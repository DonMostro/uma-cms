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E213E">
            <w:pPr>
              <w:pStyle w:val="Sinespaciado"/>
              <w:snapToGrid w:val="0"/>
              <w:jc w:val="both"/>
            </w:pPr>
            <w:hyperlink r:id="rId10" w:history="1">
              <w:r w:rsidR="00CC20D5">
                <w:rPr>
                  <w:rStyle w:val="Hipervnculo"/>
                </w:rPr>
                <w:t>Rogelio.elias@sonda.com</w:t>
              </w:r>
            </w:hyperlink>
          </w:p>
          <w:p w:rsidR="00CC20D5" w:rsidRDefault="00CE213E">
            <w:pPr>
              <w:pStyle w:val="Sinespaciado"/>
              <w:snapToGrid w:val="0"/>
              <w:jc w:val="both"/>
            </w:pPr>
            <w:hyperlink r:id="rId11" w:history="1">
              <w:r w:rsidR="00CC20D5">
                <w:rPr>
                  <w:rStyle w:val="Hipervnculo"/>
                </w:rPr>
                <w:t>rodrigo.riquelme@latercera.com</w:t>
              </w:r>
            </w:hyperlink>
          </w:p>
          <w:p w:rsidR="00CC20D5" w:rsidRDefault="00CE213E">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CE213E">
      <w:pPr>
        <w:pStyle w:val="TDC1"/>
        <w:rPr>
          <w:rFonts w:asciiTheme="minorHAnsi" w:eastAsiaTheme="minorEastAsia" w:hAnsiTheme="minorHAnsi" w:cstheme="minorBidi"/>
          <w:b w:val="0"/>
          <w:sz w:val="22"/>
          <w:lang w:eastAsia="es-CL"/>
        </w:rPr>
      </w:pPr>
      <w:r w:rsidRPr="00CE213E">
        <w:rPr>
          <w:lang w:val="es-ES"/>
        </w:rPr>
        <w:fldChar w:fldCharType="begin"/>
      </w:r>
      <w:r w:rsidR="00410993">
        <w:rPr>
          <w:lang w:val="es-ES"/>
        </w:rPr>
        <w:instrText xml:space="preserve"> TOC \o "1-3" \h \z \u </w:instrText>
      </w:r>
      <w:r w:rsidRPr="00CE213E">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FE4B26">
          <w:rPr>
            <w:webHidden/>
          </w:rPr>
          <w:t>1</w:t>
        </w:r>
        <w:r>
          <w:rPr>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FE4B26">
          <w:rPr>
            <w:webHidden/>
          </w:rPr>
          <w:t>1</w:t>
        </w:r>
        <w:r>
          <w:rPr>
            <w:webHidden/>
          </w:rPr>
          <w:fldChar w:fldCharType="end"/>
        </w:r>
      </w:hyperlink>
    </w:p>
    <w:p w:rsidR="00391FD4" w:rsidRDefault="00CE213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FE4B26" w:rsidRDefault="00CE213E">
      <w:pPr>
        <w:pStyle w:val="Tabladeilustraciones"/>
        <w:tabs>
          <w:tab w:val="right" w:leader="dot" w:pos="8828"/>
        </w:tabs>
        <w:rPr>
          <w:rFonts w:asciiTheme="minorHAnsi" w:eastAsiaTheme="minorEastAsia" w:hAnsiTheme="minorHAnsi" w:cstheme="minorBidi"/>
          <w:noProof/>
          <w:sz w:val="22"/>
          <w:szCs w:val="22"/>
          <w:lang w:eastAsia="es-CL"/>
        </w:rPr>
      </w:pPr>
      <w:r w:rsidRPr="00CE213E">
        <w:rPr>
          <w:lang w:val="es-ES"/>
        </w:rPr>
        <w:fldChar w:fldCharType="begin"/>
      </w:r>
      <w:r w:rsidR="00E010D5">
        <w:rPr>
          <w:lang w:val="es-ES"/>
        </w:rPr>
        <w:instrText xml:space="preserve"> TOC \c "Ilustración" </w:instrText>
      </w:r>
      <w:r w:rsidRPr="00CE213E">
        <w:rPr>
          <w:lang w:val="es-ES"/>
        </w:rPr>
        <w:fldChar w:fldCharType="separate"/>
      </w:r>
      <w:r w:rsidR="00FE4B26">
        <w:rPr>
          <w:noProof/>
        </w:rPr>
        <w:t>Ilustración 1 - Componentes que intervienen en acceso multimedia web</w:t>
      </w:r>
      <w:r w:rsidR="00FE4B26">
        <w:rPr>
          <w:noProof/>
        </w:rPr>
        <w:tab/>
      </w:r>
      <w:r w:rsidR="00FE4B26">
        <w:rPr>
          <w:noProof/>
        </w:rPr>
        <w:fldChar w:fldCharType="begin"/>
      </w:r>
      <w:r w:rsidR="00FE4B26">
        <w:rPr>
          <w:noProof/>
        </w:rPr>
        <w:instrText xml:space="preserve"> PAGEREF _Toc280982108 \h </w:instrText>
      </w:r>
      <w:r w:rsidR="00FE4B26">
        <w:rPr>
          <w:noProof/>
        </w:rPr>
      </w:r>
      <w:r w:rsidR="00FE4B26">
        <w:rPr>
          <w:noProof/>
        </w:rPr>
        <w:fldChar w:fldCharType="separate"/>
      </w:r>
      <w:r w:rsidR="00FE4B26">
        <w:rPr>
          <w:noProof/>
        </w:rPr>
        <w:t>1</w:t>
      </w:r>
      <w:r w:rsidR="00FE4B26">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_Toc280982109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_Toc280982110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_Toc280982111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_Toc280982112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_Toc280982113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_Toc280982114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_Toc280982115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_Toc280982116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_Toc280982117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_Toc280982118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_Toc280982119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_Toc280982120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_Toc280982121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_Toc280982122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_Toc280982123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_Toc280982124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_Toc280982125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_Toc280982126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_Toc280982127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_Toc280982128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_Toc280982129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_Toc280982130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_Toc280982131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_Toc280982132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_Toc280982133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_Toc280982134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_Toc280982135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_Toc280982136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_Toc280982137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_Toc280982138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_Toc280982139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_Toc280982140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_Toc280982141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_Toc280982142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_Toc280982143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_Toc280982144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_Toc280982145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_Toc280982146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_Toc280982147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_Toc280982148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Categorias</w:t>
      </w:r>
      <w:r>
        <w:rPr>
          <w:noProof/>
        </w:rPr>
        <w:tab/>
      </w:r>
      <w:r>
        <w:rPr>
          <w:noProof/>
        </w:rPr>
        <w:fldChar w:fldCharType="begin"/>
      </w:r>
      <w:r>
        <w:rPr>
          <w:noProof/>
        </w:rPr>
        <w:instrText xml:space="preserve"> PAGEREF _Toc280982149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_Toc280982150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_Toc280982151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Main Site</w:t>
      </w:r>
      <w:r>
        <w:rPr>
          <w:noProof/>
        </w:rPr>
        <w:tab/>
      </w:r>
      <w:r>
        <w:rPr>
          <w:noProof/>
        </w:rPr>
        <w:fldChar w:fldCharType="begin"/>
      </w:r>
      <w:r>
        <w:rPr>
          <w:noProof/>
        </w:rPr>
        <w:instrText xml:space="preserve"> PAGEREF _Toc280982152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46 - Código QR sitio de producción </w:t>
      </w:r>
      <w:r w:rsidRPr="00776358">
        <w:rPr>
          <w:noProof/>
          <w:color w:val="0000FF"/>
          <w:u w:val="single"/>
        </w:rPr>
        <w:t>http://umacms.no-ip.org</w:t>
      </w:r>
      <w:r>
        <w:rPr>
          <w:noProof/>
        </w:rPr>
        <w:tab/>
      </w:r>
      <w:r>
        <w:rPr>
          <w:noProof/>
        </w:rPr>
        <w:fldChar w:fldCharType="begin"/>
      </w:r>
      <w:r>
        <w:rPr>
          <w:noProof/>
        </w:rPr>
        <w:instrText xml:space="preserve"> PAGEREF _Toc280982153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Formato de caso de prueba implementado</w:t>
      </w:r>
      <w:r>
        <w:rPr>
          <w:noProof/>
        </w:rPr>
        <w:tab/>
      </w:r>
      <w:r>
        <w:rPr>
          <w:noProof/>
        </w:rPr>
        <w:fldChar w:fldCharType="begin"/>
      </w:r>
      <w:r>
        <w:rPr>
          <w:noProof/>
        </w:rPr>
        <w:instrText xml:space="preserve"> PAGEREF _Toc280982154 \h </w:instrText>
      </w:r>
      <w:r>
        <w:rPr>
          <w:noProof/>
        </w:rPr>
      </w:r>
      <w:r>
        <w:rPr>
          <w:noProof/>
        </w:rPr>
        <w:fldChar w:fldCharType="separate"/>
      </w:r>
      <w:r>
        <w:rPr>
          <w:noProof/>
        </w:rPr>
        <w:t>1</w:t>
      </w:r>
      <w:r>
        <w:rPr>
          <w:noProof/>
        </w:rPr>
        <w:fldChar w:fldCharType="end"/>
      </w:r>
    </w:p>
    <w:p w:rsidR="009A106D" w:rsidRDefault="00CE213E"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2108"/>
      <w:r>
        <w:t xml:space="preserve">Ilustración </w:t>
      </w:r>
      <w:r w:rsidR="00CE213E">
        <w:fldChar w:fldCharType="begin"/>
      </w:r>
      <w:r>
        <w:instrText xml:space="preserve"> SEQ Ilustración \* ARABIC </w:instrText>
      </w:r>
      <w:r w:rsidR="00CE213E">
        <w:fldChar w:fldCharType="separate"/>
      </w:r>
      <w:r w:rsidR="00FE4B26">
        <w:rPr>
          <w:noProof/>
        </w:rPr>
        <w:t>1</w:t>
      </w:r>
      <w:r w:rsidR="00CE213E">
        <w:fldChar w:fldCharType="end"/>
      </w:r>
      <w:r>
        <w:t xml:space="preserve"> - Componentes que intervienen en acceso multimedia web</w:t>
      </w:r>
      <w:bookmarkEnd w:id="2"/>
    </w:p>
    <w:p w:rsidR="009A106D" w:rsidRPr="00460025" w:rsidRDefault="00CE213E" w:rsidP="00460025">
      <w:pPr>
        <w:pStyle w:val="Ttulo7"/>
        <w:rPr>
          <w:lang w:val="es-CL"/>
        </w:rPr>
      </w:pPr>
      <w:r>
        <w:fldChar w:fldCharType="begin"/>
      </w:r>
      <w:r w:rsidRPr="00CE213E">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E213E">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2109"/>
      <w:r>
        <w:t xml:space="preserve">Ilustración </w:t>
      </w:r>
      <w:r w:rsidR="00CE213E">
        <w:fldChar w:fldCharType="begin"/>
      </w:r>
      <w:r>
        <w:instrText xml:space="preserve"> SEQ Ilustración \* ARABIC </w:instrText>
      </w:r>
      <w:r w:rsidR="00CE213E">
        <w:fldChar w:fldCharType="separate"/>
      </w:r>
      <w:r w:rsidR="00FE4B26">
        <w:rPr>
          <w:noProof/>
        </w:rPr>
        <w:t>2</w:t>
      </w:r>
      <w:r w:rsidR="00CE213E">
        <w:fldChar w:fldCharType="end"/>
      </w:r>
      <w:r>
        <w:t xml:space="preserve"> - </w:t>
      </w:r>
      <w:r w:rsidRPr="00464E84">
        <w:t>Adaptación de cont</w:t>
      </w:r>
      <w:r>
        <w:t>enidos para un acceso universal</w:t>
      </w:r>
      <w:bookmarkEnd w:id="15"/>
      <w:bookmarkEnd w:id="16"/>
    </w:p>
    <w:p w:rsidR="009A106D" w:rsidRPr="00460025" w:rsidRDefault="00CE213E" w:rsidP="00460025">
      <w:pPr>
        <w:pStyle w:val="Ttulo7"/>
        <w:rPr>
          <w:lang w:val="es-CL"/>
        </w:rPr>
      </w:pPr>
      <w:r>
        <w:fldChar w:fldCharType="begin"/>
      </w:r>
      <w:r w:rsidRPr="00CE213E">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2110"/>
      <w:r>
        <w:t xml:space="preserve">Ilustración </w:t>
      </w:r>
      <w:r w:rsidR="00CE213E">
        <w:fldChar w:fldCharType="begin"/>
      </w:r>
      <w:r>
        <w:instrText xml:space="preserve"> SEQ Ilustración \* ARABIC </w:instrText>
      </w:r>
      <w:r w:rsidR="00CE213E">
        <w:fldChar w:fldCharType="separate"/>
      </w:r>
      <w:r w:rsidR="00FE4B26">
        <w:rPr>
          <w:noProof/>
        </w:rPr>
        <w:t>3</w:t>
      </w:r>
      <w:r w:rsidR="00CE213E">
        <w:fldChar w:fldCharType="end"/>
      </w:r>
      <w:r>
        <w:t xml:space="preserve"> - </w:t>
      </w:r>
      <w:r w:rsidRPr="001D0396">
        <w:t>Esquema SOAP seg</w:t>
      </w:r>
      <w:r w:rsidR="00F8658A">
        <w:t>ú</w:t>
      </w:r>
      <w:r w:rsidRPr="001D0396">
        <w:t>n la W3C</w:t>
      </w:r>
      <w:bookmarkEnd w:id="23"/>
      <w:bookmarkEnd w:id="24"/>
    </w:p>
    <w:p w:rsidR="009A106D" w:rsidRPr="00460025" w:rsidRDefault="00CE213E" w:rsidP="00460025">
      <w:pPr>
        <w:pStyle w:val="Ttulo7"/>
        <w:rPr>
          <w:rStyle w:val="nfasis"/>
          <w:b/>
          <w:bCs/>
          <w:i w:val="0"/>
          <w:lang w:val="es-CL"/>
        </w:rPr>
      </w:pPr>
      <w:r>
        <w:fldChar w:fldCharType="begin"/>
      </w:r>
      <w:r w:rsidRPr="00CE213E">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2111"/>
      <w:r>
        <w:t xml:space="preserve">Ilustración </w:t>
      </w:r>
      <w:r w:rsidR="00CE213E">
        <w:fldChar w:fldCharType="begin"/>
      </w:r>
      <w:r>
        <w:instrText xml:space="preserve"> SEQ Ilustración \* ARABIC </w:instrText>
      </w:r>
      <w:r w:rsidR="00CE213E">
        <w:fldChar w:fldCharType="separate"/>
      </w:r>
      <w:r w:rsidR="00FE4B26">
        <w:rPr>
          <w:noProof/>
        </w:rPr>
        <w:t>4</w:t>
      </w:r>
      <w:r w:rsidR="00CE213E">
        <w:fldChar w:fldCharType="end"/>
      </w:r>
      <w:r>
        <w:t xml:space="preserve"> - </w:t>
      </w:r>
      <w:r w:rsidRPr="008D05B2">
        <w:t>Esquema del funcionamiento de RSS</w:t>
      </w:r>
      <w:bookmarkEnd w:id="28"/>
    </w:p>
    <w:p w:rsidR="000262D2" w:rsidRDefault="00CE213E"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2112"/>
      <w:r>
        <w:t xml:space="preserve">Ilustración </w:t>
      </w:r>
      <w:r w:rsidR="00CE213E">
        <w:fldChar w:fldCharType="begin"/>
      </w:r>
      <w:r>
        <w:instrText xml:space="preserve"> SEQ Ilustración \* ARABIC </w:instrText>
      </w:r>
      <w:r w:rsidR="00CE213E">
        <w:fldChar w:fldCharType="separate"/>
      </w:r>
      <w:r w:rsidR="00FE4B26">
        <w:rPr>
          <w:noProof/>
        </w:rPr>
        <w:t>5</w:t>
      </w:r>
      <w:r w:rsidR="00CE213E">
        <w:fldChar w:fldCharType="end"/>
      </w:r>
      <w:r>
        <w:t xml:space="preserve"> - </w:t>
      </w:r>
      <w:r w:rsidRPr="00E46373">
        <w:t>Esquema de XML Orientado a MVC</w:t>
      </w:r>
      <w:bookmarkEnd w:id="30"/>
      <w:bookmarkEnd w:id="31"/>
    </w:p>
    <w:p w:rsidR="00AC2D2B" w:rsidRDefault="00CE213E"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2113"/>
      <w:r>
        <w:t xml:space="preserve">Ilustración </w:t>
      </w:r>
      <w:r w:rsidR="00CE213E">
        <w:fldChar w:fldCharType="begin"/>
      </w:r>
      <w:r>
        <w:instrText xml:space="preserve"> SEQ Ilustración \* ARABIC </w:instrText>
      </w:r>
      <w:r w:rsidR="00CE213E">
        <w:fldChar w:fldCharType="separate"/>
      </w:r>
      <w:r w:rsidR="00FE4B26">
        <w:rPr>
          <w:noProof/>
        </w:rPr>
        <w:t>6</w:t>
      </w:r>
      <w:r w:rsidR="00CE213E">
        <w:fldChar w:fldCharType="end"/>
      </w:r>
      <w:r>
        <w:t xml:space="preserve"> - </w:t>
      </w:r>
      <w:r w:rsidRPr="00620C24">
        <w:t>Modelo típico de un servicio streaming</w:t>
      </w:r>
      <w:bookmarkEnd w:id="42"/>
    </w:p>
    <w:p w:rsidR="00BA71DB" w:rsidRPr="008551A5" w:rsidRDefault="00CE213E"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2114"/>
      <w:r>
        <w:t xml:space="preserve">Ilustración </w:t>
      </w:r>
      <w:r w:rsidR="00CE213E">
        <w:fldChar w:fldCharType="begin"/>
      </w:r>
      <w:r>
        <w:instrText xml:space="preserve"> SEQ Ilustración \* ARABIC </w:instrText>
      </w:r>
      <w:r w:rsidR="00CE213E">
        <w:fldChar w:fldCharType="separate"/>
      </w:r>
      <w:r w:rsidR="00FE4B26">
        <w:rPr>
          <w:noProof/>
        </w:rPr>
        <w:t>7</w:t>
      </w:r>
      <w:r w:rsidR="00CE213E">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2115"/>
      <w:r>
        <w:t xml:space="preserve">Ilustración </w:t>
      </w:r>
      <w:r w:rsidR="00CE213E">
        <w:fldChar w:fldCharType="begin"/>
      </w:r>
      <w:r>
        <w:instrText xml:space="preserve"> SEQ Ilustración \* ARABIC </w:instrText>
      </w:r>
      <w:r w:rsidR="00CE213E">
        <w:fldChar w:fldCharType="separate"/>
      </w:r>
      <w:r w:rsidR="00FE4B26">
        <w:rPr>
          <w:noProof/>
        </w:rPr>
        <w:t>8</w:t>
      </w:r>
      <w:r w:rsidR="00CE213E">
        <w:fldChar w:fldCharType="end"/>
      </w:r>
      <w:r>
        <w:t xml:space="preserve"> - Real Player 11</w:t>
      </w:r>
      <w:bookmarkEnd w:id="93"/>
      <w:bookmarkEnd w:id="94"/>
    </w:p>
    <w:p w:rsidR="00B23E60" w:rsidRDefault="00CE213E"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2116"/>
      <w:r>
        <w:t xml:space="preserve">Ilustración </w:t>
      </w:r>
      <w:r w:rsidR="00CE213E">
        <w:fldChar w:fldCharType="begin"/>
      </w:r>
      <w:r>
        <w:instrText xml:space="preserve"> SEQ Ilustración \* ARABIC </w:instrText>
      </w:r>
      <w:r w:rsidR="00CE213E">
        <w:fldChar w:fldCharType="separate"/>
      </w:r>
      <w:r w:rsidR="00FE4B26">
        <w:rPr>
          <w:noProof/>
        </w:rPr>
        <w:t>9</w:t>
      </w:r>
      <w:r w:rsidR="00CE213E">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2117"/>
      <w:r>
        <w:t xml:space="preserve">Ilustración </w:t>
      </w:r>
      <w:r w:rsidR="00CE213E">
        <w:fldChar w:fldCharType="begin"/>
      </w:r>
      <w:r>
        <w:instrText xml:space="preserve"> SEQ Ilustración \* ARABIC </w:instrText>
      </w:r>
      <w:r w:rsidR="00CE213E">
        <w:fldChar w:fldCharType="separate"/>
      </w:r>
      <w:r w:rsidR="00FE4B26">
        <w:rPr>
          <w:noProof/>
        </w:rPr>
        <w:t>10</w:t>
      </w:r>
      <w:r w:rsidR="00CE213E">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2118"/>
      <w:r>
        <w:t xml:space="preserve">Ilustración </w:t>
      </w:r>
      <w:r w:rsidR="00CE213E">
        <w:fldChar w:fldCharType="begin"/>
      </w:r>
      <w:r>
        <w:instrText xml:space="preserve"> SEQ Ilustración \* ARABIC </w:instrText>
      </w:r>
      <w:r w:rsidR="00CE213E">
        <w:fldChar w:fldCharType="separate"/>
      </w:r>
      <w:r w:rsidR="00FE4B26">
        <w:rPr>
          <w:noProof/>
        </w:rPr>
        <w:t>11</w:t>
      </w:r>
      <w:r w:rsidR="00CE213E">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2119"/>
      <w:r>
        <w:t xml:space="preserve">Ilustración </w:t>
      </w:r>
      <w:r w:rsidR="00CE213E">
        <w:fldChar w:fldCharType="begin"/>
      </w:r>
      <w:r>
        <w:instrText xml:space="preserve"> SEQ Ilustración \* ARABIC </w:instrText>
      </w:r>
      <w:r w:rsidR="00CE213E">
        <w:fldChar w:fldCharType="separate"/>
      </w:r>
      <w:r w:rsidR="00FE4B26">
        <w:rPr>
          <w:noProof/>
        </w:rPr>
        <w:t>12</w:t>
      </w:r>
      <w:r w:rsidR="00CE213E">
        <w:fldChar w:fldCharType="end"/>
      </w:r>
      <w:r>
        <w:t xml:space="preserve"> - Esquema de componentes de FFmpeg</w:t>
      </w:r>
      <w:bookmarkEnd w:id="112"/>
      <w:bookmarkEnd w:id="113"/>
    </w:p>
    <w:p w:rsidR="00107078" w:rsidRPr="008551A5" w:rsidRDefault="00CE213E"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2120"/>
      <w:r>
        <w:t xml:space="preserve">Ilustración </w:t>
      </w:r>
      <w:r w:rsidR="00CE213E">
        <w:fldChar w:fldCharType="begin"/>
      </w:r>
      <w:r>
        <w:instrText xml:space="preserve"> SEQ Ilustración \* ARABIC </w:instrText>
      </w:r>
      <w:r w:rsidR="00CE213E">
        <w:fldChar w:fldCharType="separate"/>
      </w:r>
      <w:r w:rsidR="00FE4B26">
        <w:rPr>
          <w:noProof/>
        </w:rPr>
        <w:t>13</w:t>
      </w:r>
      <w:r w:rsidR="00CE213E">
        <w:fldChar w:fldCharType="end"/>
      </w:r>
      <w:r>
        <w:t xml:space="preserve"> - Infraestructura de redes IPTV</w:t>
      </w:r>
      <w:bookmarkEnd w:id="115"/>
      <w:bookmarkEnd w:id="116"/>
    </w:p>
    <w:p w:rsidR="006859D3" w:rsidRPr="00460025" w:rsidRDefault="00CE213E" w:rsidP="006859D3">
      <w:pPr>
        <w:pStyle w:val="Ttulo7"/>
        <w:rPr>
          <w:lang w:val="es-ES"/>
        </w:rPr>
      </w:pPr>
      <w:r>
        <w:fldChar w:fldCharType="begin"/>
      </w:r>
      <w:r w:rsidRPr="00CE213E">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2121"/>
      <w:r>
        <w:t xml:space="preserve">Ilustración </w:t>
      </w:r>
      <w:r w:rsidR="00CE213E">
        <w:fldChar w:fldCharType="begin"/>
      </w:r>
      <w:r w:rsidR="000051F5">
        <w:instrText xml:space="preserve"> SEQ Ilustración \* ARABIC </w:instrText>
      </w:r>
      <w:r w:rsidR="00CE213E">
        <w:fldChar w:fldCharType="separate"/>
      </w:r>
      <w:r w:rsidR="00FE4B26">
        <w:rPr>
          <w:noProof/>
        </w:rPr>
        <w:t>14</w:t>
      </w:r>
      <w:r w:rsidR="00CE213E">
        <w:rPr>
          <w:noProof/>
        </w:rPr>
        <w:fldChar w:fldCharType="end"/>
      </w:r>
      <w:r>
        <w:t xml:space="preserve"> - Visión general Zend Framework</w:t>
      </w:r>
      <w:bookmarkEnd w:id="126"/>
    </w:p>
    <w:p w:rsidR="003607CB" w:rsidRDefault="00CE213E"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2122"/>
      <w:r>
        <w:t xml:space="preserve">Ilustración </w:t>
      </w:r>
      <w:r w:rsidR="00CE213E">
        <w:fldChar w:fldCharType="begin"/>
      </w:r>
      <w:r w:rsidR="000051F5">
        <w:instrText xml:space="preserve"> SEQ Ilustración \* ARABIC </w:instrText>
      </w:r>
      <w:r w:rsidR="00CE213E">
        <w:fldChar w:fldCharType="separate"/>
      </w:r>
      <w:r w:rsidR="00FE4B26">
        <w:rPr>
          <w:noProof/>
        </w:rPr>
        <w:t>15</w:t>
      </w:r>
      <w:r w:rsidR="00CE213E">
        <w:rPr>
          <w:noProof/>
        </w:rPr>
        <w:fldChar w:fldCharType="end"/>
      </w:r>
      <w:r>
        <w:t xml:space="preserve"> - Esquema de Widgets GWT</w:t>
      </w:r>
      <w:bookmarkEnd w:id="128"/>
    </w:p>
    <w:p w:rsidR="003607CB" w:rsidRPr="00BE13A4" w:rsidRDefault="00CE213E" w:rsidP="003607CB">
      <w:pPr>
        <w:pStyle w:val="Ttulo7"/>
        <w:rPr>
          <w:lang w:val="es-ES"/>
        </w:rPr>
      </w:pPr>
      <w:r>
        <w:fldChar w:fldCharType="begin"/>
      </w:r>
      <w:r w:rsidRPr="00CE213E">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2123"/>
      <w:r>
        <w:t xml:space="preserve">Ilustración </w:t>
      </w:r>
      <w:r w:rsidR="00CE213E">
        <w:fldChar w:fldCharType="begin"/>
      </w:r>
      <w:r>
        <w:instrText xml:space="preserve"> SEQ Ilustración \* ARABIC </w:instrText>
      </w:r>
      <w:r w:rsidR="00CE213E">
        <w:fldChar w:fldCharType="separate"/>
      </w:r>
      <w:r w:rsidR="00FE4B26">
        <w:rPr>
          <w:noProof/>
        </w:rPr>
        <w:t>16</w:t>
      </w:r>
      <w:r w:rsidR="00CE213E">
        <w:fldChar w:fldCharType="end"/>
      </w:r>
      <w:r>
        <w:t xml:space="preserve"> - Web PHPMotion</w:t>
      </w:r>
      <w:bookmarkEnd w:id="134"/>
      <w:bookmarkEnd w:id="135"/>
    </w:p>
    <w:bookmarkStart w:id="136" w:name="_Toc266039206"/>
    <w:p w:rsidR="007C0EE8" w:rsidRPr="00460025" w:rsidRDefault="00CE213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2124"/>
      <w:r>
        <w:t xml:space="preserve">Ilustración </w:t>
      </w:r>
      <w:r w:rsidR="00CE213E">
        <w:fldChar w:fldCharType="begin"/>
      </w:r>
      <w:r>
        <w:instrText xml:space="preserve"> SEQ Ilustración \* ARABIC </w:instrText>
      </w:r>
      <w:r w:rsidR="00CE213E">
        <w:fldChar w:fldCharType="separate"/>
      </w:r>
      <w:r w:rsidR="00FE4B26">
        <w:rPr>
          <w:noProof/>
        </w:rPr>
        <w:t>17</w:t>
      </w:r>
      <w:r w:rsidR="00CE213E">
        <w:fldChar w:fldCharType="end"/>
      </w:r>
      <w:r>
        <w:t xml:space="preserve"> - </w:t>
      </w:r>
      <w:r w:rsidRPr="00AE733E">
        <w:t>OSTube</w:t>
      </w:r>
      <w:bookmarkEnd w:id="138"/>
      <w:bookmarkEnd w:id="139"/>
    </w:p>
    <w:bookmarkStart w:id="140" w:name="_Toc266039207"/>
    <w:p w:rsidR="007C0EE8" w:rsidRPr="00460025" w:rsidRDefault="00CE213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2125"/>
      <w:r>
        <w:t xml:space="preserve">Ilustración </w:t>
      </w:r>
      <w:r w:rsidR="00CE213E">
        <w:fldChar w:fldCharType="begin"/>
      </w:r>
      <w:r>
        <w:instrText xml:space="preserve"> SEQ Ilustración \* ARABIC </w:instrText>
      </w:r>
      <w:r w:rsidR="00CE213E">
        <w:fldChar w:fldCharType="separate"/>
      </w:r>
      <w:r w:rsidR="00FE4B26">
        <w:rPr>
          <w:noProof/>
        </w:rPr>
        <w:t>18</w:t>
      </w:r>
      <w:r w:rsidR="00CE213E">
        <w:fldChar w:fldCharType="end"/>
      </w:r>
      <w:r>
        <w:t xml:space="preserve"> - </w:t>
      </w:r>
      <w:r w:rsidRPr="001D6F6B">
        <w:t>Youtube</w:t>
      </w:r>
      <w:bookmarkEnd w:id="145"/>
      <w:bookmarkEnd w:id="146"/>
    </w:p>
    <w:bookmarkStart w:id="147" w:name="_Toc266039208"/>
    <w:p w:rsidR="007C0EE8" w:rsidRPr="0026694D" w:rsidRDefault="00CE213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2126"/>
      <w:r>
        <w:t xml:space="preserve">Ilustración </w:t>
      </w:r>
      <w:r w:rsidR="00CE213E">
        <w:fldChar w:fldCharType="begin"/>
      </w:r>
      <w:r>
        <w:instrText xml:space="preserve"> SEQ Ilustración \* ARABIC </w:instrText>
      </w:r>
      <w:r w:rsidR="00CE213E">
        <w:fldChar w:fldCharType="separate"/>
      </w:r>
      <w:r w:rsidR="00FE4B26">
        <w:rPr>
          <w:noProof/>
        </w:rPr>
        <w:t>19</w:t>
      </w:r>
      <w:r w:rsidR="00CE213E">
        <w:fldChar w:fldCharType="end"/>
      </w:r>
      <w:r>
        <w:t xml:space="preserve"> - Google Video</w:t>
      </w:r>
      <w:bookmarkEnd w:id="150"/>
    </w:p>
    <w:bookmarkStart w:id="151" w:name="_Toc266039209"/>
    <w:p w:rsidR="007C0EE8" w:rsidRPr="00460025" w:rsidRDefault="00CE213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2127"/>
      <w:r w:rsidRPr="00CE025F">
        <w:t xml:space="preserve">Ilustración </w:t>
      </w:r>
      <w:r w:rsidR="00CE213E" w:rsidRPr="00CE025F">
        <w:fldChar w:fldCharType="begin"/>
      </w:r>
      <w:r w:rsidRPr="00CE025F">
        <w:instrText xml:space="preserve"> SEQ Ilustración \* ARABIC </w:instrText>
      </w:r>
      <w:r w:rsidR="00CE213E" w:rsidRPr="00CE025F">
        <w:fldChar w:fldCharType="separate"/>
      </w:r>
      <w:r w:rsidR="00FE4B26">
        <w:rPr>
          <w:noProof/>
        </w:rPr>
        <w:t>20</w:t>
      </w:r>
      <w:r w:rsidR="00CE213E" w:rsidRPr="00CE025F">
        <w:fldChar w:fldCharType="end"/>
      </w:r>
      <w:r w:rsidRPr="00CE025F">
        <w:t xml:space="preserve"> - Vimeo</w:t>
      </w:r>
      <w:bookmarkEnd w:id="154"/>
    </w:p>
    <w:bookmarkStart w:id="155" w:name="_Toc266039210"/>
    <w:p w:rsidR="007C0EE8" w:rsidRPr="00CE025F" w:rsidRDefault="00CE213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2128"/>
      <w:r>
        <w:t xml:space="preserve">Ilustración </w:t>
      </w:r>
      <w:r w:rsidR="00CE213E">
        <w:fldChar w:fldCharType="begin"/>
      </w:r>
      <w:r>
        <w:instrText xml:space="preserve"> SEQ Ilustración \* ARABIC </w:instrText>
      </w:r>
      <w:r w:rsidR="00CE213E">
        <w:fldChar w:fldCharType="separate"/>
      </w:r>
      <w:r w:rsidR="00FE4B26">
        <w:rPr>
          <w:noProof/>
        </w:rPr>
        <w:t>21</w:t>
      </w:r>
      <w:r w:rsidR="00CE213E">
        <w:fldChar w:fldCharType="end"/>
      </w:r>
      <w:r>
        <w:t xml:space="preserve"> - Terra TV</w:t>
      </w:r>
      <w:bookmarkEnd w:id="158"/>
      <w:bookmarkEnd w:id="159"/>
    </w:p>
    <w:bookmarkStart w:id="160" w:name="_Toc266039211"/>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2129"/>
      <w:r>
        <w:t xml:space="preserve">Ilustración </w:t>
      </w:r>
      <w:r w:rsidR="00CE213E">
        <w:fldChar w:fldCharType="begin"/>
      </w:r>
      <w:r>
        <w:instrText xml:space="preserve"> SEQ Ilustración \* ARABIC </w:instrText>
      </w:r>
      <w:r w:rsidR="00CE213E">
        <w:fldChar w:fldCharType="separate"/>
      </w:r>
      <w:r w:rsidR="00FE4B26">
        <w:rPr>
          <w:noProof/>
        </w:rPr>
        <w:t>22</w:t>
      </w:r>
      <w:r w:rsidR="00CE213E">
        <w:fldChar w:fldCharType="end"/>
      </w:r>
      <w:r>
        <w:t xml:space="preserve"> - Emol TV</w:t>
      </w:r>
      <w:bookmarkEnd w:id="162"/>
    </w:p>
    <w:bookmarkStart w:id="163" w:name="_Toc266039212"/>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2130"/>
      <w:r>
        <w:t xml:space="preserve">Ilustración </w:t>
      </w:r>
      <w:r w:rsidR="00CE213E">
        <w:fldChar w:fldCharType="begin"/>
      </w:r>
      <w:r>
        <w:instrText xml:space="preserve"> SEQ Ilustración \* ARABIC </w:instrText>
      </w:r>
      <w:r w:rsidR="00CE213E">
        <w:fldChar w:fldCharType="separate"/>
      </w:r>
      <w:r w:rsidR="00FE4B26">
        <w:rPr>
          <w:noProof/>
        </w:rPr>
        <w:t>23</w:t>
      </w:r>
      <w:r w:rsidR="00CE213E">
        <w:fldChar w:fldCharType="end"/>
      </w:r>
      <w:r>
        <w:t xml:space="preserve"> - </w:t>
      </w:r>
      <w:r w:rsidRPr="00B90018">
        <w:t>3TV</w:t>
      </w:r>
      <w:bookmarkEnd w:id="166"/>
      <w:bookmarkEnd w:id="167"/>
    </w:p>
    <w:bookmarkStart w:id="168" w:name="_Toc266039213"/>
    <w:p w:rsidR="007C0EE8" w:rsidRPr="00460025" w:rsidRDefault="00CE213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2131"/>
      <w:r>
        <w:t xml:space="preserve">Ilustración </w:t>
      </w:r>
      <w:r w:rsidR="00CE213E">
        <w:fldChar w:fldCharType="begin"/>
      </w:r>
      <w:r>
        <w:instrText xml:space="preserve"> SEQ Ilustración \* ARABIC </w:instrText>
      </w:r>
      <w:r w:rsidR="00CE213E">
        <w:fldChar w:fldCharType="separate"/>
      </w:r>
      <w:r w:rsidR="00FE4B26">
        <w:rPr>
          <w:noProof/>
        </w:rPr>
        <w:t>24</w:t>
      </w:r>
      <w:r w:rsidR="00CE213E">
        <w:fldChar w:fldCharType="end"/>
      </w:r>
      <w:r>
        <w:t xml:space="preserve"> – Google TV en un televisor IPTV conectado a internet</w:t>
      </w:r>
      <w:bookmarkEnd w:id="170"/>
      <w:bookmarkEnd w:id="171"/>
    </w:p>
    <w:p w:rsidR="009A106D" w:rsidRPr="00460025" w:rsidRDefault="00CE213E" w:rsidP="00460025">
      <w:pPr>
        <w:pStyle w:val="Ttulo7"/>
        <w:rPr>
          <w:kern w:val="36"/>
          <w:lang w:val="es-CL"/>
        </w:rPr>
      </w:pPr>
      <w:r>
        <w:fldChar w:fldCharType="begin"/>
      </w:r>
      <w:r w:rsidRPr="00CE213E">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CE213E" w:rsidP="00F83408">
      <w:pPr>
        <w:rPr>
          <w:lang w:val="en-US"/>
          <w:rPrChange w:id="178" w:author="manolo" w:date="2010-12-23T14:38:00Z">
            <w:rPr/>
          </w:rPrChange>
        </w:rPr>
      </w:pPr>
      <w:r w:rsidRPr="00CE213E">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2132"/>
      <w:r>
        <w:t xml:space="preserve">Ilustración </w:t>
      </w:r>
      <w:r w:rsidR="00CE213E">
        <w:fldChar w:fldCharType="begin"/>
      </w:r>
      <w:r w:rsidR="008D3920">
        <w:instrText xml:space="preserve"> SEQ Ilustración \* ARABIC </w:instrText>
      </w:r>
      <w:r w:rsidR="00CE213E">
        <w:fldChar w:fldCharType="separate"/>
      </w:r>
      <w:r w:rsidR="00FE4B26">
        <w:rPr>
          <w:noProof/>
        </w:rPr>
        <w:t>25</w:t>
      </w:r>
      <w:r w:rsidR="00CE213E">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2133"/>
      <w:r>
        <w:t xml:space="preserve">Ilustración </w:t>
      </w:r>
      <w:r w:rsidR="00CE213E">
        <w:fldChar w:fldCharType="begin"/>
      </w:r>
      <w:r w:rsidR="008D3920">
        <w:instrText xml:space="preserve"> SEQ Ilustración \* ARABIC </w:instrText>
      </w:r>
      <w:r w:rsidR="00CE213E">
        <w:fldChar w:fldCharType="separate"/>
      </w:r>
      <w:r w:rsidR="00FE4B26">
        <w:rPr>
          <w:noProof/>
        </w:rPr>
        <w:t>26</w:t>
      </w:r>
      <w:r w:rsidR="00CE213E">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2134"/>
      <w:r>
        <w:t xml:space="preserve">Ilustración </w:t>
      </w:r>
      <w:r w:rsidR="00CE213E">
        <w:fldChar w:fldCharType="begin"/>
      </w:r>
      <w:r w:rsidR="008D3920">
        <w:instrText xml:space="preserve"> SEQ Ilustración \* ARABIC </w:instrText>
      </w:r>
      <w:r w:rsidR="00CE213E">
        <w:fldChar w:fldCharType="separate"/>
      </w:r>
      <w:r w:rsidR="00FE4B26">
        <w:rPr>
          <w:noProof/>
        </w:rPr>
        <w:t>27</w:t>
      </w:r>
      <w:r w:rsidR="00CE213E">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2135"/>
      <w:r>
        <w:t xml:space="preserve">Ilustración </w:t>
      </w:r>
      <w:r w:rsidR="00CE213E">
        <w:fldChar w:fldCharType="begin"/>
      </w:r>
      <w:r w:rsidR="008D3920">
        <w:instrText xml:space="preserve"> SEQ Ilustración \* ARABIC </w:instrText>
      </w:r>
      <w:r w:rsidR="00CE213E">
        <w:fldChar w:fldCharType="separate"/>
      </w:r>
      <w:r w:rsidR="00FE4B26">
        <w:rPr>
          <w:noProof/>
        </w:rPr>
        <w:t>28</w:t>
      </w:r>
      <w:r w:rsidR="00CE213E">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2136"/>
      <w:r w:rsidRPr="0073406A">
        <w:rPr>
          <w:rStyle w:val="nfasis"/>
          <w:i w:val="0"/>
        </w:rPr>
        <w:t xml:space="preserve">Ilustración </w:t>
      </w:r>
      <w:r w:rsidR="00CE213E" w:rsidRPr="0073406A">
        <w:rPr>
          <w:rStyle w:val="nfasis"/>
          <w:i w:val="0"/>
        </w:rPr>
        <w:fldChar w:fldCharType="begin"/>
      </w:r>
      <w:r w:rsidRPr="0073406A">
        <w:rPr>
          <w:rStyle w:val="nfasis"/>
          <w:i w:val="0"/>
        </w:rPr>
        <w:instrText xml:space="preserve"> SEQ Ilustración \* ARABIC </w:instrText>
      </w:r>
      <w:r w:rsidR="00CE213E" w:rsidRPr="0073406A">
        <w:rPr>
          <w:rStyle w:val="nfasis"/>
          <w:i w:val="0"/>
        </w:rPr>
        <w:fldChar w:fldCharType="separate"/>
      </w:r>
      <w:r w:rsidR="00FE4B26">
        <w:rPr>
          <w:rStyle w:val="nfasis"/>
          <w:i w:val="0"/>
          <w:noProof/>
        </w:rPr>
        <w:t>29</w:t>
      </w:r>
      <w:r w:rsidR="00CE213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E4A17"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2137"/>
      <w:r>
        <w:t xml:space="preserve">Ilustración </w:t>
      </w:r>
      <w:r w:rsidR="00CE213E">
        <w:fldChar w:fldCharType="begin"/>
      </w:r>
      <w:r w:rsidR="00F231A4">
        <w:instrText xml:space="preserve"> SEQ Ilustración \* ARABIC </w:instrText>
      </w:r>
      <w:r w:rsidR="00CE213E">
        <w:fldChar w:fldCharType="separate"/>
      </w:r>
      <w:r w:rsidR="00FE4B26">
        <w:rPr>
          <w:noProof/>
        </w:rPr>
        <w:t>30</w:t>
      </w:r>
      <w:r w:rsidR="00CE213E">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7" w:name="_Toc280982138"/>
      <w:r>
        <w:t xml:space="preserve">Ilustración </w:t>
      </w:r>
      <w:r w:rsidR="00CE213E">
        <w:fldChar w:fldCharType="begin"/>
      </w:r>
      <w:r w:rsidR="00F231A4">
        <w:instrText xml:space="preserve"> SEQ Ilustración \* ARABIC </w:instrText>
      </w:r>
      <w:r w:rsidR="00CE213E">
        <w:fldChar w:fldCharType="separate"/>
      </w:r>
      <w:r w:rsidR="00FE4B26">
        <w:rPr>
          <w:noProof/>
        </w:rPr>
        <w:t>31</w:t>
      </w:r>
      <w:r w:rsidR="00CE213E">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0E4A17"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2139"/>
      <w:r>
        <w:t xml:space="preserve">Ilustración </w:t>
      </w:r>
      <w:r w:rsidR="00CE213E">
        <w:fldChar w:fldCharType="begin"/>
      </w:r>
      <w:r w:rsidR="00F231A4">
        <w:instrText xml:space="preserve"> SEQ Ilustración \* ARABIC </w:instrText>
      </w:r>
      <w:r w:rsidR="00CE213E">
        <w:fldChar w:fldCharType="separate"/>
      </w:r>
      <w:r w:rsidR="00FE4B26">
        <w:rPr>
          <w:noProof/>
        </w:rPr>
        <w:t>32</w:t>
      </w:r>
      <w:r w:rsidR="00CE213E">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E213E"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0E4A17">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2140"/>
      <w:r>
        <w:t xml:space="preserve">Ilustración </w:t>
      </w:r>
      <w:fldSimple w:instr=" SEQ Ilustración \* ARABIC ">
        <w:r>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E4A17"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4" w:name="_Toc280982141"/>
      <w:r>
        <w:t xml:space="preserve">Ilustración </w:t>
      </w:r>
      <w:r w:rsidR="00CE213E">
        <w:fldChar w:fldCharType="begin"/>
      </w:r>
      <w:r w:rsidR="00F231A4">
        <w:instrText xml:space="preserve"> SEQ Ilustración \* ARABIC </w:instrText>
      </w:r>
      <w:r w:rsidR="00CE213E">
        <w:fldChar w:fldCharType="separate"/>
      </w:r>
      <w:r w:rsidR="00FE4B26">
        <w:rPr>
          <w:noProof/>
        </w:rPr>
        <w:t>34</w:t>
      </w:r>
      <w:r w:rsidR="00CE213E">
        <w:rPr>
          <w:noProof/>
        </w:rPr>
        <w:fldChar w:fldCharType="end"/>
      </w:r>
      <w:r>
        <w:t xml:space="preserve"> - NamespaceAdmin</w:t>
      </w:r>
      <w:bookmarkEnd w:id="234"/>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706702" w:rsidDel="00977EE7" w:rsidRDefault="00706702" w:rsidP="00706702">
      <w:pPr>
        <w:rPr>
          <w:del w:id="237" w:author="Rodrigo Riquelme" w:date="2010-12-22T23:47: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D9256C" w:rsidRPr="00646E08" w:rsidRDefault="00D9256C">
      <w:pPr>
        <w:suppressAutoHyphens w:val="0"/>
        <w:spacing w:before="0" w:after="0" w:line="240" w:lineRule="auto"/>
        <w:jc w:val="left"/>
      </w:pPr>
    </w:p>
    <w:p w:rsidR="00C43BA3" w:rsidRPr="00646E08" w:rsidRDefault="000E4A17" w:rsidP="00C43BA3">
      <w:pPr>
        <w:rPr>
          <w:del w:id="244" w:author="Rodrigo Riquelme" w:date="2010-12-05T11:46:00Z"/>
        </w:rPr>
      </w:pPr>
      <w:del w:id="245" w:author="Rodrigo Riquelme" w:date="2010-12-05T11:46:00Z">
        <w:r>
          <w:rPr>
            <w:noProof/>
            <w:lang w:eastAsia="es-CL"/>
            <w:rPrChange w:id="246">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7" w:author="Rodrigo Riquelme" w:date="2010-12-05T11:46:00Z"/>
          <w:b w:val="0"/>
          <w:sz w:val="28"/>
          <w:szCs w:val="24"/>
        </w:rPr>
      </w:pPr>
      <w:del w:id="248" w:author="Rodrigo Riquelme" w:date="2010-12-05T11:46:00Z">
        <w:r w:rsidRPr="00646E08">
          <w:delText>Ilustración 33 - Clases agrupadas NamespaceLib</w:delText>
        </w:r>
      </w:del>
    </w:p>
    <w:p w:rsidR="00C43BA3" w:rsidRPr="00646E08" w:rsidRDefault="000E4A17" w:rsidP="000E1C37">
      <w:pPr>
        <w:pStyle w:val="Subttulo"/>
        <w:outlineLvl w:val="1"/>
        <w:rPr>
          <w:del w:id="249" w:author="Rodrigo Riquelme" w:date="2010-12-05T11:46:00Z"/>
        </w:rPr>
      </w:pPr>
      <w:del w:id="250" w:author="Rodrigo Riquelme" w:date="2010-12-05T11:46:00Z">
        <w:r>
          <w:rPr>
            <w:noProof/>
            <w:lang w:eastAsia="es-CL"/>
            <w:rPrChange w:id="251">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2" w:author="Rodrigo Riquelme" w:date="2010-12-05T11:46:00Z"/>
          <w:b w:val="0"/>
          <w:sz w:val="28"/>
          <w:szCs w:val="24"/>
        </w:rPr>
      </w:pPr>
      <w:del w:id="253" w:author="Rodrigo Riquelme" w:date="2010-12-05T11:46:00Z">
        <w:r w:rsidRPr="00646E08">
          <w:delText>Ilustración 34 - Clases agrupadas NamespaceLib</w:delText>
        </w:r>
      </w:del>
    </w:p>
    <w:p w:rsidR="006B4E9A" w:rsidRPr="00646E08" w:rsidRDefault="006B4E9A" w:rsidP="00C43BA3">
      <w:pPr>
        <w:jc w:val="center"/>
        <w:rPr>
          <w:del w:id="254" w:author="Rodrigo Riquelme" w:date="2010-12-05T11:46:00Z"/>
        </w:rPr>
      </w:pPr>
    </w:p>
    <w:p w:rsidR="006B4E9A" w:rsidRPr="00646E08" w:rsidRDefault="000E4A17" w:rsidP="000E1C37">
      <w:pPr>
        <w:pStyle w:val="Subttulo"/>
        <w:outlineLvl w:val="1"/>
        <w:rPr>
          <w:del w:id="255" w:author="Rodrigo Riquelme" w:date="2010-12-05T11:46:00Z"/>
        </w:rPr>
      </w:pPr>
      <w:del w:id="256" w:author="Rodrigo Riquelme" w:date="2010-12-05T11:46:00Z">
        <w:r>
          <w:rPr>
            <w:noProof/>
            <w:lang w:eastAsia="es-CL"/>
            <w:rPrChange w:id="257">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8" w:author="Rodrigo Riquelme" w:date="2010-12-05T11:46:00Z">
        <w:r w:rsidRPr="00646E08">
          <w:delText>Ilustración 35 - Clases agrupadas NamespaceLib</w:delText>
        </w:r>
      </w:del>
    </w:p>
    <w:p w:rsidR="000D6FD3" w:rsidRDefault="000E4A17" w:rsidP="000D6FD3">
      <w:pPr>
        <w:keepNext/>
        <w:suppressAutoHyphens w:val="0"/>
        <w:spacing w:before="0" w:after="0" w:line="240" w:lineRule="auto"/>
        <w:jc w:val="center"/>
      </w:pPr>
      <w:ins w:id="259" w:author="Rodrigo Riquelme" w:date="2010-12-05T11:46:00Z">
        <w:r>
          <w:rPr>
            <w:noProof/>
            <w:lang w:eastAsia="es-CL"/>
            <w:rPrChange w:id="260">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1" w:author="Rodrigo Riquelme" w:date="2010-12-05T11:46:00Z"/>
          <w:b w:val="0"/>
          <w:sz w:val="28"/>
          <w:szCs w:val="24"/>
        </w:rPr>
      </w:pPr>
      <w:bookmarkStart w:id="262" w:name="_Toc280982142"/>
      <w:r>
        <w:t xml:space="preserve">Ilustración </w:t>
      </w:r>
      <w:r w:rsidR="00CE213E">
        <w:fldChar w:fldCharType="begin"/>
      </w:r>
      <w:r w:rsidR="00F231A4">
        <w:instrText xml:space="preserve"> SEQ Ilustración \* ARABIC </w:instrText>
      </w:r>
      <w:r w:rsidR="00CE213E">
        <w:fldChar w:fldCharType="separate"/>
      </w:r>
      <w:r w:rsidR="00FE4B26">
        <w:rPr>
          <w:noProof/>
        </w:rPr>
        <w:t>35</w:t>
      </w:r>
      <w:r w:rsidR="00CE213E">
        <w:rPr>
          <w:noProof/>
        </w:rPr>
        <w:fldChar w:fldCharType="end"/>
      </w:r>
      <w:r>
        <w:t xml:space="preserve"> </w:t>
      </w:r>
      <w:del w:id="263" w:author="Rodrigo Riquelme" w:date="2010-12-22T23:47:00Z">
        <w:r w:rsidDel="00977EE7">
          <w:delText>-</w:delText>
        </w:r>
      </w:del>
      <w:ins w:id="264" w:author="Rodrigo Riquelme" w:date="2010-12-22T23:47:00Z">
        <w:r w:rsidR="00977EE7">
          <w:t>–</w:t>
        </w:r>
      </w:ins>
      <w:r>
        <w:t xml:space="preserve"> Namespace</w:t>
      </w:r>
      <w:ins w:id="265" w:author="Rodrigo Riquelme" w:date="2010-12-22T23:47:00Z">
        <w:r w:rsidR="00977EE7">
          <w:t xml:space="preserve"> </w:t>
        </w:r>
      </w:ins>
      <w:r>
        <w:t>Lib - Parte 1</w:t>
      </w:r>
      <w:bookmarkEnd w:id="262"/>
    </w:p>
    <w:p w:rsidR="000D6FD3" w:rsidRDefault="000D6FD3" w:rsidP="000E1C37">
      <w:pPr>
        <w:pStyle w:val="Subttulo"/>
        <w:outlineLvl w:val="1"/>
        <w:rPr>
          <w:noProof/>
          <w:lang w:eastAsia="es-CL"/>
        </w:rPr>
      </w:pPr>
    </w:p>
    <w:p w:rsidR="000D6FD3" w:rsidRDefault="000E4A17" w:rsidP="0064191E">
      <w:pPr>
        <w:pStyle w:val="Subttulo"/>
        <w:keepNext/>
        <w:jc w:val="center"/>
      </w:pPr>
      <w:ins w:id="266" w:author="Rodrigo Riquelme" w:date="2010-12-05T11:46:00Z">
        <w:r>
          <w:rPr>
            <w:noProof/>
            <w:lang w:eastAsia="es-CL"/>
            <w:rPrChange w:id="267">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8" w:author="Rodrigo Riquelme" w:date="2010-12-05T11:46:00Z"/>
        </w:rPr>
      </w:pPr>
      <w:bookmarkStart w:id="269" w:name="_Toc280982143"/>
      <w:r>
        <w:t xml:space="preserve">Ilustración </w:t>
      </w:r>
      <w:r w:rsidR="00CE213E">
        <w:fldChar w:fldCharType="begin"/>
      </w:r>
      <w:r w:rsidR="00F231A4">
        <w:instrText xml:space="preserve"> SEQ Ilustración \* ARABIC </w:instrText>
      </w:r>
      <w:r w:rsidR="00CE213E">
        <w:fldChar w:fldCharType="separate"/>
      </w:r>
      <w:r w:rsidR="00FE4B26">
        <w:rPr>
          <w:noProof/>
        </w:rPr>
        <w:t>36</w:t>
      </w:r>
      <w:r w:rsidR="00CE213E">
        <w:rPr>
          <w:noProof/>
        </w:rPr>
        <w:fldChar w:fldCharType="end"/>
      </w:r>
      <w:r>
        <w:t xml:space="preserve"> </w:t>
      </w:r>
      <w:del w:id="270" w:author="Rodrigo Riquelme" w:date="2010-12-22T23:48:00Z">
        <w:r w:rsidDel="00977EE7">
          <w:delText>-</w:delText>
        </w:r>
      </w:del>
      <w:ins w:id="271" w:author="Rodrigo Riquelme" w:date="2010-12-22T23:48:00Z">
        <w:r w:rsidR="00977EE7">
          <w:t>–</w:t>
        </w:r>
      </w:ins>
      <w:r>
        <w:t xml:space="preserve"> Namespace</w:t>
      </w:r>
      <w:ins w:id="272" w:author="Rodrigo Riquelme" w:date="2010-12-22T23:48:00Z">
        <w:r w:rsidR="00977EE7">
          <w:t xml:space="preserve"> </w:t>
        </w:r>
      </w:ins>
      <w:r>
        <w:t>Lib - Parte 2</w:t>
      </w:r>
      <w:bookmarkEnd w:id="269"/>
    </w:p>
    <w:p w:rsidR="000D6FD3" w:rsidRDefault="000E4A17" w:rsidP="0064191E">
      <w:pPr>
        <w:pStyle w:val="Subttulo"/>
        <w:keepNext/>
        <w:jc w:val="center"/>
      </w:pPr>
      <w:ins w:id="273" w:author="Rodrigo Riquelme" w:date="2010-12-05T11:46:00Z">
        <w:r>
          <w:rPr>
            <w:noProof/>
            <w:lang w:eastAsia="es-CL"/>
            <w:rPrChange w:id="274">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5" w:author="Rodrigo Riquelme" w:date="2010-12-05T11:46:00Z"/>
        </w:rPr>
      </w:pPr>
      <w:bookmarkStart w:id="276" w:name="_Toc280982144"/>
      <w:r>
        <w:t xml:space="preserve">Ilustración </w:t>
      </w:r>
      <w:r w:rsidR="00CE213E">
        <w:fldChar w:fldCharType="begin"/>
      </w:r>
      <w:r w:rsidR="00F231A4">
        <w:instrText xml:space="preserve"> SEQ Ilustración \* ARABIC </w:instrText>
      </w:r>
      <w:r w:rsidR="00CE213E">
        <w:fldChar w:fldCharType="separate"/>
      </w:r>
      <w:r w:rsidR="00FE4B26">
        <w:rPr>
          <w:noProof/>
        </w:rPr>
        <w:t>37</w:t>
      </w:r>
      <w:r w:rsidR="00CE213E">
        <w:rPr>
          <w:noProof/>
        </w:rPr>
        <w:fldChar w:fldCharType="end"/>
      </w:r>
      <w:r>
        <w:t xml:space="preserve"> </w:t>
      </w:r>
      <w:del w:id="277" w:author="Rodrigo Riquelme" w:date="2010-12-22T23:48:00Z">
        <w:r w:rsidDel="00977EE7">
          <w:delText>-</w:delText>
        </w:r>
      </w:del>
      <w:ins w:id="278" w:author="Rodrigo Riquelme" w:date="2010-12-22T23:48:00Z">
        <w:r w:rsidR="00977EE7">
          <w:t>–</w:t>
        </w:r>
      </w:ins>
      <w:r>
        <w:t xml:space="preserve"> Namespace</w:t>
      </w:r>
      <w:ins w:id="279" w:author="Rodrigo Riquelme" w:date="2010-12-22T23:48:00Z">
        <w:r w:rsidR="00977EE7">
          <w:t xml:space="preserve"> </w:t>
        </w:r>
      </w:ins>
      <w:r>
        <w:t>Lib - Parte 3</w:t>
      </w:r>
      <w:bookmarkEnd w:id="276"/>
    </w:p>
    <w:p w:rsidR="006B4E9A" w:rsidRDefault="006B4E9A" w:rsidP="000E1C37">
      <w:pPr>
        <w:pStyle w:val="Subttulo"/>
        <w:outlineLvl w:val="1"/>
        <w:rPr>
          <w:ins w:id="280" w:author="Rodrigo Riquelme" w:date="2010-12-05T11:46:00Z"/>
        </w:rPr>
      </w:pPr>
    </w:p>
    <w:p w:rsidR="00CE213E" w:rsidRPr="00CE213E" w:rsidRDefault="00CE213E" w:rsidP="00CE213E">
      <w:pPr>
        <w:suppressAutoHyphens w:val="0"/>
        <w:spacing w:before="0" w:after="0" w:line="240" w:lineRule="auto"/>
        <w:jc w:val="left"/>
        <w:rPr>
          <w:b/>
          <w:rPrChange w:id="281" w:author="Rodrigo Riquelme" w:date="2010-12-05T11:46:00Z">
            <w:rPr>
              <w:b w:val="0"/>
              <w:sz w:val="28"/>
            </w:rPr>
          </w:rPrChange>
        </w:rPr>
        <w:pPrChange w:id="282" w:author="Rodrigo Riquelme" w:date="2010-12-05T11:46:00Z">
          <w:pPr>
            <w:pStyle w:val="Epgrafe"/>
            <w:jc w:val="center"/>
          </w:pPr>
        </w:pPrChange>
      </w:pPr>
    </w:p>
    <w:p w:rsidR="005E46BE" w:rsidRDefault="005E46BE" w:rsidP="000E1C37">
      <w:pPr>
        <w:pStyle w:val="Subttulo"/>
        <w:outlineLvl w:val="1"/>
      </w:pPr>
    </w:p>
    <w:p w:rsidR="00C43BA3" w:rsidRPr="00C43BA3" w:rsidRDefault="000E4A17" w:rsidP="00C43BA3">
      <w:pPr>
        <w:rPr>
          <w:del w:id="283" w:author="Rodrigo Riquelme" w:date="2010-12-05T11:46:00Z"/>
        </w:rPr>
      </w:pPr>
      <w:del w:id="284" w:author="Rodrigo Riquelme" w:date="2010-12-05T11:46:00Z">
        <w:r>
          <w:rPr>
            <w:noProof/>
            <w:lang w:eastAsia="es-CL"/>
            <w:rPrChange w:id="285">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6" w:author="Rodrigo Riquelme" w:date="2010-12-05T11:46:00Z"/>
          <w:b w:val="0"/>
          <w:sz w:val="28"/>
          <w:szCs w:val="24"/>
        </w:rPr>
      </w:pPr>
      <w:del w:id="28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8" w:author="Rodrigo Riquelme" w:date="2010-12-05T11:46:00Z"/>
        </w:rPr>
      </w:pPr>
    </w:p>
    <w:p w:rsidR="004C78D3" w:rsidRDefault="000E4A17">
      <w:pPr>
        <w:suppressAutoHyphens w:val="0"/>
        <w:spacing w:before="0" w:after="0" w:line="240" w:lineRule="auto"/>
        <w:jc w:val="left"/>
        <w:rPr>
          <w:del w:id="289" w:author="Rodrigo Riquelme" w:date="2010-12-05T11:46:00Z"/>
          <w:rFonts w:eastAsia="Times New Roman" w:cs="Times New Roman"/>
          <w:b/>
          <w:sz w:val="28"/>
          <w:szCs w:val="24"/>
        </w:rPr>
      </w:pPr>
      <w:del w:id="290" w:author="Rodrigo Riquelme" w:date="2010-12-05T11:46:00Z">
        <w:r>
          <w:rPr>
            <w:noProof/>
            <w:lang w:eastAsia="es-CL"/>
            <w:rPrChange w:id="291">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2" w:author="Rodrigo Riquelme" w:date="2010-12-05T11:46:00Z"/>
        </w:rPr>
      </w:pPr>
    </w:p>
    <w:p w:rsidR="00C43BA3" w:rsidRDefault="00C43BA3" w:rsidP="00C43BA3">
      <w:pPr>
        <w:pStyle w:val="Epgrafe"/>
        <w:jc w:val="center"/>
        <w:rPr>
          <w:del w:id="293" w:author="Rodrigo Riquelme" w:date="2010-12-05T11:46:00Z"/>
          <w:b w:val="0"/>
          <w:sz w:val="28"/>
          <w:szCs w:val="24"/>
        </w:rPr>
      </w:pPr>
      <w:del w:id="29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5" w:author="Rodrigo Riquelme" w:date="2010-12-05T11:46:00Z"/>
        </w:rPr>
      </w:pPr>
    </w:p>
    <w:p w:rsidR="000E1C37" w:rsidRDefault="000E1C37" w:rsidP="000E1C37">
      <w:pPr>
        <w:pStyle w:val="Subttulo"/>
        <w:outlineLvl w:val="1"/>
      </w:pPr>
      <w:bookmarkStart w:id="296"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7" w:author="Dahianna Vega Leiva" w:date="2010-12-22T12:37:00Z">
        <w:r w:rsidRPr="00770BE8" w:rsidDel="0070187F">
          <w:delText>,</w:delText>
        </w:r>
      </w:del>
      <w:r w:rsidRPr="00770BE8">
        <w:t xml:space="preserve"> y como actúan sobre un modelo de datos relacional</w:t>
      </w:r>
      <w:ins w:id="298" w:author="Dahianna Vega Leiva" w:date="2010-12-22T12:37:00Z">
        <w:r w:rsidR="0070187F">
          <w:t>. Lo</w:t>
        </w:r>
      </w:ins>
      <w:del w:id="29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0" w:author="Dahianna Vega Leiva" w:date="2010-12-22T12:37:00Z">
        <w:r w:rsidR="0070187F">
          <w:t>,</w:t>
        </w:r>
      </w:ins>
      <w:r w:rsidRPr="00770BE8">
        <w:t xml:space="preserve"> lo más lógico es encapsular los elementos de formularios en clases</w:t>
      </w:r>
      <w:del w:id="301" w:author="Dahianna Vega Leiva" w:date="2010-12-22T12:37:00Z">
        <w:r w:rsidRPr="00770BE8" w:rsidDel="0070187F">
          <w:delText xml:space="preserve">, para </w:delText>
        </w:r>
      </w:del>
      <w:ins w:id="30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3" w:author="Dahianna Vega Leiva" w:date="2010-12-22T12:37:00Z">
        <w:r w:rsidR="0070187F">
          <w:t>, en la cual</w:t>
        </w:r>
      </w:ins>
      <w:del w:id="30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5" w:name="_Toc280970313"/>
      <w:r>
        <w:t xml:space="preserve">4.5.1. </w:t>
      </w:r>
      <w:r w:rsidR="002E5790" w:rsidRPr="00770BE8">
        <w:t>Configuración de Sitio</w:t>
      </w:r>
      <w:bookmarkEnd w:id="305"/>
    </w:p>
    <w:p w:rsidR="008C51BB" w:rsidRPr="00770BE8" w:rsidRDefault="00C43BA3" w:rsidP="00D9256C">
      <w:del w:id="306" w:author="Rodrigo Riquelme" w:date="2010-12-05T11:46:00Z">
        <w:r w:rsidRPr="00770BE8">
          <w:delText>También</w:delText>
        </w:r>
      </w:del>
      <w:ins w:id="307" w:author="Rodrigo Riquelme" w:date="2010-12-05T11:46:00Z">
        <w:del w:id="308" w:author="Dahianna Vega Leiva" w:date="2010-12-22T12:37:00Z">
          <w:r w:rsidR="008C51BB" w:rsidRPr="00770BE8" w:rsidDel="0070187F">
            <w:delText>Tambien</w:delText>
          </w:r>
        </w:del>
      </w:ins>
      <w:ins w:id="30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0" w:author="Dahianna Vega Leiva" w:date="2010-12-22T12:38:00Z">
        <w:r w:rsidR="002E5790" w:rsidRPr="00770BE8" w:rsidDel="0070187F">
          <w:delText>, al</w:delText>
        </w:r>
      </w:del>
      <w:ins w:id="31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3" w:author="Rodrigo Riquelme" w:date="2010-12-05T11:46:00Z"/>
        </w:rPr>
      </w:pPr>
    </w:p>
    <w:p w:rsidR="006D756E" w:rsidRDefault="006D756E" w:rsidP="006D756E"/>
    <w:p w:rsidR="006D756E" w:rsidRPr="00770BE8" w:rsidRDefault="00236077" w:rsidP="004C5C22">
      <w:pPr>
        <w:pStyle w:val="Subttulo"/>
        <w:outlineLvl w:val="2"/>
      </w:pPr>
      <w:bookmarkStart w:id="314" w:name="_Toc280970314"/>
      <w:r>
        <w:t>4.5.2</w:t>
      </w:r>
      <w:r w:rsidR="006D756E" w:rsidRPr="00770BE8">
        <w:t>. Componentes XML</w:t>
      </w:r>
      <w:bookmarkEnd w:id="314"/>
    </w:p>
    <w:p w:rsidR="002873B4" w:rsidRDefault="002873B4" w:rsidP="002873B4">
      <w:r w:rsidRPr="00770BE8">
        <w:t xml:space="preserve">Los </w:t>
      </w:r>
      <w:del w:id="315" w:author="Dahianna Vega Leiva" w:date="2010-12-22T12:38:00Z">
        <w:r w:rsidRPr="00770BE8" w:rsidDel="0070187F">
          <w:delText>components</w:delText>
        </w:r>
      </w:del>
      <w:ins w:id="31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7" w:author="Dahianna Vega Leiva" w:date="2010-12-22T12:38:00Z">
        <w:r w:rsidR="0070187F">
          <w:t>. Para</w:t>
        </w:r>
      </w:ins>
      <w:del w:id="318" w:author="Dahianna Vega Leiva" w:date="2010-12-22T12:38:00Z">
        <w:r w:rsidRPr="00770BE8" w:rsidDel="0070187F">
          <w:delText xml:space="preserve"> para</w:delText>
        </w:r>
      </w:del>
      <w:r w:rsidRPr="00770BE8">
        <w:t xml:space="preserve"> este caso se especifica el type=”table”</w:t>
      </w:r>
      <w:ins w:id="319" w:author="Dahianna Vega Leiva" w:date="2010-12-22T12:41:00Z">
        <w:r w:rsidR="0070187F">
          <w:t xml:space="preserve"> y </w:t>
        </w:r>
      </w:ins>
      <w:del w:id="32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E213E" w:rsidRDefault="00A91C37" w:rsidP="00CE213E">
      <w:pPr>
        <w:suppressAutoHyphens w:val="0"/>
        <w:spacing w:before="0" w:after="0" w:line="240" w:lineRule="auto"/>
        <w:jc w:val="left"/>
        <w:rPr>
          <w:lang w:val="en-US"/>
        </w:rPr>
        <w:pPrChange w:id="321" w:author="Rodrigo Riquelme" w:date="2010-12-05T11:46:00Z">
          <w:pPr>
            <w:pStyle w:val="Subttulo"/>
          </w:pPr>
        </w:pPrChange>
      </w:pPr>
      <w:r>
        <w:rPr>
          <w:lang w:val="en-US"/>
        </w:rPr>
        <w:br w:type="page"/>
      </w:r>
      <w:moveFromRangeStart w:id="322" w:author="Rodrigo Riquelme" w:date="2010-12-05T11:46:00Z" w:name="move279312906"/>
      <w:moveFrom w:id="323" w:author="Rodrigo Riquelme" w:date="2010-12-05T11:46:00Z">
        <w:r w:rsidR="000E1C37" w:rsidRPr="00E06820">
          <w:rPr>
            <w:lang w:val="en-US"/>
          </w:rPr>
          <w:t>4.6. Especificaciones front office</w:t>
        </w:r>
      </w:moveFrom>
      <w:moveFromRangeEnd w:id="322"/>
    </w:p>
    <w:p w:rsidR="00CF0939" w:rsidRDefault="00CE213E" w:rsidP="00CF0939">
      <w:pPr>
        <w:pStyle w:val="Subttulo"/>
        <w:outlineLvl w:val="1"/>
      </w:pPr>
      <w:bookmarkStart w:id="324" w:name="_Toc280970315"/>
      <w:moveToRangeStart w:id="325" w:author="Rodrigo Riquelme" w:date="2010-12-05T11:46:00Z" w:name="move279312906"/>
      <w:moveTo w:id="326" w:author="Rodrigo Riquelme" w:date="2010-12-05T11:46:00Z">
        <w:r w:rsidRPr="00CE213E">
          <w:rPr>
            <w:rPrChange w:id="327" w:author="Rodrigo Riquelme" w:date="2010-12-05T11:46:00Z">
              <w:rPr>
                <w:color w:val="0000FF"/>
                <w:u w:val="single"/>
                <w:lang w:val="en-US"/>
              </w:rPr>
            </w:rPrChange>
          </w:rPr>
          <w:t xml:space="preserve">4.6. Especificaciones </w:t>
        </w:r>
      </w:moveTo>
      <w:r w:rsidR="00CF0939">
        <w:t>F</w:t>
      </w:r>
      <w:moveTo w:id="328" w:author="Rodrigo Riquelme" w:date="2010-12-05T11:46:00Z">
        <w:r w:rsidRPr="00CE213E">
          <w:rPr>
            <w:rPrChange w:id="329" w:author="Rodrigo Riquelme" w:date="2010-12-05T11:46:00Z">
              <w:rPr>
                <w:color w:val="0000FF"/>
                <w:u w:val="single"/>
                <w:lang w:val="en-US"/>
              </w:rPr>
            </w:rPrChange>
          </w:rPr>
          <w:t xml:space="preserve">ront </w:t>
        </w:r>
      </w:moveTo>
      <w:r w:rsidR="00CF0939">
        <w:t>O</w:t>
      </w:r>
      <w:moveTo w:id="330" w:author="Rodrigo Riquelme" w:date="2010-12-05T11:46:00Z">
        <w:r w:rsidRPr="00CE213E">
          <w:rPr>
            <w:rPrChange w:id="331" w:author="Rodrigo Riquelme" w:date="2010-12-05T11:46:00Z">
              <w:rPr>
                <w:color w:val="0000FF"/>
                <w:u w:val="single"/>
                <w:lang w:val="en-US"/>
              </w:rPr>
            </w:rPrChange>
          </w:rPr>
          <w:t>ffice</w:t>
        </w:r>
      </w:moveTo>
      <w:bookmarkStart w:id="332" w:name="_Toc279302806"/>
      <w:bookmarkEnd w:id="324"/>
      <w:moveToRangeEnd w:id="32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3"/>
      <w:r w:rsidR="0070187F">
        <w:rPr>
          <w:rStyle w:val="Refdecomentario"/>
          <w:rFonts w:eastAsia="Times New Roman" w:cs="Times New Roman"/>
          <w:szCs w:val="20"/>
          <w:lang w:eastAsia="en-US"/>
        </w:rPr>
        <w:commentReference w:id="333"/>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6" w:author="manolo" w:date="2010-12-23T14:38:00Z">
            <w:rPr>
              <w:rFonts w:ascii="Courier New" w:eastAsia="Times New Roman" w:hAnsi="Courier New" w:cs="Courier New"/>
              <w:sz w:val="20"/>
              <w:szCs w:val="20"/>
              <w:lang w:eastAsia="es-CL"/>
            </w:rPr>
          </w:rPrChange>
        </w:rPr>
      </w:pPr>
      <w:r w:rsidRPr="00CE213E">
        <w:rPr>
          <w:rFonts w:ascii="Courier New" w:eastAsia="Times New Roman" w:hAnsi="Courier New" w:cs="Courier New"/>
          <w:color w:val="008080"/>
          <w:sz w:val="20"/>
          <w:szCs w:val="20"/>
          <w:lang w:val="en-US" w:eastAsia="es-CL"/>
          <w:rPrChange w:id="337" w:author="manolo" w:date="2010-12-23T14:38:00Z">
            <w:rPr>
              <w:rFonts w:ascii="Courier New" w:eastAsia="Times New Roman" w:hAnsi="Courier New" w:cs="Courier New"/>
              <w:color w:val="008080"/>
              <w:sz w:val="20"/>
              <w:szCs w:val="20"/>
              <w:u w:val="single"/>
              <w:lang w:eastAsia="es-CL"/>
            </w:rPr>
          </w:rPrChange>
        </w:rPr>
        <w:t>&lt;</w:t>
      </w:r>
      <w:r w:rsidRPr="00CE213E">
        <w:rPr>
          <w:rFonts w:ascii="Courier New" w:eastAsia="Times New Roman" w:hAnsi="Courier New" w:cs="Courier New"/>
          <w:color w:val="3F7F7F"/>
          <w:sz w:val="20"/>
          <w:szCs w:val="20"/>
          <w:lang w:val="en-US" w:eastAsia="es-CL"/>
          <w:rPrChange w:id="338" w:author="manolo" w:date="2010-12-23T14:38:00Z">
            <w:rPr>
              <w:rFonts w:ascii="Courier New" w:eastAsia="Times New Roman" w:hAnsi="Courier New" w:cs="Courier New"/>
              <w:color w:val="3F7F7F"/>
              <w:sz w:val="20"/>
              <w:szCs w:val="20"/>
              <w:u w:val="single"/>
              <w:lang w:eastAsia="es-CL"/>
            </w:rPr>
          </w:rPrChange>
        </w:rPr>
        <w:t>html</w:t>
      </w:r>
      <w:ins w:id="339" w:author="Rodrigo Riquelme" w:date="2010-12-22T23:49:00Z">
        <w:r w:rsidRPr="00CE213E">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 xml:space="preserve"> </w:t>
        </w:r>
      </w:ins>
      <w:r w:rsidRPr="00CE213E">
        <w:rPr>
          <w:rFonts w:ascii="Courier New" w:eastAsia="Times New Roman" w:hAnsi="Courier New" w:cs="Courier New"/>
          <w:color w:val="7F007F"/>
          <w:sz w:val="20"/>
          <w:szCs w:val="20"/>
          <w:lang w:val="en-US" w:eastAsia="es-CL"/>
          <w:rPrChange w:id="341" w:author="manolo" w:date="2010-12-23T14:38:00Z">
            <w:rPr>
              <w:rFonts w:ascii="Courier New" w:eastAsia="Times New Roman" w:hAnsi="Courier New" w:cs="Courier New"/>
              <w:color w:val="7F007F"/>
              <w:sz w:val="20"/>
              <w:szCs w:val="20"/>
              <w:u w:val="single"/>
              <w:lang w:eastAsia="es-CL"/>
            </w:rPr>
          </w:rPrChange>
        </w:rPr>
        <w:t>xmlns</w:t>
      </w:r>
      <w:r w:rsidRPr="00CE213E">
        <w:rPr>
          <w:rFonts w:ascii="Courier New" w:eastAsia="Times New Roman" w:hAnsi="Courier New" w:cs="Courier New"/>
          <w:color w:val="000000"/>
          <w:sz w:val="20"/>
          <w:szCs w:val="20"/>
          <w:lang w:val="en-US" w:eastAsia="es-CL"/>
          <w:rPrChange w:id="342"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3" w:author="manolo" w:date="2010-12-23T14:38:00Z">
            <w:rPr>
              <w:rFonts w:ascii="Courier New" w:eastAsia="Times New Roman" w:hAnsi="Courier New" w:cs="Courier New"/>
              <w:i/>
              <w:iCs/>
              <w:color w:val="2A00FF"/>
              <w:sz w:val="20"/>
              <w:szCs w:val="20"/>
              <w:u w:val="single"/>
              <w:lang w:eastAsia="es-CL"/>
            </w:rPr>
          </w:rPrChange>
        </w:rPr>
        <w:t>"http://www.w3.org/1999/xhtml"</w:t>
      </w:r>
      <w:r w:rsidRPr="00CE213E">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xml:lang</w:t>
      </w:r>
      <w:r w:rsidRPr="00CE213E">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lang</w:t>
      </w:r>
      <w:r w:rsidRPr="00CE213E">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008080"/>
          <w:sz w:val="20"/>
          <w:szCs w:val="20"/>
          <w:lang w:val="en-US" w:eastAsia="es-CL"/>
          <w:rPrChange w:id="350"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E213E">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5"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56"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57"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7F007F"/>
          <w:sz w:val="20"/>
          <w:szCs w:val="20"/>
          <w:lang w:eastAsia="es-CL"/>
          <w:rPrChange w:id="358" w:author="manolo" w:date="2010-12-23T14:38:00Z">
            <w:rPr>
              <w:rFonts w:ascii="Courier New" w:eastAsia="Times New Roman" w:hAnsi="Courier New" w:cs="Courier New"/>
              <w:color w:val="7F007F"/>
              <w:sz w:val="20"/>
              <w:szCs w:val="20"/>
              <w:u w:val="single"/>
              <w:lang w:val="en-US" w:eastAsia="es-CL"/>
            </w:rPr>
          </w:rPrChange>
        </w:rPr>
        <w:t>class</w:t>
      </w:r>
      <w:r w:rsidRPr="00CE213E">
        <w:rPr>
          <w:rFonts w:ascii="Courier New" w:eastAsia="Times New Roman" w:hAnsi="Courier New" w:cs="Courier New"/>
          <w:color w:val="000000"/>
          <w:sz w:val="20"/>
          <w:szCs w:val="20"/>
          <w:lang w:eastAsia="es-CL"/>
          <w:rPrChange w:id="359" w:author="manolo" w:date="2010-12-23T14:38:00Z">
            <w:rPr>
              <w:rFonts w:ascii="Courier New" w:eastAsia="Times New Roman" w:hAnsi="Courier New" w:cs="Courier New"/>
              <w:color w:val="000000"/>
              <w:sz w:val="20"/>
              <w:szCs w:val="20"/>
              <w:u w:val="single"/>
              <w:lang w:val="en-US" w:eastAsia="es-CL"/>
            </w:rPr>
          </w:rPrChange>
        </w:rPr>
        <w:t>=</w:t>
      </w:r>
      <w:r w:rsidRPr="00CE213E">
        <w:rPr>
          <w:rFonts w:ascii="Courier New" w:eastAsia="Times New Roman" w:hAnsi="Courier New" w:cs="Courier New"/>
          <w:i/>
          <w:iCs/>
          <w:color w:val="2A00FF"/>
          <w:sz w:val="20"/>
          <w:szCs w:val="20"/>
          <w:lang w:eastAsia="es-CL"/>
          <w:rPrChange w:id="360" w:author="manolo" w:date="2010-12-23T14:38:00Z">
            <w:rPr>
              <w:rFonts w:ascii="Courier New" w:eastAsia="Times New Roman" w:hAnsi="Courier New" w:cs="Courier New"/>
              <w:i/>
              <w:iCs/>
              <w:color w:val="2A00FF"/>
              <w:sz w:val="20"/>
              <w:szCs w:val="20"/>
              <w:u w:val="single"/>
              <w:lang w:val="en-US" w:eastAsia="es-CL"/>
            </w:rPr>
          </w:rPrChange>
        </w:rPr>
        <w:t>"nav"</w:t>
      </w:r>
      <w:r w:rsidRPr="00CE213E">
        <w:rPr>
          <w:rFonts w:ascii="Courier New" w:eastAsia="Times New Roman" w:hAnsi="Courier New" w:cs="Courier New"/>
          <w:color w:val="008080"/>
          <w:sz w:val="20"/>
          <w:szCs w:val="20"/>
          <w:lang w:eastAsia="es-CL"/>
          <w:rPrChange w:id="361"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2"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66"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2"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3" w:author="Dahianna Vega Leiva" w:date="2010-12-22T12:42:00Z">
        <w:r w:rsidDel="0070187F">
          <w:delText xml:space="preserve">Llamaremos </w:delText>
        </w:r>
      </w:del>
      <w:ins w:id="374"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FE4B26"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E213E" w:rsidRPr="00FE4B26">
        <w:rPr>
          <w:rFonts w:ascii="Courier New" w:eastAsia="Times New Roman" w:hAnsi="Courier New" w:cs="Courier New"/>
          <w:color w:val="008080"/>
          <w:sz w:val="20"/>
          <w:szCs w:val="20"/>
          <w:lang w:val="en-US" w:eastAsia="es-CL"/>
          <w:rPrChange w:id="375" w:author="manolo" w:date="2010-12-23T14:42:00Z">
            <w:rPr>
              <w:rFonts w:ascii="Courier New" w:eastAsia="Times New Roman" w:hAnsi="Courier New" w:cs="Courier New"/>
              <w:color w:val="008080"/>
              <w:sz w:val="20"/>
              <w:szCs w:val="20"/>
              <w:u w:val="single"/>
              <w:lang w:eastAsia="es-CL"/>
            </w:rPr>
          </w:rPrChange>
        </w:rPr>
        <w:t>&lt;</w:t>
      </w:r>
      <w:r w:rsidR="00CE213E" w:rsidRPr="00FE4B26">
        <w:rPr>
          <w:rFonts w:ascii="Courier New" w:eastAsia="Times New Roman" w:hAnsi="Courier New" w:cs="Courier New"/>
          <w:color w:val="3F7F7F"/>
          <w:sz w:val="20"/>
          <w:szCs w:val="20"/>
          <w:lang w:val="en-US" w:eastAsia="es-CL"/>
          <w:rPrChange w:id="376" w:author="manolo" w:date="2010-12-23T14:42:00Z">
            <w:rPr>
              <w:rFonts w:ascii="Courier New" w:eastAsia="Times New Roman" w:hAnsi="Courier New" w:cs="Courier New"/>
              <w:color w:val="3F7F7F"/>
              <w:sz w:val="20"/>
              <w:szCs w:val="20"/>
              <w:u w:val="single"/>
              <w:lang w:eastAsia="es-CL"/>
            </w:rPr>
          </w:rPrChange>
        </w:rPr>
        <w:t>ul</w:t>
      </w:r>
      <w:r w:rsidR="00CE213E" w:rsidRPr="00FE4B26">
        <w:rPr>
          <w:rFonts w:ascii="Courier New" w:eastAsia="Times New Roman" w:hAnsi="Courier New" w:cs="Courier New"/>
          <w:color w:val="7F007F"/>
          <w:sz w:val="20"/>
          <w:szCs w:val="20"/>
          <w:lang w:val="en-US" w:eastAsia="es-CL"/>
          <w:rPrChange w:id="377" w:author="manolo" w:date="2010-12-23T14:42:00Z">
            <w:rPr>
              <w:rFonts w:ascii="Courier New" w:eastAsia="Times New Roman" w:hAnsi="Courier New" w:cs="Courier New"/>
              <w:color w:val="7F007F"/>
              <w:sz w:val="20"/>
              <w:szCs w:val="20"/>
              <w:u w:val="single"/>
              <w:lang w:eastAsia="es-CL"/>
            </w:rPr>
          </w:rPrChange>
        </w:rPr>
        <w:t>class</w:t>
      </w:r>
      <w:r w:rsidR="00CE213E" w:rsidRPr="00FE4B26">
        <w:rPr>
          <w:rFonts w:ascii="Courier New" w:eastAsia="Times New Roman" w:hAnsi="Courier New" w:cs="Courier New"/>
          <w:color w:val="000000"/>
          <w:sz w:val="20"/>
          <w:szCs w:val="20"/>
          <w:lang w:val="en-US" w:eastAsia="es-CL"/>
          <w:rPrChange w:id="378" w:author="manolo" w:date="2010-12-23T14:42:00Z">
            <w:rPr>
              <w:rFonts w:ascii="Courier New" w:eastAsia="Times New Roman" w:hAnsi="Courier New" w:cs="Courier New"/>
              <w:color w:val="000000"/>
              <w:sz w:val="20"/>
              <w:szCs w:val="20"/>
              <w:u w:val="single"/>
              <w:lang w:eastAsia="es-CL"/>
            </w:rPr>
          </w:rPrChange>
        </w:rPr>
        <w:t>=</w:t>
      </w:r>
      <w:r w:rsidR="00CE213E" w:rsidRPr="00FE4B26">
        <w:rPr>
          <w:rFonts w:ascii="Courier New" w:eastAsia="Times New Roman" w:hAnsi="Courier New" w:cs="Courier New"/>
          <w:i/>
          <w:iCs/>
          <w:color w:val="2A00FF"/>
          <w:sz w:val="20"/>
          <w:szCs w:val="20"/>
          <w:lang w:val="en-US" w:eastAsia="es-CL"/>
          <w:rPrChange w:id="379" w:author="manolo" w:date="2010-12-23T14:42:00Z">
            <w:rPr>
              <w:rFonts w:ascii="Courier New" w:eastAsia="Times New Roman" w:hAnsi="Courier New" w:cs="Courier New"/>
              <w:i/>
              <w:iCs/>
              <w:color w:val="2A00FF"/>
              <w:sz w:val="20"/>
              <w:szCs w:val="20"/>
              <w:u w:val="single"/>
              <w:lang w:eastAsia="es-CL"/>
            </w:rPr>
          </w:rPrChange>
        </w:rPr>
        <w:t>"losmas"</w:t>
      </w:r>
      <w:r w:rsidR="00CE213E" w:rsidRPr="00FE4B26">
        <w:rPr>
          <w:rFonts w:ascii="Courier New" w:eastAsia="Times New Roman" w:hAnsi="Courier New" w:cs="Courier New"/>
          <w:color w:val="008080"/>
          <w:sz w:val="20"/>
          <w:szCs w:val="20"/>
          <w:lang w:val="en-US" w:eastAsia="es-CL"/>
          <w:rPrChange w:id="380" w:author="manolo" w:date="2010-12-23T14:42:00Z">
            <w:rPr>
              <w:rFonts w:ascii="Courier New" w:eastAsia="Times New Roman" w:hAnsi="Courier New" w:cs="Courier New"/>
              <w:color w:val="008080"/>
              <w:sz w:val="20"/>
              <w:szCs w:val="20"/>
              <w:u w:val="single"/>
              <w:lang w:eastAsia="es-CL"/>
            </w:rPr>
          </w:rPrChange>
        </w:rPr>
        <w:t>&gt;</w:t>
      </w:r>
    </w:p>
    <w:p w:rsidR="003F33A5" w:rsidRDefault="00CE213E"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FE4B26">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Pr="00FE4B26">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3" w:author="Dahianna Vega Leiva" w:date="2010-12-22T12:42:00Z">
        <w:r w:rsidRPr="003F33A5" w:rsidDel="0070187F">
          <w:rPr>
            <w:lang w:eastAsia="es-CL"/>
          </w:rPr>
          <w:delText>que</w:delText>
        </w:r>
      </w:del>
      <w:ins w:id="384"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5" w:author="Dahianna Vega Leiva" w:date="2010-12-22T12:42:00Z">
        <w:r w:rsidDel="0070187F">
          <w:rPr>
            <w:lang w:eastAsia="es-CL"/>
          </w:rPr>
          <w:delText xml:space="preserve">mostraremos </w:delText>
        </w:r>
      </w:del>
      <w:ins w:id="386"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7"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8" w:author="Dahianna Vega Leiva" w:date="2010-12-22T12:43:00Z">
        <w:r w:rsidDel="0070187F">
          <w:rPr>
            <w:lang w:eastAsia="es-CL"/>
          </w:rPr>
          <w:delText>cual</w:delText>
        </w:r>
      </w:del>
      <w:ins w:id="389"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0" w:name="_Toc280970316"/>
      <w:commentRangeStart w:id="391"/>
      <w:r w:rsidRPr="00B14044">
        <w:t xml:space="preserve">4.7. </w:t>
      </w:r>
      <w:bookmarkEnd w:id="332"/>
      <w:del w:id="392" w:author="Rodrigo Riquelme" w:date="2010-12-23T00:09:00Z">
        <w:r w:rsidR="008F248C" w:rsidDel="000B0263">
          <w:delText>Maquetas F</w:delText>
        </w:r>
        <w:r w:rsidR="0064191E" w:rsidDel="000B0263">
          <w:delText>uncionales</w:delText>
        </w:r>
      </w:del>
      <w:ins w:id="393" w:author="Rodrigo Riquelme" w:date="2010-12-23T00:09:00Z">
        <w:r w:rsidR="000B0263">
          <w:t>Prototipos</w:t>
        </w:r>
      </w:ins>
      <w:r w:rsidR="008F248C">
        <w:t xml:space="preserve"> Back Office.</w:t>
      </w:r>
      <w:commentRangeEnd w:id="391"/>
      <w:r w:rsidR="0070187F">
        <w:rPr>
          <w:rStyle w:val="Refdecomentario"/>
          <w:b w:val="0"/>
          <w:szCs w:val="20"/>
          <w:lang w:eastAsia="en-US"/>
        </w:rPr>
        <w:commentReference w:id="391"/>
      </w:r>
      <w:bookmarkEnd w:id="39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4" w:name="_Toc280982145"/>
      <w:r>
        <w:t xml:space="preserve">Ilustración </w:t>
      </w:r>
      <w:r w:rsidR="00CE213E">
        <w:fldChar w:fldCharType="begin"/>
      </w:r>
      <w:r w:rsidR="00F231A4">
        <w:instrText xml:space="preserve"> SEQ Ilustración \* ARABIC </w:instrText>
      </w:r>
      <w:r w:rsidR="00CE213E">
        <w:fldChar w:fldCharType="separate"/>
      </w:r>
      <w:r w:rsidR="00FE4B26">
        <w:rPr>
          <w:noProof/>
        </w:rPr>
        <w:t>38</w:t>
      </w:r>
      <w:r w:rsidR="00CE213E">
        <w:rPr>
          <w:noProof/>
        </w:rPr>
        <w:fldChar w:fldCharType="end"/>
      </w:r>
      <w:r>
        <w:t xml:space="preserve"> - Ingreso al Back Office</w:t>
      </w:r>
      <w:bookmarkEnd w:id="39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5" w:name="_Toc280982146"/>
      <w:r>
        <w:t xml:space="preserve">Ilustración </w:t>
      </w:r>
      <w:r w:rsidR="00CE213E">
        <w:fldChar w:fldCharType="begin"/>
      </w:r>
      <w:r w:rsidR="00F231A4">
        <w:instrText xml:space="preserve"> SEQ Ilustración \* ARABIC </w:instrText>
      </w:r>
      <w:r w:rsidR="00CE213E">
        <w:fldChar w:fldCharType="separate"/>
      </w:r>
      <w:r w:rsidR="00FE4B26">
        <w:rPr>
          <w:noProof/>
        </w:rPr>
        <w:t>39</w:t>
      </w:r>
      <w:r w:rsidR="00CE213E">
        <w:rPr>
          <w:noProof/>
        </w:rPr>
        <w:fldChar w:fldCharType="end"/>
      </w:r>
      <w:r>
        <w:t xml:space="preserve"> - Menú Principal</w:t>
      </w:r>
      <w:bookmarkEnd w:id="39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2147"/>
      <w:r>
        <w:t xml:space="preserve">Ilustración </w:t>
      </w:r>
      <w:r w:rsidR="00CE213E">
        <w:fldChar w:fldCharType="begin"/>
      </w:r>
      <w:r w:rsidR="00F231A4">
        <w:instrText xml:space="preserve"> SEQ Ilustración \* ARABIC </w:instrText>
      </w:r>
      <w:r w:rsidR="00CE213E">
        <w:fldChar w:fldCharType="separate"/>
      </w:r>
      <w:r w:rsidR="00FE4B26">
        <w:rPr>
          <w:noProof/>
        </w:rPr>
        <w:t>40</w:t>
      </w:r>
      <w:r w:rsidR="00CE213E">
        <w:rPr>
          <w:noProof/>
        </w:rPr>
        <w:fldChar w:fldCharType="end"/>
      </w:r>
      <w:r>
        <w:t xml:space="preserve"> - Configuración del Servidor</w:t>
      </w:r>
      <w:bookmarkEnd w:id="39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fldSimple w:instr=" SEQ Ilustración \* ARABIC ">
        <w:r w:rsidR="00FE4B26">
          <w:rPr>
            <w:noProof/>
          </w:rPr>
          <w:t>41</w:t>
        </w:r>
      </w:fldSimple>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7" w:name="_Toc280982148"/>
      <w:r>
        <w:t xml:space="preserve">Ilustración </w:t>
      </w:r>
      <w:r w:rsidR="00CE213E">
        <w:fldChar w:fldCharType="begin"/>
      </w:r>
      <w:r w:rsidR="00F231A4">
        <w:instrText xml:space="preserve"> SEQ Ilustración \* ARABIC </w:instrText>
      </w:r>
      <w:r w:rsidR="00CE213E">
        <w:fldChar w:fldCharType="separate"/>
      </w:r>
      <w:r w:rsidR="00FE4B26">
        <w:rPr>
          <w:noProof/>
        </w:rPr>
        <w:t>42</w:t>
      </w:r>
      <w:r w:rsidR="00CE213E">
        <w:rPr>
          <w:noProof/>
        </w:rPr>
        <w:fldChar w:fldCharType="end"/>
      </w:r>
      <w:del w:id="398" w:author="copesa" w:date="2010-12-22T14:03:00Z">
        <w:r w:rsidR="00D30F0A" w:rsidDel="00885C91">
          <w:delText>2</w:delText>
        </w:r>
      </w:del>
      <w:r>
        <w:t xml:space="preserve"> - Contenido Páginas</w:t>
      </w:r>
      <w:bookmarkEnd w:id="397"/>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2149"/>
      <w:r>
        <w:t xml:space="preserve">Ilustración </w:t>
      </w:r>
      <w:r w:rsidR="00CE213E">
        <w:fldChar w:fldCharType="begin"/>
      </w:r>
      <w:r w:rsidR="00F231A4">
        <w:instrText xml:space="preserve"> SEQ Ilustración \* ARABIC </w:instrText>
      </w:r>
      <w:r w:rsidR="00CE213E">
        <w:fldChar w:fldCharType="separate"/>
      </w:r>
      <w:r w:rsidR="00FE4B26">
        <w:rPr>
          <w:noProof/>
        </w:rPr>
        <w:t>43</w:t>
      </w:r>
      <w:r w:rsidR="00CE213E">
        <w:rPr>
          <w:noProof/>
        </w:rPr>
        <w:fldChar w:fldCharType="end"/>
      </w:r>
      <w:r>
        <w:t xml:space="preserve"> - </w:t>
      </w:r>
      <w:r w:rsidR="00C061FC">
        <w:t>Categorias</w:t>
      </w:r>
      <w:bookmarkEnd w:id="399"/>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2150"/>
      <w:r>
        <w:t xml:space="preserve">Ilustración </w:t>
      </w:r>
      <w:r w:rsidR="00CE213E">
        <w:fldChar w:fldCharType="begin"/>
      </w:r>
      <w:r w:rsidR="00F231A4">
        <w:instrText xml:space="preserve"> SEQ Ilustración \* ARABIC </w:instrText>
      </w:r>
      <w:r w:rsidR="00CE213E">
        <w:fldChar w:fldCharType="separate"/>
      </w:r>
      <w:r w:rsidR="00FE4B26">
        <w:rPr>
          <w:noProof/>
        </w:rPr>
        <w:t>44</w:t>
      </w:r>
      <w:r w:rsidR="00CE213E">
        <w:rPr>
          <w:noProof/>
        </w:rPr>
        <w:fldChar w:fldCharType="end"/>
      </w:r>
      <w:r>
        <w:t xml:space="preserve"> - Tipos de Videos</w:t>
      </w:r>
      <w:bookmarkEnd w:id="400"/>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1" w:name="_Toc280982151"/>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45</w:t>
      </w:r>
      <w:r w:rsidR="00CE213E">
        <w:fldChar w:fldCharType="end"/>
      </w:r>
      <w:r w:rsidRPr="001175CC">
        <w:t xml:space="preserve"> - Miniaturas</w:t>
      </w:r>
      <w:bookmarkEnd w:id="401"/>
    </w:p>
    <w:p w:rsidR="00CE213E" w:rsidRDefault="00CE213E" w:rsidP="00CE213E">
      <w:pPr>
        <w:suppressAutoHyphens w:val="0"/>
        <w:autoSpaceDE w:val="0"/>
        <w:autoSpaceDN w:val="0"/>
        <w:adjustRightInd w:val="0"/>
        <w:spacing w:before="0" w:after="0" w:line="240" w:lineRule="auto"/>
        <w:jc w:val="left"/>
        <w:rPr>
          <w:del w:id="402" w:author="Rodrigo Riquelme" w:date="2010-12-05T11:46:00Z"/>
        </w:rPr>
        <w:pPrChange w:id="403" w:author="Rodrigo Riquelme" w:date="2010-12-05T11:46:00Z">
          <w:pPr/>
        </w:pPrChange>
      </w:pPr>
    </w:p>
    <w:p w:rsidR="00625C7F" w:rsidRPr="00625C7F" w:rsidRDefault="00F7176C" w:rsidP="00625C7F">
      <w:pPr>
        <w:rPr>
          <w:lang w:eastAsia="en-US"/>
        </w:rPr>
      </w:pPr>
      <w:ins w:id="404"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5" w:name="_Toc280982152"/>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46</w:t>
      </w:r>
      <w:r w:rsidR="00CE213E">
        <w:fldChar w:fldCharType="end"/>
      </w:r>
      <w:r w:rsidRPr="001175CC">
        <w:t xml:space="preserve"> </w:t>
      </w:r>
      <w:r>
        <w:t>–</w:t>
      </w:r>
      <w:r w:rsidRPr="001175CC">
        <w:t xml:space="preserve"> </w:t>
      </w:r>
      <w:r>
        <w:t>Main Site</w:t>
      </w:r>
      <w:bookmarkEnd w:id="405"/>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6" w:author="Rodrigo Riquelme" w:date="2010-12-23T00:10:00Z"/>
        </w:rPr>
      </w:pPr>
      <w:bookmarkStart w:id="407" w:name="_Toc280970317"/>
      <w:ins w:id="408" w:author="Rodrigo Riquelme" w:date="2010-12-23T00:10:00Z">
        <w:r>
          <w:t>4.8. Puesta en producción</w:t>
        </w:r>
        <w:bookmarkEnd w:id="407"/>
      </w:ins>
    </w:p>
    <w:p w:rsidR="00CE213E" w:rsidRDefault="00F7176C" w:rsidP="00CE213E">
      <w:pPr>
        <w:rPr>
          <w:ins w:id="409" w:author="Rodrigo Riquelme" w:date="2010-12-23T00:14:00Z"/>
        </w:rPr>
        <w:pPrChange w:id="410" w:author="Rodrigo Riquelme" w:date="2010-12-23T00:10:00Z">
          <w:pPr>
            <w:pStyle w:val="Subttulo"/>
            <w:outlineLvl w:val="1"/>
          </w:pPr>
        </w:pPrChange>
      </w:pPr>
      <w:ins w:id="411" w:author="Rodrigo Riquelme" w:date="2010-12-23T00:10:00Z">
        <w:r>
          <w:t xml:space="preserve">Luego de los cumplir con los objetivos trazados para los ambientes de desarrollo, se implementa un ambiente de producción en Servidor Web Ubuntu </w:t>
        </w:r>
      </w:ins>
      <w:ins w:id="412" w:author="Rodrigo Riquelme" w:date="2010-12-23T00:13:00Z">
        <w:r>
          <w:t xml:space="preserve">Server </w:t>
        </w:r>
      </w:ins>
      <w:ins w:id="413" w:author="Rodrigo Riquelme" w:date="2010-12-23T00:10:00Z">
        <w:r>
          <w:t>10.04</w:t>
        </w:r>
      </w:ins>
      <w:ins w:id="414" w:author="Rodrigo Riquelme" w:date="2010-12-23T00:13:00Z">
        <w:r>
          <w:t xml:space="preserve"> LTS</w:t>
        </w:r>
      </w:ins>
      <w:ins w:id="415" w:author="Rodrigo Riquelme" w:date="2010-12-23T00:10:00Z">
        <w:r>
          <w:t xml:space="preserve">, se escogió esa versión por la buena documentación que existe sobre servidores LAMP y configuración de FFmpeg </w:t>
        </w:r>
      </w:ins>
      <w:ins w:id="416" w:author="Rodrigo Riquelme" w:date="2010-12-23T00:13:00Z">
        <w:r>
          <w:t xml:space="preserve">sobre esa plataforma y por ser vesión LTS esto quiere decir que tiene soporte extendido por </w:t>
        </w:r>
      </w:ins>
      <w:ins w:id="417" w:author="Rodrigo Riquelme" w:date="2010-12-23T00:14:00Z">
        <w:r>
          <w:t xml:space="preserve">lo menos </w:t>
        </w:r>
      </w:ins>
      <w:ins w:id="418" w:author="Rodrigo Riquelme" w:date="2010-12-23T00:13:00Z">
        <w:r>
          <w:t>5 años.</w:t>
        </w:r>
      </w:ins>
    </w:p>
    <w:p w:rsidR="00CE213E" w:rsidRDefault="00E95A91" w:rsidP="00CE213E">
      <w:pPr>
        <w:rPr>
          <w:ins w:id="419" w:author="Rodrigo Riquelme" w:date="2010-12-23T00:22:00Z"/>
        </w:rPr>
        <w:pPrChange w:id="420" w:author="Rodrigo Riquelme" w:date="2010-12-23T00:10:00Z">
          <w:pPr>
            <w:pStyle w:val="Subttulo"/>
            <w:outlineLvl w:val="1"/>
          </w:pPr>
        </w:pPrChange>
      </w:pPr>
      <w:ins w:id="421" w:author="Rodrigo Riquelme" w:date="2010-12-23T00:14:00Z">
        <w:r>
          <w:t>Se inscribió un subdominio gratuito asociado al servicio de NO IP cuya URL es</w:t>
        </w:r>
      </w:ins>
      <w:ins w:id="422" w:author="Rodrigo Riquelme" w:date="2010-12-23T00:21:00Z">
        <w:r w:rsidR="00234F6C">
          <w:t>.</w:t>
        </w:r>
      </w:ins>
    </w:p>
    <w:p w:rsidR="00CE213E" w:rsidRDefault="00234F6C" w:rsidP="00CE213E">
      <w:pPr>
        <w:jc w:val="left"/>
        <w:rPr>
          <w:ins w:id="423" w:author="Rodrigo Riquelme" w:date="2010-12-23T00:52:00Z"/>
        </w:rPr>
        <w:pPrChange w:id="424" w:author="Rodrigo Riquelme" w:date="2010-12-23T00:52:00Z">
          <w:pPr>
            <w:jc w:val="center"/>
          </w:pPr>
        </w:pPrChange>
      </w:pPr>
      <w:ins w:id="425" w:author="Rodrigo Riquelme" w:date="2010-12-23T00:22:00Z">
        <w:r>
          <w:t>Se puede ingresar a es</w:t>
        </w:r>
      </w:ins>
      <w:ins w:id="426" w:author="Rodrigo Riquelme" w:date="2010-12-23T00:24:00Z">
        <w:r>
          <w:t>t</w:t>
        </w:r>
      </w:ins>
      <w:ins w:id="427" w:author="Rodrigo Riquelme" w:date="2010-12-23T00:22:00Z">
        <w:r>
          <w:t xml:space="preserve">a URL a través del siguiente código QR el cual es un link  que puede ser </w:t>
        </w:r>
      </w:ins>
      <w:ins w:id="428" w:author="Rodrigo Riquelme" w:date="2010-12-23T00:23:00Z">
        <w:r>
          <w:t>leído</w:t>
        </w:r>
      </w:ins>
      <w:ins w:id="429" w:author="Rodrigo Riquelme" w:date="2010-12-23T00:22:00Z">
        <w:r>
          <w:t xml:space="preserve"> </w:t>
        </w:r>
      </w:ins>
      <w:ins w:id="430" w:author="Rodrigo Riquelme" w:date="2010-12-23T00:23:00Z">
        <w:r>
          <w:t>por lectores con capacidad de interpretar QR, el cual es un código orientado a dispositivos móviles, principalmente smarthphones</w:t>
        </w:r>
      </w:ins>
      <w:ins w:id="431" w:author="Rodrigo Riquelme" w:date="2010-12-23T00:24:00Z">
        <w:r>
          <w:t>.</w:t>
        </w:r>
      </w:ins>
    </w:p>
    <w:p w:rsidR="00CB5210" w:rsidRDefault="000E4A17">
      <w:pPr>
        <w:jc w:val="center"/>
        <w:rPr>
          <w:ins w:id="432" w:author="Rodrigo Riquelme" w:date="2010-12-23T00:40:00Z"/>
        </w:rPr>
      </w:pPr>
      <w:ins w:id="433" w:author="Rodrigo Riquelme" w:date="2010-12-23T00:24:00Z">
        <w:r>
          <w:rPr>
            <w:noProof/>
            <w:lang w:eastAsia="es-CL"/>
            <w:rPrChange w:id="434">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FE4B26" w:rsidRDefault="00BF0133" w:rsidP="00CE213E">
      <w:pPr>
        <w:pStyle w:val="Epgrafe"/>
        <w:jc w:val="center"/>
        <w:pPrChange w:id="435" w:author="Rodrigo Riquelme" w:date="2010-12-23T00:52:00Z">
          <w:pPr>
            <w:pStyle w:val="Subttulo"/>
            <w:outlineLvl w:val="1"/>
          </w:pPr>
        </w:pPrChange>
      </w:pPr>
      <w:bookmarkStart w:id="436" w:name="_Toc280982153"/>
      <w:ins w:id="437" w:author="Rodrigo Riquelme" w:date="2010-12-23T00:40:00Z">
        <w:r>
          <w:t xml:space="preserve">Ilustración </w:t>
        </w:r>
        <w:r w:rsidR="00CE213E">
          <w:fldChar w:fldCharType="begin"/>
        </w:r>
        <w:r>
          <w:instrText xml:space="preserve"> SEQ Ilustración \* ARABIC </w:instrText>
        </w:r>
      </w:ins>
      <w:r w:rsidR="00CE213E">
        <w:fldChar w:fldCharType="separate"/>
      </w:r>
      <w:r w:rsidR="00FE4B26">
        <w:rPr>
          <w:noProof/>
        </w:rPr>
        <w:t>47</w:t>
      </w:r>
      <w:ins w:id="438" w:author="Rodrigo Riquelme" w:date="2010-12-23T00:40:00Z">
        <w:r w:rsidR="00CE213E">
          <w:fldChar w:fldCharType="end"/>
        </w:r>
        <w:r>
          <w:t xml:space="preserve"> - Código QR sitio de producción</w:t>
        </w:r>
      </w:ins>
    </w:p>
    <w:p w:rsidR="00CE213E" w:rsidRDefault="00015DCC" w:rsidP="00CE213E">
      <w:pPr>
        <w:pStyle w:val="Epgrafe"/>
        <w:jc w:val="center"/>
        <w:rPr>
          <w:ins w:id="439" w:author="Rodrigo Riquelme" w:date="2010-12-23T00:21:00Z"/>
        </w:rPr>
      </w:pPr>
      <w:ins w:id="440" w:author="Rodrigo Riquelme" w:date="2010-12-23T00:53:00Z">
        <w:r>
          <w:t xml:space="preserve"> </w:t>
        </w:r>
        <w:r w:rsidR="00CE213E">
          <w:fldChar w:fldCharType="begin"/>
        </w:r>
        <w:r>
          <w:instrText xml:space="preserve"> HYPERLINK "http://umacms.no-ip.org" </w:instrText>
        </w:r>
        <w:r w:rsidR="00CE213E">
          <w:fldChar w:fldCharType="separate"/>
        </w:r>
        <w:r w:rsidRPr="00B66F26">
          <w:rPr>
            <w:rStyle w:val="Hipervnculo"/>
          </w:rPr>
          <w:t>http://umacms.no-ip.org</w:t>
        </w:r>
        <w:bookmarkEnd w:id="436"/>
        <w:r w:rsidR="00CE213E">
          <w:fldChar w:fldCharType="end"/>
        </w:r>
      </w:ins>
    </w:p>
    <w:p w:rsidR="00CE213E" w:rsidRDefault="00015DCC" w:rsidP="00CE213E">
      <w:pPr>
        <w:suppressAutoHyphens w:val="0"/>
        <w:spacing w:before="0" w:after="0" w:line="240" w:lineRule="auto"/>
        <w:jc w:val="left"/>
        <w:rPr>
          <w:ins w:id="441" w:author="Rodrigo Riquelme" w:date="2010-12-23T01:10:00Z"/>
        </w:rPr>
        <w:pPrChange w:id="442" w:author="Rodrigo Riquelme" w:date="2010-12-23T00:53:00Z">
          <w:pPr>
            <w:pStyle w:val="Subttulo"/>
            <w:outlineLvl w:val="1"/>
          </w:pPr>
        </w:pPrChange>
      </w:pPr>
      <w:ins w:id="443" w:author="Rodrigo Riquelme" w:date="2010-12-23T00:53:00Z">
        <w:r>
          <w:t>La URL del</w:t>
        </w:r>
      </w:ins>
      <w:ins w:id="444" w:author="Rodrigo Riquelme" w:date="2010-12-23T00:21:00Z">
        <w:r w:rsidR="00234F6C">
          <w:t xml:space="preserve"> admin </w:t>
        </w:r>
      </w:ins>
      <w:ins w:id="445" w:author="Rodrigo Riquelme" w:date="2010-12-23T00:53:00Z">
        <w:r>
          <w:t xml:space="preserve">es </w:t>
        </w:r>
      </w:ins>
      <w:ins w:id="446" w:author="Rodrigo Riquelme" w:date="2010-12-23T00:54:00Z">
        <w:r w:rsidR="00CE213E">
          <w:fldChar w:fldCharType="begin"/>
        </w:r>
        <w:r>
          <w:instrText xml:space="preserve"> HYPERLINK "</w:instrText>
        </w:r>
      </w:ins>
      <w:ins w:id="447" w:author="Rodrigo Riquelme" w:date="2010-12-23T00:53:00Z">
        <w:r>
          <w:instrText>http://umacms.no-ip.org</w:instrText>
        </w:r>
      </w:ins>
      <w:ins w:id="448" w:author="Rodrigo Riquelme" w:date="2010-12-23T00:54:00Z">
        <w:r>
          <w:instrText xml:space="preserve">" </w:instrText>
        </w:r>
        <w:r w:rsidR="00CE213E">
          <w:fldChar w:fldCharType="separate"/>
        </w:r>
      </w:ins>
      <w:ins w:id="449" w:author="Rodrigo Riquelme" w:date="2010-12-23T00:53:00Z">
        <w:r w:rsidRPr="00B66F26">
          <w:rPr>
            <w:rStyle w:val="Hipervnculo"/>
          </w:rPr>
          <w:t>http://umacms.no-ip.org</w:t>
        </w:r>
      </w:ins>
      <w:ins w:id="450" w:author="Rodrigo Riquelme" w:date="2010-12-23T00:54:00Z">
        <w:r w:rsidR="00CE213E">
          <w:fldChar w:fldCharType="end"/>
        </w:r>
      </w:ins>
      <w:ins w:id="451" w:author="Rodrigo Riquelme" w:date="2010-12-23T00:53:00Z">
        <w:r>
          <w:t xml:space="preserve"> </w:t>
        </w:r>
      </w:ins>
    </w:p>
    <w:p w:rsidR="00CE213E" w:rsidRDefault="00CE213E" w:rsidP="00CE213E">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p>
    <w:p w:rsidR="00CE213E" w:rsidRDefault="00015DCC" w:rsidP="00CE213E">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ins w:id="456" w:author="Rodrigo Riquelme" w:date="2010-12-23T00:54:00Z">
        <w:r>
          <w:t>User:admin</w:t>
        </w:r>
      </w:ins>
    </w:p>
    <w:p w:rsidR="00CE213E" w:rsidRDefault="00015DCC" w:rsidP="00CE213E">
      <w:pPr>
        <w:suppressAutoHyphens w:val="0"/>
        <w:spacing w:before="0" w:after="0" w:line="240" w:lineRule="auto"/>
        <w:jc w:val="left"/>
        <w:rPr>
          <w:ins w:id="457" w:author="Rodrigo Riquelme" w:date="2010-12-23T01:10:00Z"/>
        </w:rPr>
        <w:pPrChange w:id="458" w:author="Rodrigo Riquelme" w:date="2010-12-23T00:53:00Z">
          <w:pPr>
            <w:pStyle w:val="Subttulo"/>
            <w:outlineLvl w:val="1"/>
          </w:pPr>
        </w:pPrChange>
      </w:pPr>
      <w:ins w:id="459" w:author="Rodrigo Riquelme" w:date="2010-12-23T00:54:00Z">
        <w:r>
          <w:t>Password:admin</w:t>
        </w:r>
      </w:ins>
    </w:p>
    <w:p w:rsidR="00CE213E" w:rsidRDefault="00CE213E" w:rsidP="00CE213E">
      <w:pPr>
        <w:suppressAutoHyphens w:val="0"/>
        <w:spacing w:before="0" w:after="0" w:line="240" w:lineRule="auto"/>
        <w:jc w:val="left"/>
        <w:rPr>
          <w:ins w:id="460" w:author="Rodrigo Riquelme" w:date="2010-12-23T00:21:00Z"/>
        </w:rPr>
        <w:pPrChange w:id="461" w:author="Rodrigo Riquelme" w:date="2010-12-23T00:53:00Z">
          <w:pPr>
            <w:pStyle w:val="Subttulo"/>
            <w:outlineLvl w:val="1"/>
          </w:pPr>
        </w:pPrChange>
      </w:pPr>
    </w:p>
    <w:p w:rsidR="00CE213E" w:rsidRDefault="00234F6C" w:rsidP="00CE213E">
      <w:pPr>
        <w:rPr>
          <w:ins w:id="462" w:author="Rodrigo Riquelme" w:date="2010-12-23T01:10:00Z"/>
        </w:rPr>
        <w:pPrChange w:id="463" w:author="Rodrigo Riquelme" w:date="2010-12-23T00:10:00Z">
          <w:pPr>
            <w:pStyle w:val="Subttulo"/>
            <w:outlineLvl w:val="1"/>
          </w:pPr>
        </w:pPrChange>
      </w:pPr>
      <w:ins w:id="464" w:author="Rodrigo Riquelme" w:date="2010-12-23T00:21:00Z">
        <w:r>
          <w:t xml:space="preserve">La documentación phpDoc está en la URL </w:t>
        </w:r>
      </w:ins>
      <w:ins w:id="465" w:author="Rodrigo Riquelme" w:date="2010-12-23T01:10:00Z">
        <w:r w:rsidR="00CE213E">
          <w:fldChar w:fldCharType="begin"/>
        </w:r>
        <w:r w:rsidR="00A874E9">
          <w:instrText xml:space="preserve"> HYPERLINK "</w:instrText>
        </w:r>
      </w:ins>
      <w:ins w:id="466" w:author="Rodrigo Riquelme" w:date="2010-12-23T00:21:00Z">
        <w:r w:rsidR="00A874E9">
          <w:instrText>http://</w:instrText>
        </w:r>
      </w:ins>
      <w:ins w:id="467" w:author="Rodrigo Riquelme" w:date="2010-12-23T01:10:00Z">
        <w:r w:rsidR="00A874E9">
          <w:instrText xml:space="preserve">umacms.no-ip.org/docs/phpdoc" </w:instrText>
        </w:r>
        <w:r w:rsidR="00CE213E">
          <w:fldChar w:fldCharType="separate"/>
        </w:r>
      </w:ins>
      <w:ins w:id="468" w:author="Rodrigo Riquelme" w:date="2010-12-23T00:21:00Z">
        <w:r w:rsidR="00A874E9" w:rsidRPr="00B66F26">
          <w:rPr>
            <w:rStyle w:val="Hipervnculo"/>
          </w:rPr>
          <w:t>http://</w:t>
        </w:r>
      </w:ins>
      <w:ins w:id="469" w:author="Rodrigo Riquelme" w:date="2010-12-23T01:10:00Z">
        <w:r w:rsidR="00A874E9" w:rsidRPr="00B66F26">
          <w:rPr>
            <w:rStyle w:val="Hipervnculo"/>
          </w:rPr>
          <w:t>umacms.no-ip.org/docs/phpdoc</w:t>
        </w:r>
        <w:r w:rsidR="00CE213E">
          <w:fldChar w:fldCharType="end"/>
        </w:r>
      </w:ins>
    </w:p>
    <w:p w:rsidR="00CE213E" w:rsidRDefault="0098171F" w:rsidP="00CE213E">
      <w:pPr>
        <w:rPr>
          <w:ins w:id="470" w:author="Rodrigo Riquelme" w:date="2010-12-23T01:15:00Z"/>
        </w:rPr>
        <w:pPrChange w:id="471" w:author="Rodrigo Riquelme" w:date="2010-12-23T00:10:00Z">
          <w:pPr>
            <w:pStyle w:val="Subttulo"/>
            <w:outlineLvl w:val="1"/>
          </w:pPr>
        </w:pPrChange>
      </w:pPr>
      <w:ins w:id="472" w:author="Rodrigo Riquelme" w:date="2010-12-23T01:10:00Z">
        <w:r>
          <w:t xml:space="preserve">Los componentes XML de los formularios del admin </w:t>
        </w:r>
      </w:ins>
      <w:ins w:id="473" w:author="Rodrigo Riquelme" w:date="2010-12-23T01:15:00Z">
        <w:r w:rsidR="00CE213E">
          <w:fldChar w:fldCharType="begin"/>
        </w:r>
        <w:r>
          <w:instrText xml:space="preserve"> HYPERLINK "</w:instrText>
        </w:r>
      </w:ins>
      <w:ins w:id="474" w:author="Rodrigo Riquelme" w:date="2010-12-23T01:10:00Z">
        <w:r>
          <w:instrText>http://umacms.no-ip.org/admin/xml</w:instrText>
        </w:r>
      </w:ins>
      <w:ins w:id="475" w:author="Rodrigo Riquelme" w:date="2010-12-23T01:15:00Z">
        <w:r>
          <w:instrText xml:space="preserve">" </w:instrText>
        </w:r>
        <w:r w:rsidR="00CE213E">
          <w:fldChar w:fldCharType="separate"/>
        </w:r>
      </w:ins>
      <w:ins w:id="476" w:author="Rodrigo Riquelme" w:date="2010-12-23T01:10:00Z">
        <w:r w:rsidRPr="00B66F26">
          <w:rPr>
            <w:rStyle w:val="Hipervnculo"/>
          </w:rPr>
          <w:t>http://umacms.no-ip.org/admin/xml</w:t>
        </w:r>
      </w:ins>
      <w:ins w:id="477" w:author="Rodrigo Riquelme" w:date="2010-12-23T01:15:00Z">
        <w:r w:rsidR="00CE213E">
          <w:fldChar w:fldCharType="end"/>
        </w:r>
      </w:ins>
      <w:ins w:id="478" w:author="Rodrigo Riquelme" w:date="2010-12-23T01:10:00Z">
        <w:r>
          <w:t xml:space="preserve"> </w:t>
        </w:r>
      </w:ins>
      <w:ins w:id="479" w:author="Rodrigo Riquelme" w:date="2010-12-23T01:15:00Z">
        <w:r>
          <w:t>, se ha dejado intencionalmente abierto para ser explorados.</w:t>
        </w:r>
      </w:ins>
    </w:p>
    <w:p w:rsidR="00CE213E" w:rsidRDefault="0098171F" w:rsidP="00CE213E">
      <w:pPr>
        <w:rPr>
          <w:ins w:id="480" w:author="Rodrigo Riquelme" w:date="2010-12-23T01:19:00Z"/>
        </w:rPr>
        <w:pPrChange w:id="481" w:author="Rodrigo Riquelme" w:date="2010-12-23T00:10:00Z">
          <w:pPr>
            <w:pStyle w:val="Subttulo"/>
            <w:outlineLvl w:val="1"/>
          </w:pPr>
        </w:pPrChange>
      </w:pPr>
      <w:ins w:id="482" w:author="Rodrigo Riquelme" w:date="2010-12-23T01:15:00Z">
        <w:r>
          <w:t>L</w:t>
        </w:r>
      </w:ins>
      <w:r w:rsidR="00010D4C">
        <w:t>a</w:t>
      </w:r>
      <w:ins w:id="483" w:author="Rodrigo Riquelme" w:date="2010-12-23T01:15:00Z">
        <w:r>
          <w:t xml:space="preserve"> </w:t>
        </w:r>
      </w:ins>
      <w:ins w:id="484" w:author="Rodrigo Riquelme" w:date="2010-12-23T01:16:00Z">
        <w:r>
          <w:t>documentación</w:t>
        </w:r>
      </w:ins>
      <w:ins w:id="485" w:author="Rodrigo Riquelme" w:date="2010-12-23T01:15:00Z">
        <w:r>
          <w:t xml:space="preserve"> </w:t>
        </w:r>
      </w:ins>
      <w:ins w:id="486" w:author="Rodrigo Riquelme" w:date="2010-12-23T01:17:00Z">
        <w:r>
          <w:t>con los links para</w:t>
        </w:r>
      </w:ins>
      <w:ins w:id="487" w:author="Rodrigo Riquelme" w:date="2010-12-23T01:16:00Z">
        <w:r>
          <w:t xml:space="preserve"> </w:t>
        </w:r>
      </w:ins>
      <w:ins w:id="488" w:author="Rodrigo Riquelme" w:date="2010-12-23T01:17:00Z">
        <w:r>
          <w:t>explorar</w:t>
        </w:r>
      </w:ins>
      <w:ins w:id="489" w:author="Rodrigo Riquelme" w:date="2010-12-23T01:16:00Z">
        <w:r>
          <w:t xml:space="preserve"> </w:t>
        </w:r>
      </w:ins>
      <w:r w:rsidR="00010D4C">
        <w:t xml:space="preserve">y </w:t>
      </w:r>
      <w:ins w:id="490" w:author="Rodrigo Riquelme" w:date="2010-12-23T01:16:00Z">
        <w:r>
          <w:t xml:space="preserve">ver los componentes </w:t>
        </w:r>
      </w:ins>
      <w:ins w:id="491" w:author="Rodrigo Riquelme" w:date="2010-12-23T00:21:00Z">
        <w:r w:rsidR="00234F6C">
          <w:t xml:space="preserve"> </w:t>
        </w:r>
      </w:ins>
      <w:ins w:id="492" w:author="Rodrigo Riquelme" w:date="2010-12-23T01:18:00Z">
        <w:r>
          <w:t xml:space="preserve">MVC están en </w:t>
        </w:r>
      </w:ins>
      <w:ins w:id="493" w:author="Rodrigo Riquelme" w:date="2010-12-23T01:19:00Z">
        <w:r w:rsidR="00CE213E">
          <w:fldChar w:fldCharType="begin"/>
        </w:r>
        <w:r>
          <w:instrText xml:space="preserve"> HYPERLINK "</w:instrText>
        </w:r>
      </w:ins>
      <w:ins w:id="494" w:author="Rodrigo Riquelme" w:date="2010-12-23T01:18:00Z">
        <w:r>
          <w:instrText>http://umacms.no-ip.org/docs/components</w:instrText>
        </w:r>
      </w:ins>
      <w:ins w:id="495" w:author="Rodrigo Riquelme" w:date="2010-12-23T01:19:00Z">
        <w:r>
          <w:instrText xml:space="preserve">" </w:instrText>
        </w:r>
        <w:r w:rsidR="00CE213E">
          <w:fldChar w:fldCharType="separate"/>
        </w:r>
      </w:ins>
      <w:ins w:id="496" w:author="Rodrigo Riquelme" w:date="2010-12-23T01:18:00Z">
        <w:r w:rsidRPr="00B66F26">
          <w:rPr>
            <w:rStyle w:val="Hipervnculo"/>
          </w:rPr>
          <w:t>http://umacms.no-ip.org/docs/components</w:t>
        </w:r>
      </w:ins>
      <w:ins w:id="497" w:author="Rodrigo Riquelme" w:date="2010-12-23T01:19:00Z">
        <w:r w:rsidR="00CE213E">
          <w:fldChar w:fldCharType="end"/>
        </w:r>
      </w:ins>
    </w:p>
    <w:p w:rsidR="00CE213E" w:rsidRDefault="0098171F" w:rsidP="00CE213E">
      <w:pPr>
        <w:rPr>
          <w:ins w:id="498" w:author="Rodrigo Riquelme" w:date="2010-12-23T01:20:00Z"/>
        </w:rPr>
        <w:pPrChange w:id="499" w:author="Rodrigo Riquelme" w:date="2010-12-23T00:10:00Z">
          <w:pPr>
            <w:pStyle w:val="Subttulo"/>
            <w:outlineLvl w:val="1"/>
          </w:pPr>
        </w:pPrChange>
      </w:pPr>
      <w:ins w:id="500" w:author="Rodrigo Riquelme" w:date="2010-12-23T01:19:00Z">
        <w:r>
          <w:t xml:space="preserve">Los scripts de creación de base de datos e instalación de ffmpeg en Ubuntu 10.04 están en </w:t>
        </w:r>
      </w:ins>
      <w:ins w:id="501" w:author="Rodrigo Riquelme" w:date="2010-12-23T01:20:00Z">
        <w:r w:rsidR="00CE213E">
          <w:fldChar w:fldCharType="begin"/>
        </w:r>
        <w:r w:rsidR="00786814">
          <w:instrText xml:space="preserve"> HYPERLINK "</w:instrText>
        </w:r>
      </w:ins>
      <w:ins w:id="502" w:author="Rodrigo Riquelme" w:date="2010-12-23T01:19:00Z">
        <w:r w:rsidR="00CE213E" w:rsidRPr="00CE213E">
          <w:rPr>
            <w:rPrChange w:id="503" w:author="Rodrigo Riquelme" w:date="2010-12-23T01:20:00Z">
              <w:rPr>
                <w:rStyle w:val="Hipervnculo"/>
                <w:b w:val="0"/>
              </w:rPr>
            </w:rPrChange>
          </w:rPr>
          <w:instrText>http://umacms.no-ip.</w:instrText>
        </w:r>
      </w:ins>
      <w:ins w:id="504" w:author="Rodrigo Riquelme" w:date="2010-12-23T01:20:00Z">
        <w:r w:rsidR="00CE213E" w:rsidRPr="00CE213E">
          <w:rPr>
            <w:rPrChange w:id="505" w:author="Rodrigo Riquelme" w:date="2010-12-23T01:20:00Z">
              <w:rPr>
                <w:b w:val="0"/>
                <w:color w:val="0000FF"/>
                <w:u w:val="single"/>
              </w:rPr>
            </w:rPrChange>
          </w:rPr>
          <w:instrText>org/scripts</w:instrText>
        </w:r>
        <w:r w:rsidR="00786814">
          <w:instrText xml:space="preserve">" </w:instrText>
        </w:r>
        <w:r w:rsidR="00CE213E">
          <w:fldChar w:fldCharType="separate"/>
        </w:r>
      </w:ins>
      <w:ins w:id="506" w:author="Rodrigo Riquelme" w:date="2010-12-23T01:19:00Z">
        <w:r w:rsidR="0000631D" w:rsidRPr="0000631D">
          <w:rPr>
            <w:rStyle w:val="Hipervnculo"/>
          </w:rPr>
          <w:t>http://umacms.no-ip.</w:t>
        </w:r>
      </w:ins>
      <w:ins w:id="507" w:author="Rodrigo Riquelme" w:date="2010-12-23T01:20:00Z">
        <w:r w:rsidR="00CE213E" w:rsidRPr="00CE213E">
          <w:rPr>
            <w:rStyle w:val="Hipervnculo"/>
            <w:rPrChange w:id="508" w:author="Rodrigo Riquelme" w:date="2010-12-23T01:20:00Z">
              <w:rPr>
                <w:b w:val="0"/>
                <w:color w:val="0000FF"/>
                <w:u w:val="single"/>
              </w:rPr>
            </w:rPrChange>
          </w:rPr>
          <w:t>org/scripts</w:t>
        </w:r>
        <w:r w:rsidR="00CE213E">
          <w:fldChar w:fldCharType="end"/>
        </w:r>
      </w:ins>
    </w:p>
    <w:p w:rsidR="00CE213E" w:rsidRDefault="00786814" w:rsidP="00CE213E">
      <w:pPr>
        <w:rPr>
          <w:ins w:id="509" w:author="Rodrigo Riquelme" w:date="2010-12-23T01:20:00Z"/>
        </w:rPr>
        <w:pPrChange w:id="510" w:author="Rodrigo Riquelme" w:date="2010-12-23T00:10:00Z">
          <w:pPr>
            <w:pStyle w:val="Subttulo"/>
            <w:outlineLvl w:val="1"/>
          </w:pPr>
        </w:pPrChange>
      </w:pPr>
      <w:ins w:id="511" w:author="Rodrigo Riquelme" w:date="2010-12-23T01:20:00Z">
        <w:r>
          <w:t>Repositorio en Google Code</w:t>
        </w:r>
      </w:ins>
      <w:r w:rsidR="00010D4C">
        <w:t>.</w:t>
      </w:r>
    </w:p>
    <w:p w:rsidR="00CE213E" w:rsidRDefault="00786814" w:rsidP="00CE213E">
      <w:pPr>
        <w:rPr>
          <w:ins w:id="512" w:author="Rodrigo Riquelme" w:date="2010-12-23T01:21:00Z"/>
        </w:rPr>
        <w:pPrChange w:id="513" w:author="Rodrigo Riquelme" w:date="2010-12-23T00:10:00Z">
          <w:pPr>
            <w:pStyle w:val="Subttulo"/>
            <w:outlineLvl w:val="1"/>
          </w:pPr>
        </w:pPrChange>
      </w:pPr>
      <w:ins w:id="514" w:author="Rodrigo Riquelme" w:date="2010-12-23T01:21:00Z">
        <w:r>
          <w:t xml:space="preserve">El código fuente se puede descargar con la licencia GNU GLP v2 en la URL </w:t>
        </w:r>
        <w:r w:rsidR="00CE213E">
          <w:fldChar w:fldCharType="begin"/>
        </w:r>
        <w:r>
          <w:instrText xml:space="preserve"> HYPERLINK "</w:instrText>
        </w:r>
        <w:r w:rsidRPr="00786814">
          <w:instrText>http://code.google.com/p/uma-cms/</w:instrText>
        </w:r>
        <w:r>
          <w:instrText xml:space="preserve">" </w:instrText>
        </w:r>
        <w:r w:rsidR="00CE213E">
          <w:fldChar w:fldCharType="separate"/>
        </w:r>
        <w:r w:rsidRPr="00B66F26">
          <w:rPr>
            <w:rStyle w:val="Hipervnculo"/>
          </w:rPr>
          <w:t>http://code.google.com/p/uma-cms/</w:t>
        </w:r>
        <w:r w:rsidR="00CE213E">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5" w:author="Rodrigo Riquelme" w:date="2010-12-23T00:10:00Z"/>
        </w:rPr>
      </w:pPr>
      <w:bookmarkStart w:id="516" w:name="_Toc280970318"/>
      <w:ins w:id="517" w:author="Rodrigo Riquelme" w:date="2010-12-23T00:10:00Z">
        <w:r>
          <w:t>4.</w:t>
        </w:r>
      </w:ins>
      <w:r>
        <w:t>9</w:t>
      </w:r>
      <w:ins w:id="518" w:author="Rodrigo Riquelme" w:date="2010-12-23T00:10:00Z">
        <w:r>
          <w:t>.</w:t>
        </w:r>
      </w:ins>
      <w:r w:rsidR="00010D4C">
        <w:t xml:space="preserve"> </w:t>
      </w:r>
      <w:ins w:id="519" w:author="Rodrigo Riquelme" w:date="2010-12-23T00:10:00Z">
        <w:r>
          <w:t>P</w:t>
        </w:r>
      </w:ins>
      <w:r>
        <w:t>lan de pruebas</w:t>
      </w:r>
      <w:bookmarkEnd w:id="51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CE213E" w:rsidRDefault="00CE213E" w:rsidP="00CE213E">
      <w:pPr>
        <w:rPr>
          <w:ins w:id="520" w:author="Rodrigo Riquelme" w:date="2010-12-23T01:20:00Z"/>
        </w:rPr>
        <w:pPrChange w:id="521"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CE213E" w:rsidRDefault="00CE213E" w:rsidP="00CE213E">
      <w:pPr>
        <w:rPr>
          <w:ins w:id="522" w:author="Rodrigo Riquelme" w:date="2010-12-23T00:10:00Z"/>
        </w:rPr>
        <w:pPrChange w:id="523" w:author="Rodrigo Riquelme" w:date="2010-12-23T00:10:00Z">
          <w:pPr>
            <w:pStyle w:val="Subttulo"/>
            <w:outlineLvl w:val="1"/>
          </w:pPr>
        </w:pPrChange>
      </w:pPr>
    </w:p>
    <w:p w:rsidR="00C43BA3" w:rsidRPr="001175CC" w:rsidRDefault="000D5E98" w:rsidP="0031339F">
      <w:pPr>
        <w:pStyle w:val="Subttulo"/>
        <w:outlineLvl w:val="1"/>
        <w:rPr>
          <w:del w:id="524"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E42D27" w:rsidRPr="001175CC" w:rsidRDefault="0031339F" w:rsidP="0031339F">
      <w:pPr>
        <w:pStyle w:val="Subttulo"/>
        <w:outlineLvl w:val="1"/>
        <w:rPr>
          <w:del w:id="537" w:author="Rodrigo Riquelme" w:date="2010-12-05T11:46:00Z"/>
        </w:rPr>
      </w:pPr>
      <w:del w:id="53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E4A17" w:rsidP="0031339F">
      <w:pPr>
        <w:rPr>
          <w:del w:id="539" w:author="Rodrigo Riquelme" w:date="2010-12-05T11:46:00Z"/>
        </w:rPr>
      </w:pPr>
      <w:del w:id="540" w:author="Rodrigo Riquelme" w:date="2010-12-05T11:46:00Z">
        <w:r>
          <w:rPr>
            <w:noProof/>
            <w:lang w:eastAsia="es-CL"/>
            <w:rPrChange w:id="54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2" w:author="Rodrigo Riquelme" w:date="2010-12-05T11:46:00Z"/>
        </w:rPr>
      </w:pPr>
      <w:del w:id="543" w:author="Rodrigo Riquelme" w:date="2010-12-05T11:46:00Z">
        <w:r w:rsidRPr="001175CC">
          <w:delText>Ilustración 38 – Login Uma-CMS</w:delText>
        </w:r>
      </w:del>
    </w:p>
    <w:p w:rsidR="0031339F" w:rsidRPr="001175CC" w:rsidRDefault="000E4A17" w:rsidP="0031339F">
      <w:pPr>
        <w:rPr>
          <w:del w:id="544" w:author="Rodrigo Riquelme" w:date="2010-12-05T11:46:00Z"/>
        </w:rPr>
      </w:pPr>
      <w:del w:id="545" w:author="Rodrigo Riquelme" w:date="2010-12-05T11:46:00Z">
        <w:r>
          <w:rPr>
            <w:noProof/>
            <w:lang w:eastAsia="es-CL"/>
            <w:rPrChange w:id="5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7" w:author="Rodrigo Riquelme" w:date="2010-12-05T11:46:00Z"/>
        </w:rPr>
      </w:pPr>
      <w:del w:id="548" w:author="Rodrigo Riquelme" w:date="2010-12-05T11:46:00Z">
        <w:r w:rsidRPr="001175CC">
          <w:delText>Ilustración 39 – Menú principal Uma-CMS</w:delText>
        </w:r>
      </w:del>
    </w:p>
    <w:p w:rsidR="0031339F" w:rsidRPr="001175CC" w:rsidRDefault="000E4A17" w:rsidP="0031339F">
      <w:pPr>
        <w:rPr>
          <w:del w:id="549" w:author="Rodrigo Riquelme" w:date="2010-12-05T11:46:00Z"/>
        </w:rPr>
      </w:pPr>
      <w:del w:id="550" w:author="Rodrigo Riquelme" w:date="2010-12-05T11:46:00Z">
        <w:r>
          <w:rPr>
            <w:noProof/>
            <w:lang w:eastAsia="es-CL"/>
            <w:rPrChange w:id="55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2" w:author="Rodrigo Riquelme" w:date="2010-12-05T11:46:00Z"/>
        </w:rPr>
      </w:pPr>
      <w:del w:id="553" w:author="Rodrigo Riquelme" w:date="2010-12-05T11:46:00Z">
        <w:r w:rsidRPr="001175CC">
          <w:delText>Ilustración 40 – Pantalla configuración del sistema</w:delText>
        </w:r>
      </w:del>
    </w:p>
    <w:p w:rsidR="0031339F" w:rsidRPr="001175CC" w:rsidRDefault="0031339F" w:rsidP="0031339F">
      <w:pPr>
        <w:rPr>
          <w:del w:id="554" w:author="Rodrigo Riquelme" w:date="2010-12-05T11:46:00Z"/>
        </w:rPr>
      </w:pPr>
    </w:p>
    <w:p w:rsidR="0031339F" w:rsidRPr="001175CC" w:rsidRDefault="000E4A17" w:rsidP="0031339F">
      <w:pPr>
        <w:rPr>
          <w:del w:id="555" w:author="Rodrigo Riquelme" w:date="2010-12-05T11:46:00Z"/>
        </w:rPr>
      </w:pPr>
      <w:del w:id="556" w:author="Rodrigo Riquelme" w:date="2010-12-05T11:46:00Z">
        <w:r>
          <w:rPr>
            <w:noProof/>
            <w:lang w:eastAsia="es-CL"/>
            <w:rPrChange w:id="5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8" w:author="Rodrigo Riquelme" w:date="2010-12-05T11:46:00Z"/>
        </w:rPr>
      </w:pPr>
      <w:del w:id="559" w:author="Rodrigo Riquelme" w:date="2010-12-05T11:46:00Z">
        <w:r w:rsidRPr="001175CC">
          <w:delText>Ilustración 41 – Pantalla Configuración del Sitio</w:delText>
        </w:r>
      </w:del>
    </w:p>
    <w:p w:rsidR="0031339F" w:rsidRPr="001175CC" w:rsidRDefault="000E4A17" w:rsidP="0031339F">
      <w:pPr>
        <w:rPr>
          <w:del w:id="560" w:author="Rodrigo Riquelme" w:date="2010-12-05T11:46:00Z"/>
        </w:rPr>
      </w:pPr>
      <w:del w:id="561" w:author="Rodrigo Riquelme" w:date="2010-12-05T11:46:00Z">
        <w:r>
          <w:rPr>
            <w:noProof/>
            <w:lang w:eastAsia="es-CL"/>
            <w:rPrChange w:id="56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3" w:author="Rodrigo Riquelme" w:date="2010-12-05T11:46:00Z"/>
        </w:rPr>
      </w:pPr>
      <w:del w:id="564" w:author="Rodrigo Riquelme" w:date="2010-12-05T11:46:00Z">
        <w:r w:rsidRPr="001175CC">
          <w:delText>Ilustración 42 – Pantalla contenido Menú</w:delText>
        </w:r>
      </w:del>
    </w:p>
    <w:p w:rsidR="0031339F" w:rsidRPr="001175CC" w:rsidRDefault="0031339F" w:rsidP="0031339F">
      <w:pPr>
        <w:rPr>
          <w:del w:id="565" w:author="Rodrigo Riquelme" w:date="2010-12-05T11:46:00Z"/>
        </w:rPr>
      </w:pPr>
    </w:p>
    <w:p w:rsidR="0031339F" w:rsidRPr="001175CC" w:rsidRDefault="000E4A17" w:rsidP="0031339F">
      <w:pPr>
        <w:rPr>
          <w:del w:id="566" w:author="Rodrigo Riquelme" w:date="2010-12-05T11:46:00Z"/>
        </w:rPr>
      </w:pPr>
      <w:del w:id="567" w:author="Rodrigo Riquelme" w:date="2010-12-05T11:46:00Z">
        <w:r>
          <w:rPr>
            <w:noProof/>
            <w:lang w:eastAsia="es-CL"/>
            <w:rPrChange w:id="56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9" w:author="Rodrigo Riquelme" w:date="2010-12-05T11:46:00Z"/>
        </w:rPr>
      </w:pPr>
      <w:del w:id="570" w:author="Rodrigo Riquelme" w:date="2010-12-05T11:46:00Z">
        <w:r w:rsidRPr="001175CC">
          <w:delText>Ilustración 43 –Pantalla contenido paginas</w:delText>
        </w:r>
      </w:del>
    </w:p>
    <w:p w:rsidR="00C43BA3" w:rsidRPr="001175CC" w:rsidRDefault="00C43BA3" w:rsidP="0031339F">
      <w:pPr>
        <w:rPr>
          <w:del w:id="571" w:author="Rodrigo Riquelme" w:date="2010-12-05T11:46:00Z"/>
        </w:rPr>
      </w:pPr>
    </w:p>
    <w:p w:rsidR="0031339F" w:rsidRPr="001175CC" w:rsidRDefault="0031339F" w:rsidP="0031339F">
      <w:pPr>
        <w:rPr>
          <w:del w:id="572" w:author="Rodrigo Riquelme" w:date="2010-12-05T11:46:00Z"/>
        </w:rPr>
      </w:pPr>
    </w:p>
    <w:p w:rsidR="0031339F" w:rsidRPr="001175CC" w:rsidRDefault="000E4A17" w:rsidP="0031339F">
      <w:pPr>
        <w:rPr>
          <w:del w:id="573" w:author="Rodrigo Riquelme" w:date="2010-12-05T11:46:00Z"/>
        </w:rPr>
      </w:pPr>
      <w:del w:id="574" w:author="Rodrigo Riquelme" w:date="2010-12-05T11:46:00Z">
        <w:r>
          <w:rPr>
            <w:noProof/>
            <w:lang w:eastAsia="es-CL"/>
            <w:rPrChange w:id="57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6" w:author="Rodrigo Riquelme" w:date="2010-12-05T11:46:00Z"/>
        </w:rPr>
      </w:pPr>
      <w:del w:id="577" w:author="Rodrigo Riquelme" w:date="2010-12-05T11:46:00Z">
        <w:r w:rsidRPr="001175CC">
          <w:delText>Ilustración 44 – Pantalla Videos opción Videos</w:delText>
        </w:r>
      </w:del>
    </w:p>
    <w:p w:rsidR="0031339F" w:rsidRPr="001175CC" w:rsidRDefault="000E4A17" w:rsidP="0031339F">
      <w:pPr>
        <w:rPr>
          <w:del w:id="578" w:author="Rodrigo Riquelme" w:date="2010-12-05T11:46:00Z"/>
        </w:rPr>
      </w:pPr>
      <w:del w:id="579" w:author="Rodrigo Riquelme" w:date="2010-12-05T11:46:00Z">
        <w:r>
          <w:rPr>
            <w:noProof/>
            <w:lang w:eastAsia="es-CL"/>
            <w:rPrChange w:id="5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1" w:author="Rodrigo Riquelme" w:date="2010-12-05T11:46:00Z"/>
        </w:rPr>
      </w:pPr>
      <w:del w:id="582" w:author="Rodrigo Riquelme" w:date="2010-12-05T11:46:00Z">
        <w:r w:rsidRPr="001175CC">
          <w:delText>Ilustración 45 –Pantalla video Opción Tipo Videos</w:delText>
        </w:r>
      </w:del>
    </w:p>
    <w:p w:rsidR="0031339F" w:rsidRPr="001175CC" w:rsidRDefault="000E4A17" w:rsidP="0031339F">
      <w:pPr>
        <w:rPr>
          <w:del w:id="583" w:author="Rodrigo Riquelme" w:date="2010-12-05T11:46:00Z"/>
        </w:rPr>
      </w:pPr>
      <w:del w:id="584" w:author="Rodrigo Riquelme" w:date="2010-12-05T11:46:00Z">
        <w:r>
          <w:rPr>
            <w:noProof/>
            <w:lang w:eastAsia="es-CL"/>
            <w:rPrChange w:id="58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6" w:author="Rodrigo Riquelme" w:date="2010-12-05T11:46:00Z"/>
        </w:rPr>
      </w:pPr>
      <w:del w:id="587" w:author="Rodrigo Riquelme" w:date="2010-12-05T11:46:00Z">
        <w:r w:rsidRPr="001175CC">
          <w:delText>Ilustración 46 – Pantalla Videos Opción categorías</w:delText>
        </w:r>
      </w:del>
    </w:p>
    <w:p w:rsidR="0031339F" w:rsidRPr="001175CC" w:rsidRDefault="0031339F" w:rsidP="0031339F">
      <w:pPr>
        <w:rPr>
          <w:del w:id="588" w:author="Rodrigo Riquelme" w:date="2010-12-05T11:46:00Z"/>
        </w:rPr>
      </w:pPr>
    </w:p>
    <w:p w:rsidR="0031339F" w:rsidRPr="001175CC" w:rsidRDefault="000E4A17" w:rsidP="0031339F">
      <w:pPr>
        <w:rPr>
          <w:del w:id="589" w:author="Rodrigo Riquelme" w:date="2010-12-05T11:46:00Z"/>
        </w:rPr>
      </w:pPr>
      <w:del w:id="590" w:author="Rodrigo Riquelme" w:date="2010-12-05T11:46:00Z">
        <w:r>
          <w:rPr>
            <w:noProof/>
            <w:lang w:eastAsia="es-CL"/>
            <w:rPrChange w:id="591">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2" w:author="Rodrigo Riquelme" w:date="2010-12-05T11:46:00Z"/>
        </w:rPr>
      </w:pPr>
      <w:del w:id="593" w:author="Rodrigo Riquelme" w:date="2010-12-05T11:46:00Z">
        <w:r w:rsidRPr="001175CC">
          <w:delText>Ilustración 47– Pantalla Videos Opción Etiquetas</w:delText>
        </w:r>
      </w:del>
    </w:p>
    <w:p w:rsidR="0031339F" w:rsidRPr="001175CC" w:rsidRDefault="0031339F" w:rsidP="0031339F">
      <w:pPr>
        <w:rPr>
          <w:del w:id="594" w:author="Rodrigo Riquelme" w:date="2010-12-05T11:46:00Z"/>
        </w:rPr>
      </w:pPr>
    </w:p>
    <w:p w:rsidR="0031339F" w:rsidRPr="001175CC" w:rsidRDefault="000E4A17" w:rsidP="0031339F">
      <w:pPr>
        <w:rPr>
          <w:del w:id="595" w:author="Rodrigo Riquelme" w:date="2010-12-05T11:46:00Z"/>
        </w:rPr>
      </w:pPr>
      <w:del w:id="596" w:author="Rodrigo Riquelme" w:date="2010-12-05T11:46:00Z">
        <w:r>
          <w:rPr>
            <w:noProof/>
            <w:lang w:eastAsia="es-CL"/>
            <w:rPrChange w:id="5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8" w:author="Rodrigo Riquelme" w:date="2010-12-05T11:46:00Z"/>
        </w:rPr>
      </w:pPr>
      <w:del w:id="599" w:author="Rodrigo Riquelme" w:date="2010-12-05T11:46:00Z">
        <w:r w:rsidRPr="001175CC">
          <w:delText>Ilustración 48 – Pantalla Videos opción Miniaturas</w:delText>
        </w:r>
      </w:del>
    </w:p>
    <w:p w:rsidR="0031339F" w:rsidRPr="001175CC" w:rsidRDefault="0031339F" w:rsidP="0031339F">
      <w:pPr>
        <w:rPr>
          <w:del w:id="600"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1" w:name="_Toc280982154"/>
      <w:r w:rsidRPr="001175CC">
        <w:t>Ilustración</w:t>
      </w:r>
      <w:r w:rsidR="00010D4C">
        <w:t xml:space="preserve"> </w:t>
      </w:r>
      <w:r w:rsidR="00CE213E">
        <w:fldChar w:fldCharType="begin"/>
      </w:r>
      <w:r w:rsidRPr="001175CC">
        <w:instrText xml:space="preserve"> SEQ Ilustración \* ARABIC </w:instrText>
      </w:r>
      <w:r w:rsidR="00CE213E">
        <w:fldChar w:fldCharType="separate"/>
      </w:r>
      <w:r w:rsidR="00FE4B26">
        <w:rPr>
          <w:noProof/>
        </w:rPr>
        <w:t>48</w:t>
      </w:r>
      <w:r w:rsidR="00CE213E">
        <w:fldChar w:fldCharType="end"/>
      </w:r>
      <w:r w:rsidR="00010D4C">
        <w:t xml:space="preserve"> </w:t>
      </w:r>
      <w:r>
        <w:t>–</w:t>
      </w:r>
      <w:r w:rsidR="00010D4C">
        <w:t xml:space="preserve"> </w:t>
      </w:r>
      <w:r>
        <w:t>Formato de caso de prueba implementado</w:t>
      </w:r>
      <w:bookmarkEnd w:id="601"/>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2" w:author="Rodrigo Riquelme" w:date="2010-12-23T00:10:00Z"/>
        </w:rPr>
      </w:pPr>
      <w:bookmarkStart w:id="603" w:name="_Toc280970319"/>
      <w:ins w:id="604" w:author="Rodrigo Riquelme" w:date="2010-12-23T00:10:00Z">
        <w:r>
          <w:t>4.</w:t>
        </w:r>
      </w:ins>
      <w:r>
        <w:t>10</w:t>
      </w:r>
      <w:ins w:id="605" w:author="Rodrigo Riquelme" w:date="2010-12-23T00:10:00Z">
        <w:r>
          <w:t>.</w:t>
        </w:r>
      </w:ins>
      <w:r>
        <w:t xml:space="preserve"> </w:t>
      </w:r>
      <w:ins w:id="606" w:author="Rodrigo Riquelme" w:date="2010-12-23T00:10:00Z">
        <w:r>
          <w:t>P</w:t>
        </w:r>
      </w:ins>
      <w:r>
        <w:t>lan de liberación</w:t>
      </w:r>
      <w:bookmarkEnd w:id="603"/>
    </w:p>
    <w:p w:rsidR="00CE213E" w:rsidRDefault="00010D4C" w:rsidP="00CE213E">
      <w:pPr>
        <w:tabs>
          <w:tab w:val="left" w:pos="3390"/>
        </w:tabs>
        <w:pPrChange w:id="607"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8" w:name="_Toc280970320"/>
      <w:commentRangeStart w:id="609"/>
      <w:r w:rsidRPr="001175CC">
        <w:t xml:space="preserve">5. </w:t>
      </w:r>
      <w:r>
        <w:t>Conclusiones</w:t>
      </w:r>
      <w:commentRangeEnd w:id="609"/>
      <w:r w:rsidR="0070187F">
        <w:rPr>
          <w:rStyle w:val="Refdecomentario"/>
          <w:b w:val="0"/>
          <w:bCs w:val="0"/>
          <w:color w:val="auto"/>
          <w:kern w:val="0"/>
          <w:szCs w:val="20"/>
          <w:lang w:eastAsia="en-US"/>
        </w:rPr>
        <w:commentReference w:id="609"/>
      </w:r>
      <w:bookmarkEnd w:id="608"/>
    </w:p>
    <w:p w:rsidR="001175CC" w:rsidRDefault="001175CC" w:rsidP="001175CC">
      <w:pPr>
        <w:pStyle w:val="Encabezado"/>
        <w:rPr>
          <w:ins w:id="610"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1" w:author="copesa" w:date="2010-12-22T14:03:00Z">
        <w:r>
          <w:t>ó</w:t>
        </w:r>
      </w:ins>
      <w:bookmarkStart w:id="612" w:name="_GoBack"/>
      <w:bookmarkEnd w:id="612"/>
      <w:del w:id="613"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4" w:name="_Toc280970321"/>
      <w:r>
        <w:t>5</w:t>
      </w:r>
      <w:r w:rsidRPr="00F23A57">
        <w:t>.</w:t>
      </w:r>
      <w:r w:rsidR="00C061FC">
        <w:t>5</w:t>
      </w:r>
      <w:r w:rsidRPr="00F23A57">
        <w:t xml:space="preserve">. </w:t>
      </w:r>
      <w:r>
        <w:t>Conclusiones proyección proyecto titulo</w:t>
      </w:r>
      <w:bookmarkEnd w:id="61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5" w:name="_Toc280970322"/>
      <w:r w:rsidRPr="00134FCB">
        <w:rPr>
          <w:lang w:val="en-US"/>
        </w:rPr>
        <w:t>6</w:t>
      </w:r>
      <w:r w:rsidR="00CC20D5" w:rsidRPr="00134FCB">
        <w:rPr>
          <w:lang w:val="en-US"/>
        </w:rPr>
        <w:t xml:space="preserve">. </w:t>
      </w:r>
      <w:r w:rsidR="00DF02B6" w:rsidRPr="00134FCB">
        <w:rPr>
          <w:lang w:val="en-US"/>
        </w:rPr>
        <w:t>Bibliografía</w:t>
      </w:r>
      <w:bookmarkEnd w:id="61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E213E" w:rsidRPr="00CE213E">
        <w:rPr>
          <w:lang w:val="es-ES"/>
          <w:rPrChange w:id="616"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CE213E">
        <w:fldChar w:fldCharType="begin"/>
      </w:r>
      <w:r w:rsidR="00CE213E" w:rsidRPr="00CE213E">
        <w:rPr>
          <w:lang w:val="en-US"/>
          <w:rPrChange w:id="617" w:author="manolo" w:date="2010-12-23T14:39:00Z">
            <w:rPr>
              <w:color w:val="0000FF"/>
              <w:u w:val="single"/>
            </w:rPr>
          </w:rPrChange>
        </w:rPr>
        <w:instrText>HYPERLINK "http://www.ffmpeg.org/"</w:instrText>
      </w:r>
      <w:r w:rsidR="00CE213E">
        <w:fldChar w:fldCharType="separate"/>
      </w:r>
      <w:r w:rsidRPr="007C0EE8">
        <w:rPr>
          <w:rStyle w:val="Hipervnculo"/>
          <w:lang w:val="en-US"/>
        </w:rPr>
        <w:t>http://www.ffmpeg.org/</w:t>
      </w:r>
      <w:r w:rsidR="00CE213E">
        <w:fldChar w:fldCharType="end"/>
      </w:r>
      <w:r w:rsidR="00CE213E">
        <w:fldChar w:fldCharType="begin"/>
      </w:r>
      <w:r w:rsidR="00CE213E" w:rsidRPr="00CE213E">
        <w:rPr>
          <w:lang w:val="en-US"/>
          <w:rPrChange w:id="618" w:author="manolo" w:date="2010-12-23T14:39:00Z">
            <w:rPr>
              <w:color w:val="0000FF"/>
              <w:u w:val="single"/>
            </w:rPr>
          </w:rPrChange>
        </w:rPr>
        <w:instrText>HYPERLINK "http://www.ffmpeg.org/"</w:instrText>
      </w:r>
      <w:r w:rsidR="00CE213E">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9"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0" w:author="manolo" w:date="2010-12-23T14:39:00Z">
            <w:rPr>
              <w:color w:val="0000FF"/>
              <w:u w:val="single"/>
            </w:rPr>
          </w:rPrChange>
        </w:rPr>
        <w:instrText>HYPERLINK "http://code.google.com/intl/es/webtoolkit/"</w:instrText>
      </w:r>
      <w:r w:rsidR="00CE213E">
        <w:fldChar w:fldCharType="separate"/>
      </w:r>
      <w:r w:rsidRPr="00FC49A8">
        <w:rPr>
          <w:rStyle w:val="Hipervnculo"/>
          <w:lang w:val="en-US"/>
        </w:rPr>
        <w:t>http://code.google.com/intl/es/webtoolkit/</w:t>
      </w:r>
      <w:r w:rsidR="00CE213E">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1"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2" w:author="Rodrigo Riquelme" w:date="2010-12-23T01:33:00Z"/>
          <w:lang w:val="en-US"/>
          <w:rPrChange w:id="623" w:author="manolo" w:date="2010-12-23T14:39:00Z">
            <w:rPr>
              <w:ins w:id="624" w:author="Rodrigo Riquelme" w:date="2010-12-23T01:33:00Z"/>
            </w:rPr>
          </w:rPrChange>
        </w:rPr>
      </w:pPr>
      <w:r w:rsidRPr="00460025">
        <w:rPr>
          <w:rStyle w:val="Hipervnculo"/>
          <w:b/>
          <w:color w:val="000000"/>
          <w:u w:val="none"/>
          <w:lang w:val="en-US"/>
        </w:rPr>
        <w:t>Google TV</w:t>
      </w:r>
      <w:ins w:id="625"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6" w:author="manolo" w:date="2010-12-23T14:39:00Z">
            <w:rPr>
              <w:color w:val="0000FF"/>
              <w:u w:val="single"/>
            </w:rPr>
          </w:rPrChange>
        </w:rPr>
        <w:instrText>HYPERLINK "http://www.google.com/tv/"</w:instrText>
      </w:r>
      <w:r w:rsidR="00CE213E">
        <w:fldChar w:fldCharType="separate"/>
      </w:r>
      <w:r w:rsidR="00CD2AC2" w:rsidRPr="00FC49A8">
        <w:rPr>
          <w:rStyle w:val="Hipervnculo"/>
          <w:lang w:val="en-US"/>
        </w:rPr>
        <w:t>http://www.google.com/tv/</w:t>
      </w:r>
      <w:r w:rsidR="00CE213E">
        <w:fldChar w:fldCharType="end"/>
      </w:r>
    </w:p>
    <w:p w:rsidR="00CB5210" w:rsidRDefault="00CE213E">
      <w:pPr>
        <w:pStyle w:val="Continuarlista21"/>
        <w:ind w:left="708" w:hanging="708"/>
        <w:rPr>
          <w:ins w:id="627" w:author="Rodrigo Riquelme" w:date="2010-12-23T01:34:00Z"/>
          <w:rStyle w:val="Hipervnculo"/>
          <w:color w:val="000000"/>
          <w:u w:val="none"/>
          <w:lang w:val="en-US"/>
        </w:rPr>
      </w:pPr>
      <w:ins w:id="628" w:author="Rodrigo Riquelme" w:date="2010-12-23T01:33:00Z">
        <w:r w:rsidRPr="00CE213E">
          <w:rPr>
            <w:rStyle w:val="Hipervnculo"/>
            <w:b/>
            <w:color w:val="000000"/>
            <w:u w:val="none"/>
            <w:lang w:val="en-US"/>
            <w:rPrChange w:id="629"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0"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1" w:author="Rodrigo Riquelme" w:date="2010-12-23T01:33:00Z">
        <w:r w:rsidR="00583F65" w:rsidRPr="007517AA">
          <w:rPr>
            <w:rStyle w:val="Hipervnculo"/>
            <w:color w:val="000000"/>
            <w:u w:val="none"/>
            <w:lang w:val="en-US"/>
          </w:rPr>
          <w:instrText>http://diveintohtml5.org/video.html</w:instrText>
        </w:r>
      </w:ins>
      <w:ins w:id="632"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3" w:author="Rodrigo Riquelme" w:date="2010-12-23T01:33:00Z">
        <w:r w:rsidR="00583F65" w:rsidRPr="00B66F26">
          <w:rPr>
            <w:rStyle w:val="Hipervnculo"/>
            <w:lang w:val="en-US"/>
          </w:rPr>
          <w:t>http://diveintohtml5.org/video.html</w:t>
        </w:r>
      </w:ins>
      <w:ins w:id="634"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5" w:name="_Toc280970323"/>
      <w:r>
        <w:t>Glosario</w:t>
      </w:r>
      <w:bookmarkEnd w:id="63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6" w:name="_Toc280970324"/>
      <w:r w:rsidRPr="0064191E">
        <w:rPr>
          <w:lang w:val="en-US"/>
        </w:rPr>
        <w:t>Acrónimos</w:t>
      </w:r>
      <w:bookmarkEnd w:id="63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E213E" w:rsidP="00770BE8">
      <w:pPr>
        <w:rPr>
          <w:rStyle w:val="google-src-text"/>
          <w:lang w:val="en-US"/>
          <w:rPrChange w:id="637" w:author="manolo" w:date="2010-12-23T14:39:00Z">
            <w:rPr>
              <w:rStyle w:val="google-src-text"/>
            </w:rPr>
          </w:rPrChange>
        </w:rPr>
      </w:pPr>
      <w:r w:rsidRPr="00CE213E">
        <w:rPr>
          <w:rStyle w:val="google-src-text"/>
          <w:b/>
          <w:lang w:val="en-US"/>
          <w:rPrChange w:id="638" w:author="manolo" w:date="2010-12-23T14:39:00Z">
            <w:rPr>
              <w:rStyle w:val="google-src-text"/>
              <w:b/>
            </w:rPr>
          </w:rPrChange>
        </w:rPr>
        <w:t>GPL:</w:t>
      </w:r>
      <w:r w:rsidRPr="00CE213E">
        <w:rPr>
          <w:bCs/>
          <w:lang w:val="en-US"/>
          <w:rPrChange w:id="639"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E213E" w:rsidP="00770BE8">
      <w:pPr>
        <w:rPr>
          <w:rStyle w:val="nfasis"/>
          <w:lang w:val="en-US"/>
        </w:rPr>
      </w:pPr>
      <w:r w:rsidRPr="00CE213E">
        <w:rPr>
          <w:b/>
          <w:szCs w:val="24"/>
          <w:lang w:val="en-US"/>
          <w:rPrChange w:id="640" w:author="manolo" w:date="2010-12-23T14:39:00Z">
            <w:rPr>
              <w:rFonts w:cs="Times New Roman"/>
              <w:b/>
              <w:i/>
              <w:szCs w:val="24"/>
              <w:lang w:val="en-US"/>
            </w:rPr>
          </w:rPrChange>
        </w:rPr>
        <w:t>REST:</w:t>
      </w:r>
      <w:r w:rsidR="00010D4C">
        <w:rPr>
          <w:b/>
          <w:szCs w:val="24"/>
          <w:lang w:val="en-US"/>
        </w:rPr>
        <w:t xml:space="preserve"> </w:t>
      </w:r>
      <w:r w:rsidRPr="00CE213E">
        <w:rPr>
          <w:szCs w:val="24"/>
          <w:lang w:val="en-US"/>
          <w:rPrChange w:id="641" w:author="manolo" w:date="2010-12-23T14:39:00Z">
            <w:rPr>
              <w:rFonts w:cs="Times New Roman"/>
              <w:i/>
              <w:szCs w:val="24"/>
              <w:lang w:val="en-US"/>
            </w:rPr>
          </w:rPrChange>
        </w:rPr>
        <w:t>Representational</w:t>
      </w:r>
      <w:r w:rsidR="00C061FC">
        <w:rPr>
          <w:szCs w:val="24"/>
          <w:lang w:val="en-US"/>
        </w:rPr>
        <w:t xml:space="preserve"> </w:t>
      </w:r>
      <w:r w:rsidRPr="00CE213E">
        <w:rPr>
          <w:szCs w:val="24"/>
          <w:lang w:val="en-US"/>
          <w:rPrChange w:id="642"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3"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1"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4A17" w:rsidRDefault="000E4A17">
      <w:pPr>
        <w:spacing w:before="0" w:after="0" w:line="240" w:lineRule="auto"/>
      </w:pPr>
      <w:r>
        <w:separator/>
      </w:r>
    </w:p>
  </w:endnote>
  <w:endnote w:type="continuationSeparator" w:id="0">
    <w:p w:rsidR="000E4A17" w:rsidRDefault="000E4A17">
      <w:pPr>
        <w:spacing w:before="0" w:after="0" w:line="240" w:lineRule="auto"/>
      </w:pPr>
      <w:r>
        <w:continuationSeparator/>
      </w:r>
    </w:p>
  </w:endnote>
  <w:endnote w:type="continuationNotice" w:id="1">
    <w:p w:rsidR="000E4A17" w:rsidRDefault="000E4A1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CE213E">
            <w:rPr>
              <w:sz w:val="16"/>
              <w:szCs w:val="16"/>
            </w:rPr>
            <w:fldChar w:fldCharType="begin"/>
          </w:r>
          <w:r>
            <w:rPr>
              <w:sz w:val="16"/>
              <w:szCs w:val="16"/>
            </w:rPr>
            <w:instrText xml:space="preserve"> PAGE </w:instrText>
          </w:r>
          <w:r w:rsidR="00CE213E">
            <w:rPr>
              <w:sz w:val="16"/>
              <w:szCs w:val="16"/>
            </w:rPr>
            <w:fldChar w:fldCharType="separate"/>
          </w:r>
          <w:r w:rsidR="00FE4B26">
            <w:rPr>
              <w:noProof/>
              <w:sz w:val="16"/>
              <w:szCs w:val="16"/>
            </w:rPr>
            <w:t>156</w:t>
          </w:r>
          <w:r w:rsidR="00CE213E">
            <w:rPr>
              <w:sz w:val="16"/>
              <w:szCs w:val="16"/>
            </w:rPr>
            <w:fldChar w:fldCharType="end"/>
          </w:r>
          <w:r>
            <w:rPr>
              <w:sz w:val="16"/>
              <w:szCs w:val="16"/>
            </w:rPr>
            <w:t xml:space="preserve"> de </w:t>
          </w:r>
          <w:fldSimple w:instr=" NUMPAGES   \* MERGEFORMAT ">
            <w:r w:rsidR="00FE4B26" w:rsidRPr="00FE4B26">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4A17" w:rsidRDefault="000E4A17">
      <w:pPr>
        <w:spacing w:before="0" w:after="0" w:line="240" w:lineRule="auto"/>
      </w:pPr>
      <w:r>
        <w:separator/>
      </w:r>
    </w:p>
  </w:footnote>
  <w:footnote w:type="continuationSeparator" w:id="0">
    <w:p w:rsidR="000E4A17" w:rsidRDefault="000E4A17">
      <w:pPr>
        <w:spacing w:before="0" w:after="0" w:line="240" w:lineRule="auto"/>
      </w:pPr>
      <w:r>
        <w:continuationSeparator/>
      </w:r>
    </w:p>
  </w:footnote>
  <w:footnote w:type="continuationNotice" w:id="1">
    <w:p w:rsidR="000E4A17" w:rsidRDefault="000E4A17">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CE213E">
        <w:fldChar w:fldCharType="begin"/>
      </w:r>
      <w:r w:rsidR="00CE213E" w:rsidRPr="00CE213E">
        <w:rPr>
          <w:lang w:val="en-US"/>
          <w:rPrChange w:id="14" w:author="manolo" w:date="2010-12-23T14:39:00Z">
            <w:rPr/>
          </w:rPrChange>
        </w:rPr>
        <w:instrText>HYPERLINK "http://es.wikipedia.org/wiki/Acceso_Multimedia_Universal"</w:instrText>
      </w:r>
      <w:r w:rsidR="00CE213E">
        <w:fldChar w:fldCharType="separate"/>
      </w:r>
      <w:r w:rsidRPr="00E06820">
        <w:rPr>
          <w:rStyle w:val="Hipervnculo"/>
          <w:lang w:val="en-US"/>
        </w:rPr>
        <w:t>http://es.wikipedia.org/wiki/Acceso_Multimedia_Universal</w:t>
      </w:r>
      <w:r w:rsidR="00CE213E">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CE213E">
        <w:fldChar w:fldCharType="begin"/>
      </w:r>
      <w:r w:rsidR="00CE213E" w:rsidRPr="00CE213E">
        <w:rPr>
          <w:lang w:val="en-US"/>
          <w:rPrChange w:id="19" w:author="manolo" w:date="2010-12-23T14:39:00Z">
            <w:rPr/>
          </w:rPrChange>
        </w:rPr>
        <w:instrText>HYPERLINK "http://es.wikipedia.org/wiki/Acceso_Multimedia_Universal"</w:instrText>
      </w:r>
      <w:r w:rsidR="00CE213E">
        <w:fldChar w:fldCharType="separate"/>
      </w:r>
      <w:r w:rsidRPr="00750000">
        <w:rPr>
          <w:rStyle w:val="Hipervnculo"/>
          <w:szCs w:val="24"/>
          <w:lang w:val="en-US"/>
        </w:rPr>
        <w:t>http://es.wikipedia.org/wiki/Acceso_Multimedia_Universal</w:t>
      </w:r>
      <w:r w:rsidR="00CE213E">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CE213E">
        <w:fldChar w:fldCharType="begin"/>
      </w:r>
      <w:r w:rsidR="00CE213E" w:rsidRPr="00CE213E">
        <w:rPr>
          <w:lang w:val="en-US"/>
          <w:rPrChange w:id="39" w:author="manolo" w:date="2010-12-23T14:39:00Z">
            <w:rPr/>
          </w:rPrChange>
        </w:rPr>
        <w:instrText>HYPERLINK "http://helpdesk.doit.wisc.edu/helpdesk/page.php?id=5325"</w:instrText>
      </w:r>
      <w:r w:rsidR="00CE213E">
        <w:fldChar w:fldCharType="separate"/>
      </w:r>
      <w:r w:rsidRPr="007C34C3">
        <w:rPr>
          <w:rStyle w:val="Hipervnculo"/>
          <w:sz w:val="20"/>
          <w:szCs w:val="20"/>
          <w:lang w:val="en-US"/>
        </w:rPr>
        <w:t>http://helpdesk.doit.wisc.edu/helpdesk/page.php?id=5325</w:t>
      </w:r>
      <w:r w:rsidR="00CE213E">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CE213E">
        <w:fldChar w:fldCharType="begin"/>
      </w:r>
      <w:r w:rsidR="00CE213E" w:rsidRPr="00CE213E">
        <w:rPr>
          <w:lang w:val="en-US"/>
          <w:rPrChange w:id="40" w:author="manolo" w:date="2010-12-23T14:39:00Z">
            <w:rPr/>
          </w:rPrChange>
        </w:rPr>
        <w:instrText>HYPERLINK "http://helpdesk.doit.wisc.edu/helpdesk/page.php?id=5325"</w:instrText>
      </w:r>
      <w:r w:rsidR="00CE213E">
        <w:fldChar w:fldCharType="separate"/>
      </w:r>
      <w:r w:rsidRPr="00FF7249">
        <w:rPr>
          <w:rStyle w:val="Hipervnculo"/>
          <w:sz w:val="20"/>
          <w:szCs w:val="20"/>
          <w:lang w:val="en-US"/>
        </w:rPr>
        <w:t>http://helpdesk.doit.wisc.edu/helpdesk/page.php?id=5325</w:t>
      </w:r>
      <w:r w:rsidR="00CE213E">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CE213E">
        <w:fldChar w:fldCharType="begin"/>
      </w:r>
      <w:r w:rsidR="00CE213E" w:rsidRPr="00CE213E">
        <w:rPr>
          <w:lang w:val="en-US"/>
          <w:rPrChange w:id="108" w:author="manolo" w:date="2010-12-23T14:39:00Z">
            <w:rPr/>
          </w:rPrChange>
        </w:rPr>
        <w:instrText>HYPERLINK "http://dev.w3.org/html5/spec/"</w:instrText>
      </w:r>
      <w:r w:rsidR="00CE213E">
        <w:fldChar w:fldCharType="separate"/>
      </w:r>
      <w:r w:rsidRPr="00894735">
        <w:rPr>
          <w:rStyle w:val="Hipervnculo"/>
          <w:lang w:val="en-US"/>
        </w:rPr>
        <w:t>http://dev.w3.org/html5/spec/</w:t>
      </w:r>
      <w:r w:rsidR="00CE213E">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4A1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FCDB0FC-79AE-43B8-851B-3756637A7A84}">
  <ds:schemaRefs>
    <ds:schemaRef ds:uri="http://schemas.openxmlformats.org/officeDocument/2006/bibliography"/>
  </ds:schemaRefs>
</ds:datastoreItem>
</file>

<file path=customXml/itemProps2.xml><?xml version="1.0" encoding="utf-8"?>
<ds:datastoreItem xmlns:ds="http://schemas.openxmlformats.org/officeDocument/2006/customXml" ds:itemID="{74A45F18-4FE9-4BF9-9BBF-01F3904F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Pages>
  <Words>18163</Words>
  <Characters>99898</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117826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32</cp:revision>
  <cp:lastPrinted>2010-12-05T19:57:00Z</cp:lastPrinted>
  <dcterms:created xsi:type="dcterms:W3CDTF">2010-12-23T01:25:00Z</dcterms:created>
  <dcterms:modified xsi:type="dcterms:W3CDTF">2010-12-24T22:40:00Z</dcterms:modified>
</cp:coreProperties>
</file>