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A74FC">
            <w:pPr>
              <w:pStyle w:val="Sinespaciado"/>
              <w:snapToGrid w:val="0"/>
              <w:jc w:val="both"/>
            </w:pPr>
            <w:hyperlink r:id="rId10" w:history="1">
              <w:r w:rsidR="00CC20D5">
                <w:rPr>
                  <w:rStyle w:val="Hipervnculo"/>
                </w:rPr>
                <w:t>Rogelio.elias@sonda.com</w:t>
              </w:r>
            </w:hyperlink>
          </w:p>
          <w:p w:rsidR="00CC20D5" w:rsidRDefault="00DA74FC">
            <w:pPr>
              <w:pStyle w:val="Sinespaciado"/>
              <w:snapToGrid w:val="0"/>
              <w:jc w:val="both"/>
            </w:pPr>
            <w:hyperlink r:id="rId11" w:history="1">
              <w:r w:rsidR="00CC20D5">
                <w:rPr>
                  <w:rStyle w:val="Hipervnculo"/>
                </w:rPr>
                <w:t>rodrigo.riquelme@latercera.com</w:t>
              </w:r>
            </w:hyperlink>
          </w:p>
          <w:p w:rsidR="00CC20D5" w:rsidRDefault="00DA74F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DA74FC">
      <w:pPr>
        <w:pStyle w:val="TDC1"/>
        <w:rPr>
          <w:rFonts w:asciiTheme="minorHAnsi" w:eastAsiaTheme="minorEastAsia" w:hAnsiTheme="minorHAnsi" w:cstheme="minorBidi"/>
          <w:b w:val="0"/>
          <w:sz w:val="22"/>
          <w:lang w:eastAsia="es-CL"/>
        </w:rPr>
      </w:pPr>
      <w:r w:rsidRPr="00DA74FC">
        <w:rPr>
          <w:lang w:val="es-ES"/>
        </w:rPr>
        <w:fldChar w:fldCharType="begin"/>
      </w:r>
      <w:r w:rsidR="00410993">
        <w:rPr>
          <w:lang w:val="es-ES"/>
        </w:rPr>
        <w:instrText xml:space="preserve"> TOC \o "1-3" \h \z \u </w:instrText>
      </w:r>
      <w:r w:rsidRPr="00DA74FC">
        <w:rPr>
          <w:lang w:val="es-ES"/>
        </w:rPr>
        <w:fldChar w:fldCharType="separate"/>
      </w:r>
      <w:hyperlink w:anchor="_Toc280970238" w:history="1">
        <w:r w:rsidR="00C061FC" w:rsidRPr="001A4CEA">
          <w:rPr>
            <w:rStyle w:val="Hipervnculo"/>
          </w:rPr>
          <w:t>Capítulo 1. Introducción</w:t>
        </w:r>
        <w:r w:rsidR="00C061FC">
          <w:rPr>
            <w:webHidden/>
          </w:rPr>
          <w:tab/>
        </w:r>
        <w:r>
          <w:rPr>
            <w:webHidden/>
          </w:rPr>
          <w:fldChar w:fldCharType="begin"/>
        </w:r>
        <w:r w:rsidR="00C061FC">
          <w:rPr>
            <w:webHidden/>
          </w:rPr>
          <w:instrText xml:space="preserve"> PAGEREF _Toc280970238 \h </w:instrText>
        </w:r>
        <w:r>
          <w:rPr>
            <w:webHidden/>
          </w:rPr>
        </w:r>
        <w:r>
          <w:rPr>
            <w:webHidden/>
          </w:rPr>
          <w:fldChar w:fldCharType="separate"/>
        </w:r>
        <w:r w:rsidR="00AD4989">
          <w:rPr>
            <w:webHidden/>
          </w:rPr>
          <w:t>1</w:t>
        </w:r>
        <w:r>
          <w:rPr>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39" w:history="1">
        <w:r w:rsidR="00C061FC" w:rsidRPr="001A4CEA">
          <w:rPr>
            <w:rStyle w:val="Hipervnculo"/>
            <w:noProof/>
          </w:rPr>
          <w:t>Resumen</w:t>
        </w:r>
        <w:r w:rsidR="00C061FC">
          <w:rPr>
            <w:noProof/>
            <w:webHidden/>
          </w:rPr>
          <w:tab/>
        </w:r>
        <w:r>
          <w:rPr>
            <w:noProof/>
            <w:webHidden/>
          </w:rPr>
          <w:fldChar w:fldCharType="begin"/>
        </w:r>
        <w:r w:rsidR="00C061FC">
          <w:rPr>
            <w:noProof/>
            <w:webHidden/>
          </w:rPr>
          <w:instrText xml:space="preserve"> PAGEREF _Toc280970239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40" w:history="1">
        <w:r w:rsidR="00C061FC" w:rsidRPr="001A4CEA">
          <w:rPr>
            <w:rStyle w:val="Hipervnculo"/>
            <w:noProof/>
          </w:rPr>
          <w:t>1.1. Formulación General del Proyecto</w:t>
        </w:r>
        <w:r w:rsidR="00C061FC">
          <w:rPr>
            <w:noProof/>
            <w:webHidden/>
          </w:rPr>
          <w:tab/>
        </w:r>
        <w:r>
          <w:rPr>
            <w:noProof/>
            <w:webHidden/>
          </w:rPr>
          <w:fldChar w:fldCharType="begin"/>
        </w:r>
        <w:r w:rsidR="00C061FC">
          <w:rPr>
            <w:noProof/>
            <w:webHidden/>
          </w:rPr>
          <w:instrText xml:space="preserve"> PAGEREF _Toc280970240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41" w:history="1">
        <w:r w:rsidR="00C061FC" w:rsidRPr="001A4CEA">
          <w:rPr>
            <w:rStyle w:val="Hipervnculo"/>
            <w:noProof/>
            <w:kern w:val="1"/>
          </w:rPr>
          <w:t>1.2. Objetivos</w:t>
        </w:r>
        <w:r w:rsidR="00C061FC">
          <w:rPr>
            <w:noProof/>
            <w:webHidden/>
          </w:rPr>
          <w:tab/>
        </w:r>
        <w:r>
          <w:rPr>
            <w:noProof/>
            <w:webHidden/>
          </w:rPr>
          <w:fldChar w:fldCharType="begin"/>
        </w:r>
        <w:r w:rsidR="00C061FC">
          <w:rPr>
            <w:noProof/>
            <w:webHidden/>
          </w:rPr>
          <w:instrText xml:space="preserve"> PAGEREF _Toc280970241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42" w:history="1">
        <w:r w:rsidR="00C061FC" w:rsidRPr="001A4CEA">
          <w:rPr>
            <w:rStyle w:val="Hipervnculo"/>
            <w:noProof/>
            <w:kern w:val="1"/>
          </w:rPr>
          <w:t>1.2.1. Objetivo General</w:t>
        </w:r>
        <w:r w:rsidR="00C061FC">
          <w:rPr>
            <w:noProof/>
            <w:webHidden/>
          </w:rPr>
          <w:tab/>
        </w:r>
        <w:r>
          <w:rPr>
            <w:noProof/>
            <w:webHidden/>
          </w:rPr>
          <w:fldChar w:fldCharType="begin"/>
        </w:r>
        <w:r w:rsidR="00C061FC">
          <w:rPr>
            <w:noProof/>
            <w:webHidden/>
          </w:rPr>
          <w:instrText xml:space="preserve"> PAGEREF _Toc280970242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43" w:history="1">
        <w:r w:rsidR="00C061FC" w:rsidRPr="001A4CEA">
          <w:rPr>
            <w:rStyle w:val="Hipervnculo"/>
            <w:noProof/>
          </w:rPr>
          <w:t>1.2.2. Objetivos Específicos</w:t>
        </w:r>
        <w:r w:rsidR="00C061FC">
          <w:rPr>
            <w:noProof/>
            <w:webHidden/>
          </w:rPr>
          <w:tab/>
        </w:r>
        <w:r>
          <w:rPr>
            <w:noProof/>
            <w:webHidden/>
          </w:rPr>
          <w:fldChar w:fldCharType="begin"/>
        </w:r>
        <w:r w:rsidR="00C061FC">
          <w:rPr>
            <w:noProof/>
            <w:webHidden/>
          </w:rPr>
          <w:instrText xml:space="preserve"> PAGEREF _Toc280970243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44" w:history="1">
        <w:r w:rsidR="00C061FC" w:rsidRPr="001A4CEA">
          <w:rPr>
            <w:rStyle w:val="Hipervnculo"/>
            <w:noProof/>
          </w:rPr>
          <w:t>1.3. Metodología a Emplear para Desarrollar el Proyecto</w:t>
        </w:r>
        <w:r w:rsidR="00C061FC">
          <w:rPr>
            <w:noProof/>
            <w:webHidden/>
          </w:rPr>
          <w:tab/>
        </w:r>
        <w:r>
          <w:rPr>
            <w:noProof/>
            <w:webHidden/>
          </w:rPr>
          <w:fldChar w:fldCharType="begin"/>
        </w:r>
        <w:r w:rsidR="00C061FC">
          <w:rPr>
            <w:noProof/>
            <w:webHidden/>
          </w:rPr>
          <w:instrText xml:space="preserve"> PAGEREF _Toc280970244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45" w:history="1">
        <w:r w:rsidR="00C061FC" w:rsidRPr="001A4CEA">
          <w:rPr>
            <w:rStyle w:val="Hipervnculo"/>
            <w:noProof/>
          </w:rPr>
          <w:t>1.4. Planificación Inicial</w:t>
        </w:r>
        <w:r w:rsidR="00C061FC">
          <w:rPr>
            <w:noProof/>
            <w:webHidden/>
          </w:rPr>
          <w:tab/>
        </w:r>
        <w:r>
          <w:rPr>
            <w:noProof/>
            <w:webHidden/>
          </w:rPr>
          <w:fldChar w:fldCharType="begin"/>
        </w:r>
        <w:r w:rsidR="00C061FC">
          <w:rPr>
            <w:noProof/>
            <w:webHidden/>
          </w:rPr>
          <w:instrText xml:space="preserve"> PAGEREF _Toc280970245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1"/>
        <w:rPr>
          <w:rFonts w:asciiTheme="minorHAnsi" w:eastAsiaTheme="minorEastAsia" w:hAnsiTheme="minorHAnsi" w:cstheme="minorBidi"/>
          <w:b w:val="0"/>
          <w:sz w:val="22"/>
          <w:lang w:eastAsia="es-CL"/>
        </w:rPr>
      </w:pPr>
      <w:hyperlink w:anchor="_Toc280970246" w:history="1">
        <w:r w:rsidR="00C061FC" w:rsidRPr="001A4CEA">
          <w:rPr>
            <w:rStyle w:val="Hipervnculo"/>
          </w:rPr>
          <w:t>Capítulo 2. Marco Teórico</w:t>
        </w:r>
        <w:r w:rsidR="00C061FC">
          <w:rPr>
            <w:webHidden/>
          </w:rPr>
          <w:tab/>
        </w:r>
        <w:r>
          <w:rPr>
            <w:webHidden/>
          </w:rPr>
          <w:fldChar w:fldCharType="begin"/>
        </w:r>
        <w:r w:rsidR="00C061FC">
          <w:rPr>
            <w:webHidden/>
          </w:rPr>
          <w:instrText xml:space="preserve"> PAGEREF _Toc280970246 \h </w:instrText>
        </w:r>
        <w:r>
          <w:rPr>
            <w:webHidden/>
          </w:rPr>
        </w:r>
        <w:r>
          <w:rPr>
            <w:webHidden/>
          </w:rPr>
          <w:fldChar w:fldCharType="separate"/>
        </w:r>
        <w:r w:rsidR="00AD4989">
          <w:rPr>
            <w:webHidden/>
          </w:rPr>
          <w:t>1</w:t>
        </w:r>
        <w:r>
          <w:rPr>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47" w:history="1">
        <w:r w:rsidR="00C061FC" w:rsidRPr="001A4CEA">
          <w:rPr>
            <w:rStyle w:val="Hipervnculo"/>
            <w:noProof/>
          </w:rPr>
          <w:t>2.1.Acceso Multimedia Universal</w:t>
        </w:r>
        <w:r w:rsidR="00C061FC">
          <w:rPr>
            <w:noProof/>
            <w:webHidden/>
          </w:rPr>
          <w:tab/>
        </w:r>
        <w:r>
          <w:rPr>
            <w:noProof/>
            <w:webHidden/>
          </w:rPr>
          <w:fldChar w:fldCharType="begin"/>
        </w:r>
        <w:r w:rsidR="00C061FC">
          <w:rPr>
            <w:noProof/>
            <w:webHidden/>
          </w:rPr>
          <w:instrText xml:space="preserve"> PAGEREF _Toc280970247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48" w:history="1">
        <w:r w:rsidR="00C061FC" w:rsidRPr="001A4CEA">
          <w:rPr>
            <w:rStyle w:val="Hipervnculo"/>
            <w:noProof/>
          </w:rPr>
          <w:t>2.2. Protocolo XML orientado a objetos</w:t>
        </w:r>
        <w:r w:rsidR="00C061FC">
          <w:rPr>
            <w:noProof/>
            <w:webHidden/>
          </w:rPr>
          <w:tab/>
        </w:r>
        <w:r>
          <w:rPr>
            <w:noProof/>
            <w:webHidden/>
          </w:rPr>
          <w:fldChar w:fldCharType="begin"/>
        </w:r>
        <w:r w:rsidR="00C061FC">
          <w:rPr>
            <w:noProof/>
            <w:webHidden/>
          </w:rPr>
          <w:instrText xml:space="preserve"> PAGEREF _Toc280970248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49" w:history="1">
        <w:r w:rsidR="00C061FC" w:rsidRPr="001A4CEA">
          <w:rPr>
            <w:rStyle w:val="Hipervnculo"/>
            <w:noProof/>
          </w:rPr>
          <w:t>2.2.1. SOAP</w:t>
        </w:r>
        <w:r w:rsidR="00C061FC">
          <w:rPr>
            <w:noProof/>
            <w:webHidden/>
          </w:rPr>
          <w:tab/>
        </w:r>
        <w:r>
          <w:rPr>
            <w:noProof/>
            <w:webHidden/>
          </w:rPr>
          <w:fldChar w:fldCharType="begin"/>
        </w:r>
        <w:r w:rsidR="00C061FC">
          <w:rPr>
            <w:noProof/>
            <w:webHidden/>
          </w:rPr>
          <w:instrText xml:space="preserve"> PAGEREF _Toc280970249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50" w:history="1">
        <w:r w:rsidR="00C061FC" w:rsidRPr="001A4CEA">
          <w:rPr>
            <w:rStyle w:val="Hipervnculo"/>
            <w:noProof/>
          </w:rPr>
          <w:t>2.2.2. REST</w:t>
        </w:r>
        <w:r w:rsidR="00C061FC">
          <w:rPr>
            <w:noProof/>
            <w:webHidden/>
          </w:rPr>
          <w:tab/>
        </w:r>
        <w:r>
          <w:rPr>
            <w:noProof/>
            <w:webHidden/>
          </w:rPr>
          <w:fldChar w:fldCharType="begin"/>
        </w:r>
        <w:r w:rsidR="00C061FC">
          <w:rPr>
            <w:noProof/>
            <w:webHidden/>
          </w:rPr>
          <w:instrText xml:space="preserve"> PAGEREF _Toc280970250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51" w:history="1">
        <w:r w:rsidR="00C061FC" w:rsidRPr="001A4CEA">
          <w:rPr>
            <w:rStyle w:val="Hipervnculo"/>
            <w:noProof/>
          </w:rPr>
          <w:t>2.2.3. RSS</w:t>
        </w:r>
        <w:r w:rsidR="00C061FC">
          <w:rPr>
            <w:noProof/>
            <w:webHidden/>
          </w:rPr>
          <w:tab/>
        </w:r>
        <w:r>
          <w:rPr>
            <w:noProof/>
            <w:webHidden/>
          </w:rPr>
          <w:fldChar w:fldCharType="begin"/>
        </w:r>
        <w:r w:rsidR="00C061FC">
          <w:rPr>
            <w:noProof/>
            <w:webHidden/>
          </w:rPr>
          <w:instrText xml:space="preserve"> PAGEREF _Toc280970251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52" w:history="1">
        <w:r w:rsidR="00C061FC" w:rsidRPr="001A4CEA">
          <w:rPr>
            <w:rStyle w:val="Hipervnculo"/>
            <w:noProof/>
          </w:rPr>
          <w:t>2.2.4. XML Orientado a MVC</w:t>
        </w:r>
        <w:r w:rsidR="00C061FC">
          <w:rPr>
            <w:noProof/>
            <w:webHidden/>
          </w:rPr>
          <w:tab/>
        </w:r>
        <w:r>
          <w:rPr>
            <w:noProof/>
            <w:webHidden/>
          </w:rPr>
          <w:fldChar w:fldCharType="begin"/>
        </w:r>
        <w:r w:rsidR="00C061FC">
          <w:rPr>
            <w:noProof/>
            <w:webHidden/>
          </w:rPr>
          <w:instrText xml:space="preserve"> PAGEREF _Toc280970252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53" w:history="1">
        <w:r w:rsidR="00C061FC" w:rsidRPr="001A4CEA">
          <w:rPr>
            <w:rStyle w:val="Hipervnculo"/>
            <w:noProof/>
          </w:rPr>
          <w:t>2.3.1.Servidor  Web</w:t>
        </w:r>
        <w:r w:rsidR="00C061FC">
          <w:rPr>
            <w:noProof/>
            <w:webHidden/>
          </w:rPr>
          <w:tab/>
        </w:r>
        <w:r>
          <w:rPr>
            <w:noProof/>
            <w:webHidden/>
          </w:rPr>
          <w:fldChar w:fldCharType="begin"/>
        </w:r>
        <w:r w:rsidR="00C061FC">
          <w:rPr>
            <w:noProof/>
            <w:webHidden/>
          </w:rPr>
          <w:instrText xml:space="preserve"> PAGEREF _Toc280970253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54" w:history="1">
        <w:r w:rsidR="00C061FC" w:rsidRPr="001A4CEA">
          <w:rPr>
            <w:rStyle w:val="Hipervnculo"/>
            <w:noProof/>
            <w:lang w:val="es-ES"/>
          </w:rPr>
          <w:t>2.3.2. Stream</w:t>
        </w:r>
        <w:r w:rsidR="00C061FC">
          <w:rPr>
            <w:noProof/>
            <w:webHidden/>
          </w:rPr>
          <w:tab/>
        </w:r>
        <w:r>
          <w:rPr>
            <w:noProof/>
            <w:webHidden/>
          </w:rPr>
          <w:fldChar w:fldCharType="begin"/>
        </w:r>
        <w:r w:rsidR="00C061FC">
          <w:rPr>
            <w:noProof/>
            <w:webHidden/>
          </w:rPr>
          <w:instrText xml:space="preserve"> PAGEREF _Toc280970254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55" w:history="1">
        <w:r w:rsidR="00C061FC" w:rsidRPr="001A4CEA">
          <w:rPr>
            <w:rStyle w:val="Hipervnculo"/>
            <w:noProof/>
            <w:lang w:val="es-ES"/>
          </w:rPr>
          <w:t>2.3.2.1. HTTP Delivery</w:t>
        </w:r>
        <w:r w:rsidR="00C061FC">
          <w:rPr>
            <w:noProof/>
            <w:webHidden/>
          </w:rPr>
          <w:tab/>
        </w:r>
        <w:r>
          <w:rPr>
            <w:noProof/>
            <w:webHidden/>
          </w:rPr>
          <w:fldChar w:fldCharType="begin"/>
        </w:r>
        <w:r w:rsidR="00C061FC">
          <w:rPr>
            <w:noProof/>
            <w:webHidden/>
          </w:rPr>
          <w:instrText xml:space="preserve"> PAGEREF _Toc280970255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56" w:history="1">
        <w:r w:rsidR="00C061FC" w:rsidRPr="001A4CEA">
          <w:rPr>
            <w:rStyle w:val="Hipervnculo"/>
            <w:noProof/>
          </w:rPr>
          <w:t>2.3.2.2.Streaming</w:t>
        </w:r>
        <w:r w:rsidR="00C061FC">
          <w:rPr>
            <w:noProof/>
            <w:webHidden/>
          </w:rPr>
          <w:tab/>
        </w:r>
        <w:r>
          <w:rPr>
            <w:noProof/>
            <w:webHidden/>
          </w:rPr>
          <w:fldChar w:fldCharType="begin"/>
        </w:r>
        <w:r w:rsidR="00C061FC">
          <w:rPr>
            <w:noProof/>
            <w:webHidden/>
          </w:rPr>
          <w:instrText xml:space="preserve"> PAGEREF _Toc280970256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57" w:history="1">
        <w:r w:rsidR="00C061FC" w:rsidRPr="001A4CEA">
          <w:rPr>
            <w:rStyle w:val="Hipervnculo"/>
            <w:noProof/>
            <w:lang w:val="es-ES"/>
          </w:rPr>
          <w:t>2.3.2.3. Media Streaming</w:t>
        </w:r>
        <w:r w:rsidR="00C061FC">
          <w:rPr>
            <w:noProof/>
            <w:webHidden/>
          </w:rPr>
          <w:tab/>
        </w:r>
        <w:r>
          <w:rPr>
            <w:noProof/>
            <w:webHidden/>
          </w:rPr>
          <w:fldChar w:fldCharType="begin"/>
        </w:r>
        <w:r w:rsidR="00C061FC">
          <w:rPr>
            <w:noProof/>
            <w:webHidden/>
          </w:rPr>
          <w:instrText xml:space="preserve"> PAGEREF _Toc280970257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58" w:history="1">
        <w:r w:rsidR="00C061FC" w:rsidRPr="001A4CEA">
          <w:rPr>
            <w:rStyle w:val="Hipervnculo"/>
            <w:noProof/>
          </w:rPr>
          <w:t>2.4.Codecs de Video</w:t>
        </w:r>
        <w:r w:rsidR="00C061FC">
          <w:rPr>
            <w:noProof/>
            <w:webHidden/>
          </w:rPr>
          <w:tab/>
        </w:r>
        <w:r>
          <w:rPr>
            <w:noProof/>
            <w:webHidden/>
          </w:rPr>
          <w:fldChar w:fldCharType="begin"/>
        </w:r>
        <w:r w:rsidR="00C061FC">
          <w:rPr>
            <w:noProof/>
            <w:webHidden/>
          </w:rPr>
          <w:instrText xml:space="preserve"> PAGEREF _Toc280970258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59" w:history="1">
        <w:r w:rsidR="00C061FC" w:rsidRPr="001A4CEA">
          <w:rPr>
            <w:rStyle w:val="Hipervnculo"/>
            <w:noProof/>
            <w:lang w:val="es-ES"/>
          </w:rPr>
          <w:t>2.4.1. H263 Sorenson</w:t>
        </w:r>
        <w:r w:rsidR="00C061FC">
          <w:rPr>
            <w:noProof/>
            <w:webHidden/>
          </w:rPr>
          <w:tab/>
        </w:r>
        <w:r>
          <w:rPr>
            <w:noProof/>
            <w:webHidden/>
          </w:rPr>
          <w:fldChar w:fldCharType="begin"/>
        </w:r>
        <w:r w:rsidR="00C061FC">
          <w:rPr>
            <w:noProof/>
            <w:webHidden/>
          </w:rPr>
          <w:instrText xml:space="preserve"> PAGEREF _Toc280970259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60" w:history="1">
        <w:r w:rsidR="00C061FC" w:rsidRPr="001A4CEA">
          <w:rPr>
            <w:rStyle w:val="Hipervnculo"/>
            <w:noProof/>
          </w:rPr>
          <w:t>2.4.2. H264 Mpeg-4 Parte 10</w:t>
        </w:r>
        <w:r w:rsidR="00C061FC">
          <w:rPr>
            <w:noProof/>
            <w:webHidden/>
          </w:rPr>
          <w:tab/>
        </w:r>
        <w:r>
          <w:rPr>
            <w:noProof/>
            <w:webHidden/>
          </w:rPr>
          <w:fldChar w:fldCharType="begin"/>
        </w:r>
        <w:r w:rsidR="00C061FC">
          <w:rPr>
            <w:noProof/>
            <w:webHidden/>
          </w:rPr>
          <w:instrText xml:space="preserve"> PAGEREF _Toc280970260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61" w:history="1">
        <w:r w:rsidR="00C061FC" w:rsidRPr="001A4CEA">
          <w:rPr>
            <w:rStyle w:val="Hipervnculo"/>
            <w:noProof/>
          </w:rPr>
          <w:t>2.4.4. OGG Theora</w:t>
        </w:r>
        <w:r w:rsidR="00C061FC">
          <w:rPr>
            <w:noProof/>
            <w:webHidden/>
          </w:rPr>
          <w:tab/>
        </w:r>
        <w:r>
          <w:rPr>
            <w:noProof/>
            <w:webHidden/>
          </w:rPr>
          <w:fldChar w:fldCharType="begin"/>
        </w:r>
        <w:r w:rsidR="00C061FC">
          <w:rPr>
            <w:noProof/>
            <w:webHidden/>
          </w:rPr>
          <w:instrText xml:space="preserve"> PAGEREF _Toc280970261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62" w:history="1">
        <w:r w:rsidR="00C061FC" w:rsidRPr="001A4CEA">
          <w:rPr>
            <w:rStyle w:val="Hipervnculo"/>
            <w:noProof/>
            <w:lang w:val="es-ES"/>
          </w:rPr>
          <w:t>2.4.5. MPEG-4</w:t>
        </w:r>
        <w:r w:rsidR="00C061FC">
          <w:rPr>
            <w:noProof/>
            <w:webHidden/>
          </w:rPr>
          <w:tab/>
        </w:r>
        <w:r>
          <w:rPr>
            <w:noProof/>
            <w:webHidden/>
          </w:rPr>
          <w:fldChar w:fldCharType="begin"/>
        </w:r>
        <w:r w:rsidR="00C061FC">
          <w:rPr>
            <w:noProof/>
            <w:webHidden/>
          </w:rPr>
          <w:instrText xml:space="preserve"> PAGEREF _Toc280970262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63" w:history="1">
        <w:r w:rsidR="00C061FC" w:rsidRPr="001A4CEA">
          <w:rPr>
            <w:rStyle w:val="Hipervnculo"/>
            <w:noProof/>
            <w:lang w:val="es-ES"/>
          </w:rPr>
          <w:t>2.4.6. WMV</w:t>
        </w:r>
        <w:r w:rsidR="00C061FC">
          <w:rPr>
            <w:noProof/>
            <w:webHidden/>
          </w:rPr>
          <w:tab/>
        </w:r>
        <w:r>
          <w:rPr>
            <w:noProof/>
            <w:webHidden/>
          </w:rPr>
          <w:fldChar w:fldCharType="begin"/>
        </w:r>
        <w:r w:rsidR="00C061FC">
          <w:rPr>
            <w:noProof/>
            <w:webHidden/>
          </w:rPr>
          <w:instrText xml:space="preserve"> PAGEREF _Toc280970263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64" w:history="1">
        <w:r w:rsidR="00C061FC" w:rsidRPr="001A4CEA">
          <w:rPr>
            <w:rStyle w:val="Hipervnculo"/>
            <w:noProof/>
          </w:rPr>
          <w:t>2.5. Tecnologías Clientes</w:t>
        </w:r>
        <w:r w:rsidR="00C061FC">
          <w:rPr>
            <w:noProof/>
            <w:webHidden/>
          </w:rPr>
          <w:tab/>
        </w:r>
        <w:r>
          <w:rPr>
            <w:noProof/>
            <w:webHidden/>
          </w:rPr>
          <w:fldChar w:fldCharType="begin"/>
        </w:r>
        <w:r w:rsidR="00C061FC">
          <w:rPr>
            <w:noProof/>
            <w:webHidden/>
          </w:rPr>
          <w:instrText xml:space="preserve"> PAGEREF _Toc280970264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65" w:history="1">
        <w:r w:rsidR="00C061FC" w:rsidRPr="001A4CEA">
          <w:rPr>
            <w:rStyle w:val="Hipervnculo"/>
            <w:noProof/>
            <w:lang w:val="es-ES"/>
          </w:rPr>
          <w:t>2.5.1. Real Media Player</w:t>
        </w:r>
        <w:r w:rsidR="00C061FC">
          <w:rPr>
            <w:noProof/>
            <w:webHidden/>
          </w:rPr>
          <w:tab/>
        </w:r>
        <w:r>
          <w:rPr>
            <w:noProof/>
            <w:webHidden/>
          </w:rPr>
          <w:fldChar w:fldCharType="begin"/>
        </w:r>
        <w:r w:rsidR="00C061FC">
          <w:rPr>
            <w:noProof/>
            <w:webHidden/>
          </w:rPr>
          <w:instrText xml:space="preserve"> PAGEREF _Toc280970265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66" w:history="1">
        <w:r w:rsidR="00C061FC" w:rsidRPr="001A4CEA">
          <w:rPr>
            <w:rStyle w:val="Hipervnculo"/>
            <w:noProof/>
            <w:lang w:val="es-ES"/>
          </w:rPr>
          <w:t>2.5.2. Windows Media Player</w:t>
        </w:r>
        <w:r w:rsidR="00C061FC">
          <w:rPr>
            <w:noProof/>
            <w:webHidden/>
          </w:rPr>
          <w:tab/>
        </w:r>
        <w:r>
          <w:rPr>
            <w:noProof/>
            <w:webHidden/>
          </w:rPr>
          <w:fldChar w:fldCharType="begin"/>
        </w:r>
        <w:r w:rsidR="00C061FC">
          <w:rPr>
            <w:noProof/>
            <w:webHidden/>
          </w:rPr>
          <w:instrText xml:space="preserve"> PAGEREF _Toc280970266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67" w:history="1">
        <w:r w:rsidR="00C061FC" w:rsidRPr="001A4CEA">
          <w:rPr>
            <w:rStyle w:val="Hipervnculo"/>
            <w:noProof/>
            <w:lang w:val="es-ES"/>
          </w:rPr>
          <w:t>2.5.3.Quicktime Player</w:t>
        </w:r>
        <w:r w:rsidR="00C061FC">
          <w:rPr>
            <w:noProof/>
            <w:webHidden/>
          </w:rPr>
          <w:tab/>
        </w:r>
        <w:r>
          <w:rPr>
            <w:noProof/>
            <w:webHidden/>
          </w:rPr>
          <w:fldChar w:fldCharType="begin"/>
        </w:r>
        <w:r w:rsidR="00C061FC">
          <w:rPr>
            <w:noProof/>
            <w:webHidden/>
          </w:rPr>
          <w:instrText xml:space="preserve"> PAGEREF _Toc280970267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68" w:history="1">
        <w:r w:rsidR="00C061FC" w:rsidRPr="001A4CEA">
          <w:rPr>
            <w:rStyle w:val="Hipervnculo"/>
            <w:noProof/>
          </w:rPr>
          <w:t>2.5.4. Adobe Flash</w:t>
        </w:r>
        <w:r w:rsidR="00C061FC">
          <w:rPr>
            <w:noProof/>
            <w:webHidden/>
          </w:rPr>
          <w:tab/>
        </w:r>
        <w:r>
          <w:rPr>
            <w:noProof/>
            <w:webHidden/>
          </w:rPr>
          <w:fldChar w:fldCharType="begin"/>
        </w:r>
        <w:r w:rsidR="00C061FC">
          <w:rPr>
            <w:noProof/>
            <w:webHidden/>
          </w:rPr>
          <w:instrText xml:space="preserve"> PAGEREF _Toc280970268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69" w:history="1">
        <w:r w:rsidR="00C061FC" w:rsidRPr="001A4CEA">
          <w:rPr>
            <w:rStyle w:val="Hipervnculo"/>
            <w:noProof/>
            <w:lang w:val="es-ES"/>
          </w:rPr>
          <w:t>2.5.5.Video HTML5</w:t>
        </w:r>
        <w:r w:rsidR="00C061FC">
          <w:rPr>
            <w:noProof/>
            <w:webHidden/>
          </w:rPr>
          <w:tab/>
        </w:r>
        <w:r>
          <w:rPr>
            <w:noProof/>
            <w:webHidden/>
          </w:rPr>
          <w:fldChar w:fldCharType="begin"/>
        </w:r>
        <w:r w:rsidR="00C061FC">
          <w:rPr>
            <w:noProof/>
            <w:webHidden/>
          </w:rPr>
          <w:instrText xml:space="preserve"> PAGEREF _Toc280970269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70" w:history="1">
        <w:r w:rsidR="00C061FC" w:rsidRPr="001A4CEA">
          <w:rPr>
            <w:rStyle w:val="Hipervnculo"/>
            <w:noProof/>
          </w:rPr>
          <w:t>2.6. Conversión de Videos</w:t>
        </w:r>
        <w:r w:rsidR="00C061FC">
          <w:rPr>
            <w:noProof/>
            <w:webHidden/>
          </w:rPr>
          <w:tab/>
        </w:r>
        <w:r>
          <w:rPr>
            <w:noProof/>
            <w:webHidden/>
          </w:rPr>
          <w:fldChar w:fldCharType="begin"/>
        </w:r>
        <w:r w:rsidR="00C061FC">
          <w:rPr>
            <w:noProof/>
            <w:webHidden/>
          </w:rPr>
          <w:instrText xml:space="preserve"> PAGEREF _Toc280970270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71" w:history="1">
        <w:r w:rsidR="00C061FC" w:rsidRPr="001A4CEA">
          <w:rPr>
            <w:rStyle w:val="Hipervnculo"/>
            <w:noProof/>
          </w:rPr>
          <w:t>2.6.1. FFmpeg</w:t>
        </w:r>
        <w:r w:rsidR="00C061FC">
          <w:rPr>
            <w:noProof/>
            <w:webHidden/>
          </w:rPr>
          <w:tab/>
        </w:r>
        <w:r>
          <w:rPr>
            <w:noProof/>
            <w:webHidden/>
          </w:rPr>
          <w:fldChar w:fldCharType="begin"/>
        </w:r>
        <w:r w:rsidR="00C061FC">
          <w:rPr>
            <w:noProof/>
            <w:webHidden/>
          </w:rPr>
          <w:instrText xml:space="preserve"> PAGEREF _Toc280970271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72" w:history="1">
        <w:r w:rsidR="00C061FC" w:rsidRPr="001A4CEA">
          <w:rPr>
            <w:rStyle w:val="Hipervnculo"/>
            <w:noProof/>
          </w:rPr>
          <w:t>2.7. IPTV</w:t>
        </w:r>
        <w:r w:rsidR="00C061FC">
          <w:rPr>
            <w:noProof/>
            <w:webHidden/>
          </w:rPr>
          <w:tab/>
        </w:r>
        <w:r>
          <w:rPr>
            <w:noProof/>
            <w:webHidden/>
          </w:rPr>
          <w:fldChar w:fldCharType="begin"/>
        </w:r>
        <w:r w:rsidR="00C061FC">
          <w:rPr>
            <w:noProof/>
            <w:webHidden/>
          </w:rPr>
          <w:instrText xml:space="preserve"> PAGEREF _Toc280970272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73" w:history="1">
        <w:r w:rsidR="00C061FC" w:rsidRPr="001A4CEA">
          <w:rPr>
            <w:rStyle w:val="Hipervnculo"/>
            <w:noProof/>
          </w:rPr>
          <w:t>2.8. Metodología de Desarrollo</w:t>
        </w:r>
        <w:r w:rsidR="00C061FC">
          <w:rPr>
            <w:noProof/>
            <w:webHidden/>
          </w:rPr>
          <w:tab/>
        </w:r>
        <w:r>
          <w:rPr>
            <w:noProof/>
            <w:webHidden/>
          </w:rPr>
          <w:fldChar w:fldCharType="begin"/>
        </w:r>
        <w:r w:rsidR="00C061FC">
          <w:rPr>
            <w:noProof/>
            <w:webHidden/>
          </w:rPr>
          <w:instrText xml:space="preserve"> PAGEREF _Toc280970273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74"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_Toc280970274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75"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_Toc280970275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76" w:history="1">
        <w:r w:rsidR="00C061FC" w:rsidRPr="001A4CEA">
          <w:rPr>
            <w:rStyle w:val="Hipervnculo"/>
            <w:noProof/>
          </w:rPr>
          <w:t>2.8.3. Software Libre</w:t>
        </w:r>
        <w:r w:rsidR="00C061FC">
          <w:rPr>
            <w:noProof/>
            <w:webHidden/>
          </w:rPr>
          <w:tab/>
        </w:r>
        <w:r>
          <w:rPr>
            <w:noProof/>
            <w:webHidden/>
          </w:rPr>
          <w:fldChar w:fldCharType="begin"/>
        </w:r>
        <w:r w:rsidR="00C061FC">
          <w:rPr>
            <w:noProof/>
            <w:webHidden/>
          </w:rPr>
          <w:instrText xml:space="preserve"> PAGEREF _Toc280970276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77" w:history="1">
        <w:r w:rsidR="00C061FC" w:rsidRPr="001A4CEA">
          <w:rPr>
            <w:rStyle w:val="Hipervnculo"/>
            <w:noProof/>
          </w:rPr>
          <w:t>2.8.3.1. Licencia GNU GPL v2</w:t>
        </w:r>
        <w:r w:rsidR="00C061FC">
          <w:rPr>
            <w:noProof/>
            <w:webHidden/>
          </w:rPr>
          <w:tab/>
        </w:r>
        <w:r>
          <w:rPr>
            <w:noProof/>
            <w:webHidden/>
          </w:rPr>
          <w:fldChar w:fldCharType="begin"/>
        </w:r>
        <w:r w:rsidR="00C061FC">
          <w:rPr>
            <w:noProof/>
            <w:webHidden/>
          </w:rPr>
          <w:instrText xml:space="preserve"> PAGEREF _Toc280970277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78" w:history="1">
        <w:r w:rsidR="00C061FC" w:rsidRPr="001A4CEA">
          <w:rPr>
            <w:rStyle w:val="Hipervnculo"/>
            <w:noProof/>
          </w:rPr>
          <w:t>2.9. Frameworks</w:t>
        </w:r>
        <w:r w:rsidR="00C061FC">
          <w:rPr>
            <w:noProof/>
            <w:webHidden/>
          </w:rPr>
          <w:tab/>
        </w:r>
        <w:r>
          <w:rPr>
            <w:noProof/>
            <w:webHidden/>
          </w:rPr>
          <w:fldChar w:fldCharType="begin"/>
        </w:r>
        <w:r w:rsidR="00C061FC">
          <w:rPr>
            <w:noProof/>
            <w:webHidden/>
          </w:rPr>
          <w:instrText xml:space="preserve"> PAGEREF _Toc280970278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79" w:history="1">
        <w:r w:rsidR="00C061FC" w:rsidRPr="001A4CEA">
          <w:rPr>
            <w:rStyle w:val="Hipervnculo"/>
            <w:noProof/>
          </w:rPr>
          <w:t>2.9.1. Zend Framework</w:t>
        </w:r>
        <w:r w:rsidR="00C061FC">
          <w:rPr>
            <w:noProof/>
            <w:webHidden/>
          </w:rPr>
          <w:tab/>
        </w:r>
        <w:r>
          <w:rPr>
            <w:noProof/>
            <w:webHidden/>
          </w:rPr>
          <w:fldChar w:fldCharType="begin"/>
        </w:r>
        <w:r w:rsidR="00C061FC">
          <w:rPr>
            <w:noProof/>
            <w:webHidden/>
          </w:rPr>
          <w:instrText xml:space="preserve"> PAGEREF _Toc280970279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80" w:history="1">
        <w:r w:rsidR="00C061FC" w:rsidRPr="001A4CEA">
          <w:rPr>
            <w:rStyle w:val="Hipervnculo"/>
            <w:noProof/>
            <w:lang w:val="pt-BR"/>
          </w:rPr>
          <w:t>2.9.2. Google Web Toolkit</w:t>
        </w:r>
        <w:r w:rsidR="00C061FC">
          <w:rPr>
            <w:noProof/>
            <w:webHidden/>
          </w:rPr>
          <w:tab/>
        </w:r>
        <w:r>
          <w:rPr>
            <w:noProof/>
            <w:webHidden/>
          </w:rPr>
          <w:fldChar w:fldCharType="begin"/>
        </w:r>
        <w:r w:rsidR="00C061FC">
          <w:rPr>
            <w:noProof/>
            <w:webHidden/>
          </w:rPr>
          <w:instrText xml:space="preserve"> PAGEREF _Toc280970280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1"/>
        <w:rPr>
          <w:rFonts w:asciiTheme="minorHAnsi" w:eastAsiaTheme="minorEastAsia" w:hAnsiTheme="minorHAnsi" w:cstheme="minorBidi"/>
          <w:b w:val="0"/>
          <w:sz w:val="22"/>
          <w:lang w:eastAsia="es-CL"/>
        </w:rPr>
      </w:pPr>
      <w:hyperlink w:anchor="_Toc280970281" w:history="1">
        <w:r w:rsidR="00C061FC" w:rsidRPr="001A4CEA">
          <w:rPr>
            <w:rStyle w:val="Hipervnculo"/>
          </w:rPr>
          <w:t>Capítulo 3: Estado del Arte</w:t>
        </w:r>
        <w:r w:rsidR="00C061FC">
          <w:rPr>
            <w:webHidden/>
          </w:rPr>
          <w:tab/>
        </w:r>
        <w:r>
          <w:rPr>
            <w:webHidden/>
          </w:rPr>
          <w:fldChar w:fldCharType="begin"/>
        </w:r>
        <w:r w:rsidR="00C061FC">
          <w:rPr>
            <w:webHidden/>
          </w:rPr>
          <w:instrText xml:space="preserve"> PAGEREF _Toc280970281 \h </w:instrText>
        </w:r>
        <w:r>
          <w:rPr>
            <w:webHidden/>
          </w:rPr>
        </w:r>
        <w:r>
          <w:rPr>
            <w:webHidden/>
          </w:rPr>
          <w:fldChar w:fldCharType="separate"/>
        </w:r>
        <w:r w:rsidR="00AD4989">
          <w:rPr>
            <w:webHidden/>
          </w:rPr>
          <w:t>1</w:t>
        </w:r>
        <w:r>
          <w:rPr>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82" w:history="1">
        <w:r w:rsidR="00C061FC" w:rsidRPr="001A4CEA">
          <w:rPr>
            <w:rStyle w:val="Hipervnculo"/>
            <w:noProof/>
          </w:rPr>
          <w:t>3.1. Gestores de Contenidos multimedia existentes</w:t>
        </w:r>
        <w:r w:rsidR="00C061FC">
          <w:rPr>
            <w:noProof/>
            <w:webHidden/>
          </w:rPr>
          <w:tab/>
        </w:r>
        <w:r>
          <w:rPr>
            <w:noProof/>
            <w:webHidden/>
          </w:rPr>
          <w:fldChar w:fldCharType="begin"/>
        </w:r>
        <w:r w:rsidR="00C061FC">
          <w:rPr>
            <w:noProof/>
            <w:webHidden/>
          </w:rPr>
          <w:instrText xml:space="preserve"> PAGEREF _Toc280970282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83" w:history="1">
        <w:r w:rsidR="00C061FC" w:rsidRPr="001A4CEA">
          <w:rPr>
            <w:rStyle w:val="Hipervnculo"/>
            <w:noProof/>
            <w:lang w:val="es-ES"/>
          </w:rPr>
          <w:t>3.1.1.PHPMotion</w:t>
        </w:r>
        <w:r w:rsidR="00C061FC">
          <w:rPr>
            <w:noProof/>
            <w:webHidden/>
          </w:rPr>
          <w:tab/>
        </w:r>
        <w:r>
          <w:rPr>
            <w:noProof/>
            <w:webHidden/>
          </w:rPr>
          <w:fldChar w:fldCharType="begin"/>
        </w:r>
        <w:r w:rsidR="00C061FC">
          <w:rPr>
            <w:noProof/>
            <w:webHidden/>
          </w:rPr>
          <w:instrText xml:space="preserve"> PAGEREF _Toc280970283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84" w:history="1">
        <w:r w:rsidR="00C061FC" w:rsidRPr="001A4CEA">
          <w:rPr>
            <w:rStyle w:val="Hipervnculo"/>
            <w:noProof/>
            <w:lang w:val="es-ES"/>
          </w:rPr>
          <w:t>3.1.2.OsTube</w:t>
        </w:r>
        <w:r w:rsidR="00C061FC">
          <w:rPr>
            <w:noProof/>
            <w:webHidden/>
          </w:rPr>
          <w:tab/>
        </w:r>
        <w:r>
          <w:rPr>
            <w:noProof/>
            <w:webHidden/>
          </w:rPr>
          <w:fldChar w:fldCharType="begin"/>
        </w:r>
        <w:r w:rsidR="00C061FC">
          <w:rPr>
            <w:noProof/>
            <w:webHidden/>
          </w:rPr>
          <w:instrText xml:space="preserve"> PAGEREF _Toc280970284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85" w:history="1">
        <w:r w:rsidR="00C061FC" w:rsidRPr="001A4CEA">
          <w:rPr>
            <w:rStyle w:val="Hipervnculo"/>
            <w:noProof/>
          </w:rPr>
          <w:t>3.2. Sitios de contenidos multimedia de referencia</w:t>
        </w:r>
        <w:r w:rsidR="00C061FC">
          <w:rPr>
            <w:noProof/>
            <w:webHidden/>
          </w:rPr>
          <w:tab/>
        </w:r>
        <w:r>
          <w:rPr>
            <w:noProof/>
            <w:webHidden/>
          </w:rPr>
          <w:fldChar w:fldCharType="begin"/>
        </w:r>
        <w:r w:rsidR="00C061FC">
          <w:rPr>
            <w:noProof/>
            <w:webHidden/>
          </w:rPr>
          <w:instrText xml:space="preserve"> PAGEREF _Toc280970285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86" w:history="1">
        <w:r w:rsidR="00C061FC" w:rsidRPr="001A4CEA">
          <w:rPr>
            <w:rStyle w:val="Hipervnculo"/>
            <w:noProof/>
            <w:lang w:val="es-ES"/>
          </w:rPr>
          <w:t>3.2.1.Youtube</w:t>
        </w:r>
        <w:r w:rsidR="00C061FC">
          <w:rPr>
            <w:noProof/>
            <w:webHidden/>
          </w:rPr>
          <w:tab/>
        </w:r>
        <w:r>
          <w:rPr>
            <w:noProof/>
            <w:webHidden/>
          </w:rPr>
          <w:fldChar w:fldCharType="begin"/>
        </w:r>
        <w:r w:rsidR="00C061FC">
          <w:rPr>
            <w:noProof/>
            <w:webHidden/>
          </w:rPr>
          <w:instrText xml:space="preserve"> PAGEREF _Toc280970286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87" w:history="1">
        <w:r w:rsidR="00C061FC" w:rsidRPr="001A4CEA">
          <w:rPr>
            <w:rStyle w:val="Hipervnculo"/>
            <w:noProof/>
            <w:lang w:val="es-ES"/>
          </w:rPr>
          <w:t>3.2.2. Google Video</w:t>
        </w:r>
        <w:r w:rsidR="00C061FC">
          <w:rPr>
            <w:noProof/>
            <w:webHidden/>
          </w:rPr>
          <w:tab/>
        </w:r>
        <w:r>
          <w:rPr>
            <w:noProof/>
            <w:webHidden/>
          </w:rPr>
          <w:fldChar w:fldCharType="begin"/>
        </w:r>
        <w:r w:rsidR="00C061FC">
          <w:rPr>
            <w:noProof/>
            <w:webHidden/>
          </w:rPr>
          <w:instrText xml:space="preserve"> PAGEREF _Toc280970287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88" w:history="1">
        <w:r w:rsidR="00C061FC" w:rsidRPr="001A4CEA">
          <w:rPr>
            <w:rStyle w:val="Hipervnculo"/>
            <w:noProof/>
          </w:rPr>
          <w:t>3.2.3.Vimeo</w:t>
        </w:r>
        <w:r w:rsidR="00C061FC">
          <w:rPr>
            <w:noProof/>
            <w:webHidden/>
          </w:rPr>
          <w:tab/>
        </w:r>
        <w:r>
          <w:rPr>
            <w:noProof/>
            <w:webHidden/>
          </w:rPr>
          <w:fldChar w:fldCharType="begin"/>
        </w:r>
        <w:r w:rsidR="00C061FC">
          <w:rPr>
            <w:noProof/>
            <w:webHidden/>
          </w:rPr>
          <w:instrText xml:space="preserve"> PAGEREF _Toc280970288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89" w:history="1">
        <w:r w:rsidR="00C061FC" w:rsidRPr="001A4CEA">
          <w:rPr>
            <w:rStyle w:val="Hipervnculo"/>
            <w:noProof/>
            <w:lang w:val="es-ES"/>
          </w:rPr>
          <w:t>3.2.4.TerraTV</w:t>
        </w:r>
        <w:r w:rsidR="00C061FC">
          <w:rPr>
            <w:noProof/>
            <w:webHidden/>
          </w:rPr>
          <w:tab/>
        </w:r>
        <w:r>
          <w:rPr>
            <w:noProof/>
            <w:webHidden/>
          </w:rPr>
          <w:fldChar w:fldCharType="begin"/>
        </w:r>
        <w:r w:rsidR="00C061FC">
          <w:rPr>
            <w:noProof/>
            <w:webHidden/>
          </w:rPr>
          <w:instrText xml:space="preserve"> PAGEREF _Toc280970289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90" w:history="1">
        <w:r w:rsidR="00C061FC" w:rsidRPr="001A4CEA">
          <w:rPr>
            <w:rStyle w:val="Hipervnculo"/>
            <w:noProof/>
            <w:lang w:val="es-ES"/>
          </w:rPr>
          <w:t>3.2.6. 3TV</w:t>
        </w:r>
        <w:r w:rsidR="00C061FC">
          <w:rPr>
            <w:noProof/>
            <w:webHidden/>
          </w:rPr>
          <w:tab/>
        </w:r>
        <w:r>
          <w:rPr>
            <w:noProof/>
            <w:webHidden/>
          </w:rPr>
          <w:fldChar w:fldCharType="begin"/>
        </w:r>
        <w:r w:rsidR="00C061FC">
          <w:rPr>
            <w:noProof/>
            <w:webHidden/>
          </w:rPr>
          <w:instrText xml:space="preserve"> PAGEREF _Toc280970290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91" w:history="1">
        <w:r w:rsidR="00C061FC" w:rsidRPr="001A4CEA">
          <w:rPr>
            <w:rStyle w:val="Hipervnculo"/>
            <w:noProof/>
            <w:lang w:val="es-ES"/>
          </w:rPr>
          <w:t>3.3. Google TV</w:t>
        </w:r>
        <w:r w:rsidR="00C061FC">
          <w:rPr>
            <w:noProof/>
            <w:webHidden/>
          </w:rPr>
          <w:tab/>
        </w:r>
        <w:r>
          <w:rPr>
            <w:noProof/>
            <w:webHidden/>
          </w:rPr>
          <w:fldChar w:fldCharType="begin"/>
        </w:r>
        <w:r w:rsidR="00C061FC">
          <w:rPr>
            <w:noProof/>
            <w:webHidden/>
          </w:rPr>
          <w:instrText xml:space="preserve"> PAGEREF _Toc280970291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1"/>
        <w:rPr>
          <w:rFonts w:asciiTheme="minorHAnsi" w:eastAsiaTheme="minorEastAsia" w:hAnsiTheme="minorHAnsi" w:cstheme="minorBidi"/>
          <w:b w:val="0"/>
          <w:sz w:val="22"/>
          <w:lang w:eastAsia="es-CL"/>
        </w:rPr>
      </w:pPr>
      <w:hyperlink w:anchor="_Toc280970292" w:history="1">
        <w:r w:rsidR="00C061FC" w:rsidRPr="001A4CEA">
          <w:rPr>
            <w:rStyle w:val="Hipervnculo"/>
          </w:rPr>
          <w:t>4. Desarrollo</w:t>
        </w:r>
        <w:r w:rsidR="00C061FC">
          <w:rPr>
            <w:webHidden/>
          </w:rPr>
          <w:tab/>
        </w:r>
        <w:r>
          <w:rPr>
            <w:webHidden/>
          </w:rPr>
          <w:fldChar w:fldCharType="begin"/>
        </w:r>
        <w:r w:rsidR="00C061FC">
          <w:rPr>
            <w:webHidden/>
          </w:rPr>
          <w:instrText xml:space="preserve"> PAGEREF _Toc280970292 \h </w:instrText>
        </w:r>
        <w:r>
          <w:rPr>
            <w:webHidden/>
          </w:rPr>
        </w:r>
        <w:r>
          <w:rPr>
            <w:webHidden/>
          </w:rPr>
          <w:fldChar w:fldCharType="separate"/>
        </w:r>
        <w:r w:rsidR="00AD4989">
          <w:rPr>
            <w:webHidden/>
          </w:rPr>
          <w:t>1</w:t>
        </w:r>
        <w:r>
          <w:rPr>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93" w:history="1">
        <w:r w:rsidR="00C061FC" w:rsidRPr="001A4CEA">
          <w:rPr>
            <w:rStyle w:val="Hipervnculo"/>
            <w:noProof/>
          </w:rPr>
          <w:t>4.1. Toma de requerimientos</w:t>
        </w:r>
        <w:r w:rsidR="00C061FC">
          <w:rPr>
            <w:noProof/>
            <w:webHidden/>
          </w:rPr>
          <w:tab/>
        </w:r>
        <w:r>
          <w:rPr>
            <w:noProof/>
            <w:webHidden/>
          </w:rPr>
          <w:fldChar w:fldCharType="begin"/>
        </w:r>
        <w:r w:rsidR="00C061FC">
          <w:rPr>
            <w:noProof/>
            <w:webHidden/>
          </w:rPr>
          <w:instrText xml:space="preserve"> PAGEREF _Toc280970293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94" w:history="1">
        <w:r w:rsidR="00C061FC" w:rsidRPr="001A4CEA">
          <w:rPr>
            <w:rStyle w:val="Hipervnculo"/>
            <w:noProof/>
          </w:rPr>
          <w:t>4.1.1. Requerimientos Funcionales</w:t>
        </w:r>
        <w:r w:rsidR="00C061FC">
          <w:rPr>
            <w:noProof/>
            <w:webHidden/>
          </w:rPr>
          <w:tab/>
        </w:r>
        <w:r>
          <w:rPr>
            <w:noProof/>
            <w:webHidden/>
          </w:rPr>
          <w:fldChar w:fldCharType="begin"/>
        </w:r>
        <w:r w:rsidR="00C061FC">
          <w:rPr>
            <w:noProof/>
            <w:webHidden/>
          </w:rPr>
          <w:instrText xml:space="preserve"> PAGEREF _Toc280970294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95" w:history="1">
        <w:r w:rsidR="00C061FC" w:rsidRPr="001A4CEA">
          <w:rPr>
            <w:rStyle w:val="Hipervnculo"/>
            <w:noProof/>
          </w:rPr>
          <w:t>4.1.2. Requerimientos No Funcionales</w:t>
        </w:r>
        <w:r w:rsidR="00C061FC">
          <w:rPr>
            <w:noProof/>
            <w:webHidden/>
          </w:rPr>
          <w:tab/>
        </w:r>
        <w:r>
          <w:rPr>
            <w:noProof/>
            <w:webHidden/>
          </w:rPr>
          <w:fldChar w:fldCharType="begin"/>
        </w:r>
        <w:r w:rsidR="00C061FC">
          <w:rPr>
            <w:noProof/>
            <w:webHidden/>
          </w:rPr>
          <w:instrText xml:space="preserve"> PAGEREF _Toc280970295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296" w:history="1">
        <w:r w:rsidR="00C061FC" w:rsidRPr="001A4CEA">
          <w:rPr>
            <w:rStyle w:val="Hipervnculo"/>
            <w:noProof/>
          </w:rPr>
          <w:t>4.2. Tecnología a Utilizar</w:t>
        </w:r>
        <w:r w:rsidR="00C061FC">
          <w:rPr>
            <w:noProof/>
            <w:webHidden/>
          </w:rPr>
          <w:tab/>
        </w:r>
        <w:r>
          <w:rPr>
            <w:noProof/>
            <w:webHidden/>
          </w:rPr>
          <w:fldChar w:fldCharType="begin"/>
        </w:r>
        <w:r w:rsidR="00C061FC">
          <w:rPr>
            <w:noProof/>
            <w:webHidden/>
          </w:rPr>
          <w:instrText xml:space="preserve"> PAGEREF _Toc280970296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97" w:history="1">
        <w:r w:rsidR="00C061FC" w:rsidRPr="001A4CEA">
          <w:rPr>
            <w:rStyle w:val="Hipervnculo"/>
            <w:noProof/>
          </w:rPr>
          <w:t>4.2.1. Frente Servidor</w:t>
        </w:r>
        <w:r w:rsidR="00C061FC">
          <w:rPr>
            <w:noProof/>
            <w:webHidden/>
          </w:rPr>
          <w:tab/>
        </w:r>
        <w:r>
          <w:rPr>
            <w:noProof/>
            <w:webHidden/>
          </w:rPr>
          <w:fldChar w:fldCharType="begin"/>
        </w:r>
        <w:r w:rsidR="00C061FC">
          <w:rPr>
            <w:noProof/>
            <w:webHidden/>
          </w:rPr>
          <w:instrText xml:space="preserve"> PAGEREF _Toc280970297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98" w:history="1">
        <w:r w:rsidR="00C061FC" w:rsidRPr="001A4CEA">
          <w:rPr>
            <w:rStyle w:val="Hipervnculo"/>
            <w:noProof/>
          </w:rPr>
          <w:t>4.2.1.1. PHP 5.3</w:t>
        </w:r>
        <w:r w:rsidR="00C061FC">
          <w:rPr>
            <w:noProof/>
            <w:webHidden/>
          </w:rPr>
          <w:tab/>
        </w:r>
        <w:r>
          <w:rPr>
            <w:noProof/>
            <w:webHidden/>
          </w:rPr>
          <w:fldChar w:fldCharType="begin"/>
        </w:r>
        <w:r w:rsidR="00C061FC">
          <w:rPr>
            <w:noProof/>
            <w:webHidden/>
          </w:rPr>
          <w:instrText xml:space="preserve"> PAGEREF _Toc280970298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299" w:history="1">
        <w:r w:rsidR="00C061FC" w:rsidRPr="001A4CEA">
          <w:rPr>
            <w:rStyle w:val="Hipervnculo"/>
            <w:noProof/>
          </w:rPr>
          <w:t>4.2.1.2. MySQL 5</w:t>
        </w:r>
        <w:r w:rsidR="00C061FC">
          <w:rPr>
            <w:noProof/>
            <w:webHidden/>
          </w:rPr>
          <w:tab/>
        </w:r>
        <w:r>
          <w:rPr>
            <w:noProof/>
            <w:webHidden/>
          </w:rPr>
          <w:fldChar w:fldCharType="begin"/>
        </w:r>
        <w:r w:rsidR="00C061FC">
          <w:rPr>
            <w:noProof/>
            <w:webHidden/>
          </w:rPr>
          <w:instrText xml:space="preserve"> PAGEREF _Toc280970299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00" w:history="1">
        <w:r w:rsidR="00C061FC" w:rsidRPr="001A4CEA">
          <w:rPr>
            <w:rStyle w:val="Hipervnculo"/>
            <w:noProof/>
          </w:rPr>
          <w:t>4.2.1.3. FFmpeg</w:t>
        </w:r>
        <w:r w:rsidR="00C061FC">
          <w:rPr>
            <w:noProof/>
            <w:webHidden/>
          </w:rPr>
          <w:tab/>
        </w:r>
        <w:r>
          <w:rPr>
            <w:noProof/>
            <w:webHidden/>
          </w:rPr>
          <w:fldChar w:fldCharType="begin"/>
        </w:r>
        <w:r w:rsidR="00C061FC">
          <w:rPr>
            <w:noProof/>
            <w:webHidden/>
          </w:rPr>
          <w:instrText xml:space="preserve"> PAGEREF _Toc280970300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01" w:history="1">
        <w:r w:rsidR="00C061FC" w:rsidRPr="001A4CEA">
          <w:rPr>
            <w:rStyle w:val="Hipervnculo"/>
            <w:noProof/>
          </w:rPr>
          <w:t>4.2.2. Frente Cliente</w:t>
        </w:r>
        <w:r w:rsidR="00C061FC">
          <w:rPr>
            <w:noProof/>
            <w:webHidden/>
          </w:rPr>
          <w:tab/>
        </w:r>
        <w:r>
          <w:rPr>
            <w:noProof/>
            <w:webHidden/>
          </w:rPr>
          <w:fldChar w:fldCharType="begin"/>
        </w:r>
        <w:r w:rsidR="00C061FC">
          <w:rPr>
            <w:noProof/>
            <w:webHidden/>
          </w:rPr>
          <w:instrText xml:space="preserve"> PAGEREF _Toc280970301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02" w:history="1">
        <w:r w:rsidR="00C061FC" w:rsidRPr="001A4CEA">
          <w:rPr>
            <w:rStyle w:val="Hipervnculo"/>
            <w:noProof/>
          </w:rPr>
          <w:t>4.2.2.1 Javascript</w:t>
        </w:r>
        <w:r w:rsidR="00C061FC">
          <w:rPr>
            <w:noProof/>
            <w:webHidden/>
          </w:rPr>
          <w:tab/>
        </w:r>
        <w:r>
          <w:rPr>
            <w:noProof/>
            <w:webHidden/>
          </w:rPr>
          <w:fldChar w:fldCharType="begin"/>
        </w:r>
        <w:r w:rsidR="00C061FC">
          <w:rPr>
            <w:noProof/>
            <w:webHidden/>
          </w:rPr>
          <w:instrText xml:space="preserve"> PAGEREF _Toc280970302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03" w:history="1">
        <w:r w:rsidR="00C061FC" w:rsidRPr="001A4CEA">
          <w:rPr>
            <w:rStyle w:val="Hipervnculo"/>
            <w:noProof/>
          </w:rPr>
          <w:t>4.2.2.2 JW Player</w:t>
        </w:r>
        <w:r w:rsidR="00C061FC">
          <w:rPr>
            <w:noProof/>
            <w:webHidden/>
          </w:rPr>
          <w:tab/>
        </w:r>
        <w:r>
          <w:rPr>
            <w:noProof/>
            <w:webHidden/>
          </w:rPr>
          <w:fldChar w:fldCharType="begin"/>
        </w:r>
        <w:r w:rsidR="00C061FC">
          <w:rPr>
            <w:noProof/>
            <w:webHidden/>
          </w:rPr>
          <w:instrText xml:space="preserve"> PAGEREF _Toc280970303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304" w:history="1">
        <w:r w:rsidR="00C061FC" w:rsidRPr="001A4CEA">
          <w:rPr>
            <w:rStyle w:val="Hipervnculo"/>
            <w:noProof/>
          </w:rPr>
          <w:t>4.3. Entorno de Desarrollo</w:t>
        </w:r>
        <w:r w:rsidR="00C061FC">
          <w:rPr>
            <w:noProof/>
            <w:webHidden/>
          </w:rPr>
          <w:tab/>
        </w:r>
        <w:r>
          <w:rPr>
            <w:noProof/>
            <w:webHidden/>
          </w:rPr>
          <w:fldChar w:fldCharType="begin"/>
        </w:r>
        <w:r w:rsidR="00C061FC">
          <w:rPr>
            <w:noProof/>
            <w:webHidden/>
          </w:rPr>
          <w:instrText xml:space="preserve"> PAGEREF _Toc280970304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05" w:history="1">
        <w:r w:rsidR="00C061FC" w:rsidRPr="001A4CEA">
          <w:rPr>
            <w:rStyle w:val="Hipervnculo"/>
            <w:noProof/>
          </w:rPr>
          <w:t>4.3.1. Entorno Integrado de Desarrollo (IDE)</w:t>
        </w:r>
        <w:r w:rsidR="00C061FC">
          <w:rPr>
            <w:noProof/>
            <w:webHidden/>
          </w:rPr>
          <w:tab/>
        </w:r>
        <w:r>
          <w:rPr>
            <w:noProof/>
            <w:webHidden/>
          </w:rPr>
          <w:fldChar w:fldCharType="begin"/>
        </w:r>
        <w:r w:rsidR="00C061FC">
          <w:rPr>
            <w:noProof/>
            <w:webHidden/>
          </w:rPr>
          <w:instrText xml:space="preserve"> PAGEREF _Toc280970305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06" w:history="1">
        <w:r w:rsidR="00C061FC" w:rsidRPr="001A4CEA">
          <w:rPr>
            <w:rStyle w:val="Hipervnculo"/>
            <w:noProof/>
          </w:rPr>
          <w:t>4.3.2. Control de versiones</w:t>
        </w:r>
        <w:r w:rsidR="00C061FC">
          <w:rPr>
            <w:noProof/>
            <w:webHidden/>
          </w:rPr>
          <w:tab/>
        </w:r>
        <w:r>
          <w:rPr>
            <w:noProof/>
            <w:webHidden/>
          </w:rPr>
          <w:fldChar w:fldCharType="begin"/>
        </w:r>
        <w:r w:rsidR="00C061FC">
          <w:rPr>
            <w:noProof/>
            <w:webHidden/>
          </w:rPr>
          <w:instrText xml:space="preserve"> PAGEREF _Toc280970306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307" w:history="1">
        <w:r w:rsidR="00C061FC" w:rsidRPr="001A4CEA">
          <w:rPr>
            <w:rStyle w:val="Hipervnculo"/>
            <w:noProof/>
          </w:rPr>
          <w:t>4.3. Diagrama de Datos</w:t>
        </w:r>
        <w:r w:rsidR="00C061FC">
          <w:rPr>
            <w:noProof/>
            <w:webHidden/>
          </w:rPr>
          <w:tab/>
        </w:r>
        <w:r>
          <w:rPr>
            <w:noProof/>
            <w:webHidden/>
          </w:rPr>
          <w:fldChar w:fldCharType="begin"/>
        </w:r>
        <w:r w:rsidR="00C061FC">
          <w:rPr>
            <w:noProof/>
            <w:webHidden/>
          </w:rPr>
          <w:instrText xml:space="preserve"> PAGEREF _Toc280970307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308" w:history="1">
        <w:r w:rsidR="00C061FC" w:rsidRPr="001A4CEA">
          <w:rPr>
            <w:rStyle w:val="Hipervnculo"/>
            <w:noProof/>
          </w:rPr>
          <w:t>4.4. Diagrama de Clases</w:t>
        </w:r>
        <w:r w:rsidR="00C061FC">
          <w:rPr>
            <w:noProof/>
            <w:webHidden/>
          </w:rPr>
          <w:tab/>
        </w:r>
        <w:r>
          <w:rPr>
            <w:noProof/>
            <w:webHidden/>
          </w:rPr>
          <w:fldChar w:fldCharType="begin"/>
        </w:r>
        <w:r w:rsidR="00C061FC">
          <w:rPr>
            <w:noProof/>
            <w:webHidden/>
          </w:rPr>
          <w:instrText xml:space="preserve"> PAGEREF _Toc280970308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09" w:history="1">
        <w:r w:rsidR="00C061FC" w:rsidRPr="001A4CEA">
          <w:rPr>
            <w:rStyle w:val="Hipervnculo"/>
            <w:noProof/>
          </w:rPr>
          <w:t>4.4.1. Namespace Models</w:t>
        </w:r>
        <w:r w:rsidR="00C061FC">
          <w:rPr>
            <w:noProof/>
            <w:webHidden/>
          </w:rPr>
          <w:tab/>
        </w:r>
        <w:r>
          <w:rPr>
            <w:noProof/>
            <w:webHidden/>
          </w:rPr>
          <w:fldChar w:fldCharType="begin"/>
        </w:r>
        <w:r w:rsidR="00C061FC">
          <w:rPr>
            <w:noProof/>
            <w:webHidden/>
          </w:rPr>
          <w:instrText xml:space="preserve"> PAGEREF _Toc280970309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10" w:history="1">
        <w:r w:rsidR="00C061FC" w:rsidRPr="001A4CEA">
          <w:rPr>
            <w:rStyle w:val="Hipervnculo"/>
            <w:noProof/>
          </w:rPr>
          <w:t>4.4.2. NamespaceViews</w:t>
        </w:r>
        <w:r w:rsidR="00C061FC">
          <w:rPr>
            <w:noProof/>
            <w:webHidden/>
          </w:rPr>
          <w:tab/>
        </w:r>
        <w:r>
          <w:rPr>
            <w:noProof/>
            <w:webHidden/>
          </w:rPr>
          <w:fldChar w:fldCharType="begin"/>
        </w:r>
        <w:r w:rsidR="00C061FC">
          <w:rPr>
            <w:noProof/>
            <w:webHidden/>
          </w:rPr>
          <w:instrText xml:space="preserve"> PAGEREF _Toc280970310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11" w:history="1">
        <w:r w:rsidR="00C061FC" w:rsidRPr="001A4CEA">
          <w:rPr>
            <w:rStyle w:val="Hipervnculo"/>
            <w:noProof/>
          </w:rPr>
          <w:t>4.4.3. Namespace Controllers</w:t>
        </w:r>
        <w:r w:rsidR="00C061FC">
          <w:rPr>
            <w:noProof/>
            <w:webHidden/>
          </w:rPr>
          <w:tab/>
        </w:r>
        <w:r>
          <w:rPr>
            <w:noProof/>
            <w:webHidden/>
          </w:rPr>
          <w:fldChar w:fldCharType="begin"/>
        </w:r>
        <w:r w:rsidR="00C061FC">
          <w:rPr>
            <w:noProof/>
            <w:webHidden/>
          </w:rPr>
          <w:instrText xml:space="preserve"> PAGEREF _Toc280970311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312" w:history="1">
        <w:r w:rsidR="00C061FC" w:rsidRPr="001A4CEA">
          <w:rPr>
            <w:rStyle w:val="Hipervnculo"/>
            <w:noProof/>
          </w:rPr>
          <w:t>4.5. Especificaciones de desarrollo Back Office</w:t>
        </w:r>
        <w:r w:rsidR="00C061FC">
          <w:rPr>
            <w:noProof/>
            <w:webHidden/>
          </w:rPr>
          <w:tab/>
        </w:r>
        <w:r>
          <w:rPr>
            <w:noProof/>
            <w:webHidden/>
          </w:rPr>
          <w:fldChar w:fldCharType="begin"/>
        </w:r>
        <w:r w:rsidR="00C061FC">
          <w:rPr>
            <w:noProof/>
            <w:webHidden/>
          </w:rPr>
          <w:instrText xml:space="preserve"> PAGEREF _Toc280970312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13" w:history="1">
        <w:r w:rsidR="00C061FC" w:rsidRPr="001A4CEA">
          <w:rPr>
            <w:rStyle w:val="Hipervnculo"/>
            <w:noProof/>
          </w:rPr>
          <w:t>4.5.1. Configuración de Sitio</w:t>
        </w:r>
        <w:r w:rsidR="00C061FC">
          <w:rPr>
            <w:noProof/>
            <w:webHidden/>
          </w:rPr>
          <w:tab/>
        </w:r>
        <w:r>
          <w:rPr>
            <w:noProof/>
            <w:webHidden/>
          </w:rPr>
          <w:fldChar w:fldCharType="begin"/>
        </w:r>
        <w:r w:rsidR="00C061FC">
          <w:rPr>
            <w:noProof/>
            <w:webHidden/>
          </w:rPr>
          <w:instrText xml:space="preserve"> PAGEREF _Toc280970313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14" w:history="1">
        <w:r w:rsidR="00C061FC" w:rsidRPr="001A4CEA">
          <w:rPr>
            <w:rStyle w:val="Hipervnculo"/>
            <w:noProof/>
          </w:rPr>
          <w:t>4.5.2. Componentes XML</w:t>
        </w:r>
        <w:r w:rsidR="00C061FC">
          <w:rPr>
            <w:noProof/>
            <w:webHidden/>
          </w:rPr>
          <w:tab/>
        </w:r>
        <w:r>
          <w:rPr>
            <w:noProof/>
            <w:webHidden/>
          </w:rPr>
          <w:fldChar w:fldCharType="begin"/>
        </w:r>
        <w:r w:rsidR="00C061FC">
          <w:rPr>
            <w:noProof/>
            <w:webHidden/>
          </w:rPr>
          <w:instrText xml:space="preserve"> PAGEREF _Toc280970314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315" w:history="1">
        <w:r w:rsidR="00C061FC" w:rsidRPr="001A4CEA">
          <w:rPr>
            <w:rStyle w:val="Hipervnculo"/>
            <w:noProof/>
          </w:rPr>
          <w:t>4.6. Especificaciones Front Office</w:t>
        </w:r>
        <w:r w:rsidR="00C061FC">
          <w:rPr>
            <w:noProof/>
            <w:webHidden/>
          </w:rPr>
          <w:tab/>
        </w:r>
        <w:r>
          <w:rPr>
            <w:noProof/>
            <w:webHidden/>
          </w:rPr>
          <w:fldChar w:fldCharType="begin"/>
        </w:r>
        <w:r w:rsidR="00C061FC">
          <w:rPr>
            <w:noProof/>
            <w:webHidden/>
          </w:rPr>
          <w:instrText xml:space="preserve"> PAGEREF _Toc280970315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316" w:history="1">
        <w:r w:rsidR="00C061FC" w:rsidRPr="001A4CEA">
          <w:rPr>
            <w:rStyle w:val="Hipervnculo"/>
            <w:noProof/>
          </w:rPr>
          <w:t>4.7. Prototipos Back Office.</w:t>
        </w:r>
        <w:r w:rsidR="00C061FC">
          <w:rPr>
            <w:noProof/>
            <w:webHidden/>
          </w:rPr>
          <w:tab/>
        </w:r>
        <w:r>
          <w:rPr>
            <w:noProof/>
            <w:webHidden/>
          </w:rPr>
          <w:fldChar w:fldCharType="begin"/>
        </w:r>
        <w:r w:rsidR="00C061FC">
          <w:rPr>
            <w:noProof/>
            <w:webHidden/>
          </w:rPr>
          <w:instrText xml:space="preserve"> PAGEREF _Toc280970316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317" w:history="1">
        <w:r w:rsidR="00C061FC" w:rsidRPr="001A4CEA">
          <w:rPr>
            <w:rStyle w:val="Hipervnculo"/>
            <w:noProof/>
          </w:rPr>
          <w:t>4.8. Puesta en producción</w:t>
        </w:r>
        <w:r w:rsidR="00C061FC">
          <w:rPr>
            <w:noProof/>
            <w:webHidden/>
          </w:rPr>
          <w:tab/>
        </w:r>
        <w:r>
          <w:rPr>
            <w:noProof/>
            <w:webHidden/>
          </w:rPr>
          <w:fldChar w:fldCharType="begin"/>
        </w:r>
        <w:r w:rsidR="00C061FC">
          <w:rPr>
            <w:noProof/>
            <w:webHidden/>
          </w:rPr>
          <w:instrText xml:space="preserve"> PAGEREF _Toc280970317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318" w:history="1">
        <w:r w:rsidR="00C061FC" w:rsidRPr="001A4CEA">
          <w:rPr>
            <w:rStyle w:val="Hipervnculo"/>
            <w:noProof/>
          </w:rPr>
          <w:t>4.9. Plan de pruebas</w:t>
        </w:r>
        <w:r w:rsidR="00C061FC">
          <w:rPr>
            <w:noProof/>
            <w:webHidden/>
          </w:rPr>
          <w:tab/>
        </w:r>
        <w:r>
          <w:rPr>
            <w:noProof/>
            <w:webHidden/>
          </w:rPr>
          <w:fldChar w:fldCharType="begin"/>
        </w:r>
        <w:r w:rsidR="00C061FC">
          <w:rPr>
            <w:noProof/>
            <w:webHidden/>
          </w:rPr>
          <w:instrText xml:space="preserve"> PAGEREF _Toc280970318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2"/>
        <w:tabs>
          <w:tab w:val="right" w:leader="dot" w:pos="8828"/>
        </w:tabs>
        <w:rPr>
          <w:rFonts w:asciiTheme="minorHAnsi" w:eastAsiaTheme="minorEastAsia" w:hAnsiTheme="minorHAnsi" w:cstheme="minorBidi"/>
          <w:noProof/>
          <w:sz w:val="22"/>
          <w:lang w:eastAsia="es-CL"/>
        </w:rPr>
      </w:pPr>
      <w:hyperlink w:anchor="_Toc280970319" w:history="1">
        <w:r w:rsidR="00C061FC" w:rsidRPr="001A4CEA">
          <w:rPr>
            <w:rStyle w:val="Hipervnculo"/>
            <w:noProof/>
          </w:rPr>
          <w:t>4.10. Plan de liberación</w:t>
        </w:r>
        <w:r w:rsidR="00C061FC">
          <w:rPr>
            <w:noProof/>
            <w:webHidden/>
          </w:rPr>
          <w:tab/>
        </w:r>
        <w:r>
          <w:rPr>
            <w:noProof/>
            <w:webHidden/>
          </w:rPr>
          <w:fldChar w:fldCharType="begin"/>
        </w:r>
        <w:r w:rsidR="00C061FC">
          <w:rPr>
            <w:noProof/>
            <w:webHidden/>
          </w:rPr>
          <w:instrText xml:space="preserve"> PAGEREF _Toc280970319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1"/>
        <w:rPr>
          <w:rFonts w:asciiTheme="minorHAnsi" w:eastAsiaTheme="minorEastAsia" w:hAnsiTheme="minorHAnsi" w:cstheme="minorBidi"/>
          <w:b w:val="0"/>
          <w:sz w:val="22"/>
          <w:lang w:eastAsia="es-CL"/>
        </w:rPr>
      </w:pPr>
      <w:hyperlink w:anchor="_Toc280970320" w:history="1">
        <w:r w:rsidR="00C061FC" w:rsidRPr="001A4CEA">
          <w:rPr>
            <w:rStyle w:val="Hipervnculo"/>
          </w:rPr>
          <w:t>5. Conclusiones</w:t>
        </w:r>
        <w:r w:rsidR="00C061FC">
          <w:rPr>
            <w:webHidden/>
          </w:rPr>
          <w:tab/>
        </w:r>
        <w:r>
          <w:rPr>
            <w:webHidden/>
          </w:rPr>
          <w:fldChar w:fldCharType="begin"/>
        </w:r>
        <w:r w:rsidR="00C061FC">
          <w:rPr>
            <w:webHidden/>
          </w:rPr>
          <w:instrText xml:space="preserve"> PAGEREF _Toc280970320 \h </w:instrText>
        </w:r>
        <w:r>
          <w:rPr>
            <w:webHidden/>
          </w:rPr>
        </w:r>
        <w:r>
          <w:rPr>
            <w:webHidden/>
          </w:rPr>
          <w:fldChar w:fldCharType="separate"/>
        </w:r>
        <w:r w:rsidR="00AD4989">
          <w:rPr>
            <w:webHidden/>
          </w:rPr>
          <w:t>1</w:t>
        </w:r>
        <w:r>
          <w:rPr>
            <w:webHidden/>
          </w:rPr>
          <w:fldChar w:fldCharType="end"/>
        </w:r>
      </w:hyperlink>
    </w:p>
    <w:p w:rsidR="00C061FC" w:rsidRDefault="00DA74FC">
      <w:pPr>
        <w:pStyle w:val="TDC3"/>
        <w:tabs>
          <w:tab w:val="right" w:leader="dot" w:pos="8828"/>
        </w:tabs>
        <w:rPr>
          <w:rFonts w:asciiTheme="minorHAnsi" w:eastAsiaTheme="minorEastAsia" w:hAnsiTheme="minorHAnsi" w:cstheme="minorBidi"/>
          <w:noProof/>
          <w:sz w:val="22"/>
        </w:rPr>
      </w:pPr>
      <w:hyperlink w:anchor="_Toc280970321" w:history="1">
        <w:r w:rsidR="00C061FC" w:rsidRPr="001A4CEA">
          <w:rPr>
            <w:rStyle w:val="Hipervnculo"/>
            <w:noProof/>
          </w:rPr>
          <w:t>5.5. Conclusiones proyección proyecto titulo</w:t>
        </w:r>
        <w:r w:rsidR="00C061FC">
          <w:rPr>
            <w:noProof/>
            <w:webHidden/>
          </w:rPr>
          <w:tab/>
        </w:r>
        <w:r>
          <w:rPr>
            <w:noProof/>
            <w:webHidden/>
          </w:rPr>
          <w:fldChar w:fldCharType="begin"/>
        </w:r>
        <w:r w:rsidR="00C061FC">
          <w:rPr>
            <w:noProof/>
            <w:webHidden/>
          </w:rPr>
          <w:instrText xml:space="preserve"> PAGEREF _Toc280970321 \h </w:instrText>
        </w:r>
        <w:r>
          <w:rPr>
            <w:noProof/>
            <w:webHidden/>
          </w:rPr>
        </w:r>
        <w:r>
          <w:rPr>
            <w:noProof/>
            <w:webHidden/>
          </w:rPr>
          <w:fldChar w:fldCharType="separate"/>
        </w:r>
        <w:r w:rsidR="00AD4989">
          <w:rPr>
            <w:noProof/>
            <w:webHidden/>
          </w:rPr>
          <w:t>1</w:t>
        </w:r>
        <w:r>
          <w:rPr>
            <w:noProof/>
            <w:webHidden/>
          </w:rPr>
          <w:fldChar w:fldCharType="end"/>
        </w:r>
      </w:hyperlink>
    </w:p>
    <w:p w:rsidR="00C061FC" w:rsidRDefault="00DA74FC">
      <w:pPr>
        <w:pStyle w:val="TDC1"/>
        <w:rPr>
          <w:rFonts w:asciiTheme="minorHAnsi" w:eastAsiaTheme="minorEastAsia" w:hAnsiTheme="minorHAnsi" w:cstheme="minorBidi"/>
          <w:b w:val="0"/>
          <w:sz w:val="22"/>
          <w:lang w:eastAsia="es-CL"/>
        </w:rPr>
      </w:pPr>
      <w:hyperlink w:anchor="_Toc280970322" w:history="1">
        <w:r w:rsidR="00C061FC" w:rsidRPr="001A4CEA">
          <w:rPr>
            <w:rStyle w:val="Hipervnculo"/>
            <w:lang w:val="en-US"/>
          </w:rPr>
          <w:t>6. Bibliografía</w:t>
        </w:r>
        <w:r w:rsidR="00C061FC">
          <w:rPr>
            <w:webHidden/>
          </w:rPr>
          <w:tab/>
        </w:r>
        <w:r>
          <w:rPr>
            <w:webHidden/>
          </w:rPr>
          <w:fldChar w:fldCharType="begin"/>
        </w:r>
        <w:r w:rsidR="00C061FC">
          <w:rPr>
            <w:webHidden/>
          </w:rPr>
          <w:instrText xml:space="preserve"> PAGEREF _Toc280970322 \h </w:instrText>
        </w:r>
        <w:r>
          <w:rPr>
            <w:webHidden/>
          </w:rPr>
        </w:r>
        <w:r>
          <w:rPr>
            <w:webHidden/>
          </w:rPr>
          <w:fldChar w:fldCharType="separate"/>
        </w:r>
        <w:r w:rsidR="00AD4989">
          <w:rPr>
            <w:webHidden/>
          </w:rPr>
          <w:t>1</w:t>
        </w:r>
        <w:r>
          <w:rPr>
            <w:webHidden/>
          </w:rPr>
          <w:fldChar w:fldCharType="end"/>
        </w:r>
      </w:hyperlink>
    </w:p>
    <w:p w:rsidR="00C061FC" w:rsidRDefault="00DA74FC">
      <w:pPr>
        <w:pStyle w:val="TDC1"/>
        <w:rPr>
          <w:rFonts w:asciiTheme="minorHAnsi" w:eastAsiaTheme="minorEastAsia" w:hAnsiTheme="minorHAnsi" w:cstheme="minorBidi"/>
          <w:b w:val="0"/>
          <w:sz w:val="22"/>
          <w:lang w:eastAsia="es-CL"/>
        </w:rPr>
      </w:pPr>
      <w:hyperlink w:anchor="_Toc280970323" w:history="1">
        <w:r w:rsidR="00C061FC" w:rsidRPr="001A4CEA">
          <w:rPr>
            <w:rStyle w:val="Hipervnculo"/>
          </w:rPr>
          <w:t>Glosario</w:t>
        </w:r>
        <w:r w:rsidR="00C061FC">
          <w:rPr>
            <w:webHidden/>
          </w:rPr>
          <w:tab/>
        </w:r>
        <w:r>
          <w:rPr>
            <w:webHidden/>
          </w:rPr>
          <w:fldChar w:fldCharType="begin"/>
        </w:r>
        <w:r w:rsidR="00C061FC">
          <w:rPr>
            <w:webHidden/>
          </w:rPr>
          <w:instrText xml:space="preserve"> PAGEREF _Toc280970323 \h </w:instrText>
        </w:r>
        <w:r>
          <w:rPr>
            <w:webHidden/>
          </w:rPr>
        </w:r>
        <w:r>
          <w:rPr>
            <w:webHidden/>
          </w:rPr>
          <w:fldChar w:fldCharType="separate"/>
        </w:r>
        <w:r w:rsidR="00AD4989">
          <w:rPr>
            <w:webHidden/>
          </w:rPr>
          <w:t>1</w:t>
        </w:r>
        <w:r>
          <w:rPr>
            <w:webHidden/>
          </w:rPr>
          <w:fldChar w:fldCharType="end"/>
        </w:r>
      </w:hyperlink>
    </w:p>
    <w:p w:rsidR="00C061FC" w:rsidRDefault="00DA74FC">
      <w:pPr>
        <w:pStyle w:val="TDC1"/>
        <w:rPr>
          <w:rFonts w:asciiTheme="minorHAnsi" w:eastAsiaTheme="minorEastAsia" w:hAnsiTheme="minorHAnsi" w:cstheme="minorBidi"/>
          <w:b w:val="0"/>
          <w:sz w:val="22"/>
          <w:lang w:eastAsia="es-CL"/>
        </w:rPr>
      </w:pPr>
      <w:hyperlink w:anchor="_Toc280970324" w:history="1">
        <w:r w:rsidR="00C061FC" w:rsidRPr="001A4CEA">
          <w:rPr>
            <w:rStyle w:val="Hipervnculo"/>
            <w:lang w:val="en-US"/>
          </w:rPr>
          <w:t>Acrónimos</w:t>
        </w:r>
        <w:r w:rsidR="00C061FC">
          <w:rPr>
            <w:webHidden/>
          </w:rPr>
          <w:tab/>
        </w:r>
        <w:r>
          <w:rPr>
            <w:webHidden/>
          </w:rPr>
          <w:fldChar w:fldCharType="begin"/>
        </w:r>
        <w:r w:rsidR="00C061FC">
          <w:rPr>
            <w:webHidden/>
          </w:rPr>
          <w:instrText xml:space="preserve"> PAGEREF _Toc280970324 \h </w:instrText>
        </w:r>
        <w:r>
          <w:rPr>
            <w:webHidden/>
          </w:rPr>
        </w:r>
        <w:r>
          <w:rPr>
            <w:webHidden/>
          </w:rPr>
          <w:fldChar w:fldCharType="separate"/>
        </w:r>
        <w:r w:rsidR="00AD4989">
          <w:rPr>
            <w:webHidden/>
          </w:rPr>
          <w:t>1</w:t>
        </w:r>
        <w:r>
          <w:rPr>
            <w:webHidden/>
          </w:rPr>
          <w:fldChar w:fldCharType="end"/>
        </w:r>
      </w:hyperlink>
    </w:p>
    <w:p w:rsidR="00391FD4" w:rsidRDefault="00DA74F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B42BC5" w:rsidRDefault="00DA74FC">
      <w:pPr>
        <w:pStyle w:val="Tabladeilustraciones"/>
        <w:tabs>
          <w:tab w:val="right" w:leader="dot" w:pos="8828"/>
        </w:tabs>
        <w:rPr>
          <w:rFonts w:asciiTheme="minorHAnsi" w:eastAsiaTheme="minorEastAsia" w:hAnsiTheme="minorHAnsi" w:cstheme="minorBidi"/>
          <w:noProof/>
          <w:sz w:val="22"/>
          <w:szCs w:val="22"/>
          <w:lang w:eastAsia="es-CL"/>
        </w:rPr>
      </w:pPr>
      <w:r w:rsidRPr="00DA74FC">
        <w:rPr>
          <w:lang w:val="es-ES"/>
        </w:rPr>
        <w:fldChar w:fldCharType="begin"/>
      </w:r>
      <w:r w:rsidR="00E010D5">
        <w:rPr>
          <w:lang w:val="es-ES"/>
        </w:rPr>
        <w:instrText xml:space="preserve"> TOC \c "Ilustración" </w:instrText>
      </w:r>
      <w:r w:rsidRPr="00DA74FC">
        <w:rPr>
          <w:lang w:val="es-ES"/>
        </w:rPr>
        <w:fldChar w:fldCharType="separate"/>
      </w:r>
      <w:r w:rsidR="00B42BC5">
        <w:rPr>
          <w:noProof/>
        </w:rPr>
        <w:t>Ilustración 1 - Componentes que intervienen en acceso multimedia web</w:t>
      </w:r>
      <w:r w:rsidR="00B42BC5">
        <w:rPr>
          <w:noProof/>
        </w:rPr>
        <w:tab/>
      </w:r>
      <w:r>
        <w:rPr>
          <w:noProof/>
        </w:rPr>
        <w:fldChar w:fldCharType="begin"/>
      </w:r>
      <w:r w:rsidR="00B42BC5">
        <w:rPr>
          <w:noProof/>
        </w:rPr>
        <w:instrText xml:space="preserve"> PAGEREF _Toc280984175 \h </w:instrText>
      </w:r>
      <w:r>
        <w:rPr>
          <w:noProof/>
        </w:rPr>
      </w:r>
      <w:r>
        <w:rPr>
          <w:noProof/>
        </w:rPr>
        <w:fldChar w:fldCharType="separate"/>
      </w:r>
      <w:r w:rsidR="00AD4989">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A74FC">
        <w:rPr>
          <w:noProof/>
        </w:rPr>
        <w:fldChar w:fldCharType="begin"/>
      </w:r>
      <w:r>
        <w:rPr>
          <w:noProof/>
        </w:rPr>
        <w:instrText xml:space="preserve"> PAGEREF _Toc280984176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A74FC">
        <w:rPr>
          <w:noProof/>
        </w:rPr>
        <w:fldChar w:fldCharType="begin"/>
      </w:r>
      <w:r>
        <w:rPr>
          <w:noProof/>
        </w:rPr>
        <w:instrText xml:space="preserve"> PAGEREF _Toc280984177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A74FC">
        <w:rPr>
          <w:noProof/>
        </w:rPr>
        <w:fldChar w:fldCharType="begin"/>
      </w:r>
      <w:r>
        <w:rPr>
          <w:noProof/>
        </w:rPr>
        <w:instrText xml:space="preserve"> PAGEREF _Toc280984178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A74FC">
        <w:rPr>
          <w:noProof/>
        </w:rPr>
        <w:fldChar w:fldCharType="begin"/>
      </w:r>
      <w:r>
        <w:rPr>
          <w:noProof/>
        </w:rPr>
        <w:instrText xml:space="preserve"> PAGEREF _Toc280984179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A74FC">
        <w:rPr>
          <w:noProof/>
        </w:rPr>
        <w:fldChar w:fldCharType="begin"/>
      </w:r>
      <w:r>
        <w:rPr>
          <w:noProof/>
        </w:rPr>
        <w:instrText xml:space="preserve"> PAGEREF _Toc280984180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A74FC">
        <w:rPr>
          <w:noProof/>
        </w:rPr>
        <w:fldChar w:fldCharType="begin"/>
      </w:r>
      <w:r>
        <w:rPr>
          <w:noProof/>
        </w:rPr>
        <w:instrText xml:space="preserve"> PAGEREF _Toc280984181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A74FC">
        <w:rPr>
          <w:noProof/>
        </w:rPr>
        <w:fldChar w:fldCharType="begin"/>
      </w:r>
      <w:r>
        <w:rPr>
          <w:noProof/>
        </w:rPr>
        <w:instrText xml:space="preserve"> PAGEREF _Toc280984182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A74FC">
        <w:rPr>
          <w:noProof/>
        </w:rPr>
        <w:fldChar w:fldCharType="begin"/>
      </w:r>
      <w:r>
        <w:rPr>
          <w:noProof/>
        </w:rPr>
        <w:instrText xml:space="preserve"> PAGEREF _Toc280984183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A74FC">
        <w:rPr>
          <w:noProof/>
        </w:rPr>
        <w:fldChar w:fldCharType="begin"/>
      </w:r>
      <w:r>
        <w:rPr>
          <w:noProof/>
        </w:rPr>
        <w:instrText xml:space="preserve"> PAGEREF _Toc280984184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DA74FC">
        <w:rPr>
          <w:noProof/>
        </w:rPr>
        <w:fldChar w:fldCharType="begin"/>
      </w:r>
      <w:r>
        <w:rPr>
          <w:noProof/>
        </w:rPr>
        <w:instrText xml:space="preserve"> PAGEREF _Toc280984185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A74FC">
        <w:rPr>
          <w:noProof/>
        </w:rPr>
        <w:fldChar w:fldCharType="begin"/>
      </w:r>
      <w:r>
        <w:rPr>
          <w:noProof/>
        </w:rPr>
        <w:instrText xml:space="preserve"> PAGEREF _Toc280984186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A74FC">
        <w:rPr>
          <w:noProof/>
        </w:rPr>
        <w:fldChar w:fldCharType="begin"/>
      </w:r>
      <w:r>
        <w:rPr>
          <w:noProof/>
        </w:rPr>
        <w:instrText xml:space="preserve"> PAGEREF _Toc280984187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A74FC">
        <w:rPr>
          <w:noProof/>
        </w:rPr>
        <w:fldChar w:fldCharType="begin"/>
      </w:r>
      <w:r>
        <w:rPr>
          <w:noProof/>
        </w:rPr>
        <w:instrText xml:space="preserve"> PAGEREF _Toc280984188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A74FC">
        <w:rPr>
          <w:noProof/>
        </w:rPr>
        <w:fldChar w:fldCharType="begin"/>
      </w:r>
      <w:r>
        <w:rPr>
          <w:noProof/>
        </w:rPr>
        <w:instrText xml:space="preserve"> PAGEREF _Toc280984189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A74FC">
        <w:rPr>
          <w:noProof/>
        </w:rPr>
        <w:fldChar w:fldCharType="begin"/>
      </w:r>
      <w:r>
        <w:rPr>
          <w:noProof/>
        </w:rPr>
        <w:instrText xml:space="preserve"> PAGEREF _Toc280984190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A74FC">
        <w:rPr>
          <w:noProof/>
        </w:rPr>
        <w:fldChar w:fldCharType="begin"/>
      </w:r>
      <w:r>
        <w:rPr>
          <w:noProof/>
        </w:rPr>
        <w:instrText xml:space="preserve"> PAGEREF _Toc280984191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A74FC">
        <w:rPr>
          <w:noProof/>
        </w:rPr>
        <w:fldChar w:fldCharType="begin"/>
      </w:r>
      <w:r>
        <w:rPr>
          <w:noProof/>
        </w:rPr>
        <w:instrText xml:space="preserve"> PAGEREF _Toc280984192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A74FC">
        <w:rPr>
          <w:noProof/>
        </w:rPr>
        <w:fldChar w:fldCharType="begin"/>
      </w:r>
      <w:r>
        <w:rPr>
          <w:noProof/>
        </w:rPr>
        <w:instrText xml:space="preserve"> PAGEREF _Toc280984193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A74FC">
        <w:rPr>
          <w:noProof/>
        </w:rPr>
        <w:fldChar w:fldCharType="begin"/>
      </w:r>
      <w:r>
        <w:rPr>
          <w:noProof/>
        </w:rPr>
        <w:instrText xml:space="preserve"> PAGEREF _Toc280984194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A74FC">
        <w:rPr>
          <w:noProof/>
        </w:rPr>
        <w:fldChar w:fldCharType="begin"/>
      </w:r>
      <w:r>
        <w:rPr>
          <w:noProof/>
        </w:rPr>
        <w:instrText xml:space="preserve"> PAGEREF _Toc280984195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A74FC">
        <w:rPr>
          <w:noProof/>
        </w:rPr>
        <w:fldChar w:fldCharType="begin"/>
      </w:r>
      <w:r>
        <w:rPr>
          <w:noProof/>
        </w:rPr>
        <w:instrText xml:space="preserve"> PAGEREF _Toc280984196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A74FC">
        <w:rPr>
          <w:noProof/>
        </w:rPr>
        <w:fldChar w:fldCharType="begin"/>
      </w:r>
      <w:r>
        <w:rPr>
          <w:noProof/>
        </w:rPr>
        <w:instrText xml:space="preserve"> PAGEREF _Toc280984197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A74FC">
        <w:rPr>
          <w:noProof/>
        </w:rPr>
        <w:fldChar w:fldCharType="begin"/>
      </w:r>
      <w:r>
        <w:rPr>
          <w:noProof/>
        </w:rPr>
        <w:instrText xml:space="preserve"> PAGEREF _Toc280984198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DA74FC">
        <w:rPr>
          <w:noProof/>
        </w:rPr>
        <w:fldChar w:fldCharType="begin"/>
      </w:r>
      <w:r>
        <w:rPr>
          <w:noProof/>
        </w:rPr>
        <w:instrText xml:space="preserve"> PAGEREF _Toc280984199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DA74FC">
        <w:rPr>
          <w:noProof/>
        </w:rPr>
        <w:fldChar w:fldCharType="begin"/>
      </w:r>
      <w:r>
        <w:rPr>
          <w:noProof/>
        </w:rPr>
        <w:instrText xml:space="preserve"> PAGEREF _Toc280984200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DA74FC">
        <w:rPr>
          <w:noProof/>
        </w:rPr>
        <w:fldChar w:fldCharType="begin"/>
      </w:r>
      <w:r>
        <w:rPr>
          <w:noProof/>
        </w:rPr>
        <w:instrText xml:space="preserve"> PAGEREF _Toc280984201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DA74FC">
        <w:rPr>
          <w:noProof/>
        </w:rPr>
        <w:fldChar w:fldCharType="begin"/>
      </w:r>
      <w:r>
        <w:rPr>
          <w:noProof/>
        </w:rPr>
        <w:instrText xml:space="preserve"> PAGEREF _Toc280984202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DA74FC">
        <w:rPr>
          <w:noProof/>
        </w:rPr>
        <w:fldChar w:fldCharType="begin"/>
      </w:r>
      <w:r>
        <w:rPr>
          <w:noProof/>
        </w:rPr>
        <w:instrText xml:space="preserve"> PAGEREF _Toc280984203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DA74FC">
        <w:rPr>
          <w:noProof/>
        </w:rPr>
        <w:fldChar w:fldCharType="begin"/>
      </w:r>
      <w:r>
        <w:rPr>
          <w:noProof/>
        </w:rPr>
        <w:instrText xml:space="preserve"> PAGEREF _Toc280984204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DA74FC">
        <w:rPr>
          <w:noProof/>
        </w:rPr>
        <w:fldChar w:fldCharType="begin"/>
      </w:r>
      <w:r>
        <w:rPr>
          <w:noProof/>
        </w:rPr>
        <w:instrText xml:space="preserve"> PAGEREF _Toc280984205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DA74FC">
        <w:rPr>
          <w:noProof/>
        </w:rPr>
        <w:fldChar w:fldCharType="begin"/>
      </w:r>
      <w:r>
        <w:rPr>
          <w:noProof/>
        </w:rPr>
        <w:instrText xml:space="preserve"> PAGEREF _Toc280984206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DA74FC">
        <w:rPr>
          <w:noProof/>
        </w:rPr>
        <w:fldChar w:fldCharType="begin"/>
      </w:r>
      <w:r>
        <w:rPr>
          <w:noProof/>
        </w:rPr>
        <w:instrText xml:space="preserve"> PAGEREF _Toc280984207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DA74FC">
        <w:rPr>
          <w:noProof/>
        </w:rPr>
        <w:fldChar w:fldCharType="begin"/>
      </w:r>
      <w:r>
        <w:rPr>
          <w:noProof/>
        </w:rPr>
        <w:instrText xml:space="preserve"> PAGEREF _Toc280984208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DA74FC">
        <w:rPr>
          <w:noProof/>
        </w:rPr>
        <w:fldChar w:fldCharType="begin"/>
      </w:r>
      <w:r>
        <w:rPr>
          <w:noProof/>
        </w:rPr>
        <w:instrText xml:space="preserve"> PAGEREF _Toc280984209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DA74FC">
        <w:rPr>
          <w:noProof/>
        </w:rPr>
        <w:fldChar w:fldCharType="begin"/>
      </w:r>
      <w:r>
        <w:rPr>
          <w:noProof/>
        </w:rPr>
        <w:instrText xml:space="preserve"> PAGEREF _Toc280984210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DA74FC">
        <w:rPr>
          <w:noProof/>
        </w:rPr>
        <w:fldChar w:fldCharType="begin"/>
      </w:r>
      <w:r>
        <w:rPr>
          <w:noProof/>
        </w:rPr>
        <w:instrText xml:space="preserve"> PAGEREF _Toc280984211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DA74FC">
        <w:rPr>
          <w:noProof/>
        </w:rPr>
        <w:fldChar w:fldCharType="begin"/>
      </w:r>
      <w:r>
        <w:rPr>
          <w:noProof/>
        </w:rPr>
        <w:instrText xml:space="preserve"> PAGEREF _Toc280984212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DA74FC">
        <w:rPr>
          <w:noProof/>
        </w:rPr>
        <w:fldChar w:fldCharType="begin"/>
      </w:r>
      <w:r>
        <w:rPr>
          <w:noProof/>
        </w:rPr>
        <w:instrText xml:space="preserve"> PAGEREF _Toc280984213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DA74FC">
        <w:rPr>
          <w:noProof/>
        </w:rPr>
        <w:fldChar w:fldCharType="begin"/>
      </w:r>
      <w:r>
        <w:rPr>
          <w:noProof/>
        </w:rPr>
        <w:instrText xml:space="preserve"> PAGEREF _Toc280984214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DA74FC">
        <w:rPr>
          <w:noProof/>
        </w:rPr>
        <w:fldChar w:fldCharType="begin"/>
      </w:r>
      <w:r>
        <w:rPr>
          <w:noProof/>
        </w:rPr>
        <w:instrText xml:space="preserve"> PAGEREF _Toc280984215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DA74FC">
        <w:rPr>
          <w:noProof/>
        </w:rPr>
        <w:fldChar w:fldCharType="begin"/>
      </w:r>
      <w:r>
        <w:rPr>
          <w:noProof/>
        </w:rPr>
        <w:instrText xml:space="preserve"> PAGEREF _Toc280984216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DA74FC">
        <w:rPr>
          <w:noProof/>
        </w:rPr>
        <w:fldChar w:fldCharType="begin"/>
      </w:r>
      <w:r>
        <w:rPr>
          <w:noProof/>
        </w:rPr>
        <w:instrText xml:space="preserve"> PAGEREF _Toc280984217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DA74FC">
        <w:rPr>
          <w:noProof/>
        </w:rPr>
        <w:fldChar w:fldCharType="begin"/>
      </w:r>
      <w:r>
        <w:rPr>
          <w:noProof/>
        </w:rPr>
        <w:instrText xml:space="preserve"> PAGEREF _Toc280984218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DA74FC">
        <w:rPr>
          <w:noProof/>
        </w:rPr>
        <w:fldChar w:fldCharType="begin"/>
      </w:r>
      <w:r>
        <w:rPr>
          <w:noProof/>
        </w:rPr>
        <w:instrText xml:space="preserve"> PAGEREF _Toc280984219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DA74FC">
        <w:rPr>
          <w:noProof/>
        </w:rPr>
        <w:fldChar w:fldCharType="begin"/>
      </w:r>
      <w:r>
        <w:rPr>
          <w:noProof/>
        </w:rPr>
        <w:instrText xml:space="preserve"> PAGEREF _Toc280984220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DA74FC">
        <w:rPr>
          <w:noProof/>
        </w:rPr>
        <w:fldChar w:fldCharType="begin"/>
      </w:r>
      <w:r>
        <w:rPr>
          <w:noProof/>
        </w:rPr>
        <w:instrText xml:space="preserve"> PAGEREF _Toc280984221 \h </w:instrText>
      </w:r>
      <w:r w:rsidR="00DA74FC">
        <w:rPr>
          <w:noProof/>
        </w:rPr>
      </w:r>
      <w:r w:rsidR="00DA74FC">
        <w:rPr>
          <w:noProof/>
        </w:rPr>
        <w:fldChar w:fldCharType="separate"/>
      </w:r>
      <w:r w:rsidR="00AD4989">
        <w:rPr>
          <w:noProof/>
        </w:rPr>
        <w:t>1</w:t>
      </w:r>
      <w:r w:rsidR="00DA74FC">
        <w:rPr>
          <w:noProof/>
        </w:rPr>
        <w:fldChar w:fldCharType="end"/>
      </w:r>
    </w:p>
    <w:p w:rsidR="009A106D" w:rsidRDefault="00DA74FC"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4175"/>
      <w:r>
        <w:t xml:space="preserve">Ilustración </w:t>
      </w:r>
      <w:r w:rsidR="00DA74FC">
        <w:fldChar w:fldCharType="begin"/>
      </w:r>
      <w:r>
        <w:instrText xml:space="preserve"> SEQ Ilustración \* ARABIC </w:instrText>
      </w:r>
      <w:r w:rsidR="00DA74FC">
        <w:fldChar w:fldCharType="separate"/>
      </w:r>
      <w:r w:rsidR="00AD4989">
        <w:rPr>
          <w:noProof/>
        </w:rPr>
        <w:t>1</w:t>
      </w:r>
      <w:r w:rsidR="00DA74FC">
        <w:fldChar w:fldCharType="end"/>
      </w:r>
      <w:r>
        <w:t xml:space="preserve"> - Componentes que intervienen en acceso multimedia web</w:t>
      </w:r>
      <w:bookmarkEnd w:id="2"/>
    </w:p>
    <w:p w:rsidR="009A106D" w:rsidRPr="00460025" w:rsidRDefault="00DA74FC" w:rsidP="00460025">
      <w:pPr>
        <w:pStyle w:val="Ttulo7"/>
        <w:rPr>
          <w:lang w:val="es-CL"/>
        </w:rPr>
      </w:pPr>
      <w:r>
        <w:fldChar w:fldCharType="begin"/>
      </w:r>
      <w:r w:rsidRPr="00DA74F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A74F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4176"/>
      <w:r>
        <w:t xml:space="preserve">Ilustración </w:t>
      </w:r>
      <w:r w:rsidR="00DA74FC">
        <w:fldChar w:fldCharType="begin"/>
      </w:r>
      <w:r>
        <w:instrText xml:space="preserve"> SEQ Ilustración \* ARABIC </w:instrText>
      </w:r>
      <w:r w:rsidR="00DA74FC">
        <w:fldChar w:fldCharType="separate"/>
      </w:r>
      <w:r w:rsidR="00AD4989">
        <w:rPr>
          <w:noProof/>
        </w:rPr>
        <w:t>2</w:t>
      </w:r>
      <w:r w:rsidR="00DA74FC">
        <w:fldChar w:fldCharType="end"/>
      </w:r>
      <w:r>
        <w:t xml:space="preserve"> - </w:t>
      </w:r>
      <w:r w:rsidRPr="00464E84">
        <w:t>Adaptación de cont</w:t>
      </w:r>
      <w:r>
        <w:t>enidos para un acceso universal</w:t>
      </w:r>
      <w:bookmarkEnd w:id="15"/>
      <w:bookmarkEnd w:id="16"/>
    </w:p>
    <w:p w:rsidR="009A106D" w:rsidRPr="00460025" w:rsidRDefault="00DA74FC" w:rsidP="00460025">
      <w:pPr>
        <w:pStyle w:val="Ttulo7"/>
        <w:rPr>
          <w:lang w:val="es-CL"/>
        </w:rPr>
      </w:pPr>
      <w:r>
        <w:fldChar w:fldCharType="begin"/>
      </w:r>
      <w:r w:rsidRPr="00DA74F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4177"/>
      <w:r>
        <w:t xml:space="preserve">Ilustración </w:t>
      </w:r>
      <w:r w:rsidR="00DA74FC">
        <w:fldChar w:fldCharType="begin"/>
      </w:r>
      <w:r>
        <w:instrText xml:space="preserve"> SEQ Ilustración \* ARABIC </w:instrText>
      </w:r>
      <w:r w:rsidR="00DA74FC">
        <w:fldChar w:fldCharType="separate"/>
      </w:r>
      <w:r w:rsidR="00AD4989">
        <w:rPr>
          <w:noProof/>
        </w:rPr>
        <w:t>3</w:t>
      </w:r>
      <w:r w:rsidR="00DA74FC">
        <w:fldChar w:fldCharType="end"/>
      </w:r>
      <w:r>
        <w:t xml:space="preserve"> - </w:t>
      </w:r>
      <w:r w:rsidRPr="001D0396">
        <w:t>Esquema SOAP seg</w:t>
      </w:r>
      <w:r w:rsidR="00F8658A">
        <w:t>ú</w:t>
      </w:r>
      <w:r w:rsidRPr="001D0396">
        <w:t>n la W3C</w:t>
      </w:r>
      <w:bookmarkEnd w:id="23"/>
      <w:bookmarkEnd w:id="24"/>
    </w:p>
    <w:p w:rsidR="009A106D" w:rsidRPr="00460025" w:rsidRDefault="00DA74FC" w:rsidP="00460025">
      <w:pPr>
        <w:pStyle w:val="Ttulo7"/>
        <w:rPr>
          <w:rStyle w:val="nfasis"/>
          <w:b/>
          <w:bCs/>
          <w:i w:val="0"/>
          <w:lang w:val="es-CL"/>
        </w:rPr>
      </w:pPr>
      <w:r>
        <w:fldChar w:fldCharType="begin"/>
      </w:r>
      <w:r w:rsidRPr="00DA74F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4178"/>
      <w:r>
        <w:t xml:space="preserve">Ilustración </w:t>
      </w:r>
      <w:r w:rsidR="00DA74FC">
        <w:fldChar w:fldCharType="begin"/>
      </w:r>
      <w:r>
        <w:instrText xml:space="preserve"> SEQ Ilustración \* ARABIC </w:instrText>
      </w:r>
      <w:r w:rsidR="00DA74FC">
        <w:fldChar w:fldCharType="separate"/>
      </w:r>
      <w:r w:rsidR="00AD4989">
        <w:rPr>
          <w:noProof/>
        </w:rPr>
        <w:t>4</w:t>
      </w:r>
      <w:r w:rsidR="00DA74FC">
        <w:fldChar w:fldCharType="end"/>
      </w:r>
      <w:r>
        <w:t xml:space="preserve"> - </w:t>
      </w:r>
      <w:r w:rsidRPr="008D05B2">
        <w:t>Esquema del funcionamiento de RSS</w:t>
      </w:r>
      <w:bookmarkEnd w:id="28"/>
    </w:p>
    <w:p w:rsidR="000262D2" w:rsidRDefault="00DA74F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4179"/>
      <w:r>
        <w:t xml:space="preserve">Ilustración </w:t>
      </w:r>
      <w:r w:rsidR="00DA74FC">
        <w:fldChar w:fldCharType="begin"/>
      </w:r>
      <w:r>
        <w:instrText xml:space="preserve"> SEQ Ilustración \* ARABIC </w:instrText>
      </w:r>
      <w:r w:rsidR="00DA74FC">
        <w:fldChar w:fldCharType="separate"/>
      </w:r>
      <w:r w:rsidR="00AD4989">
        <w:rPr>
          <w:noProof/>
        </w:rPr>
        <w:t>5</w:t>
      </w:r>
      <w:r w:rsidR="00DA74FC">
        <w:fldChar w:fldCharType="end"/>
      </w:r>
      <w:r>
        <w:t xml:space="preserve"> - </w:t>
      </w:r>
      <w:r w:rsidRPr="00E46373">
        <w:t>Esquema de XML Orientado a MVC</w:t>
      </w:r>
      <w:bookmarkEnd w:id="30"/>
      <w:bookmarkEnd w:id="31"/>
    </w:p>
    <w:p w:rsidR="00AC2D2B" w:rsidRDefault="00DA74F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4180"/>
      <w:r>
        <w:t xml:space="preserve">Ilustración </w:t>
      </w:r>
      <w:r w:rsidR="00DA74FC">
        <w:fldChar w:fldCharType="begin"/>
      </w:r>
      <w:r>
        <w:instrText xml:space="preserve"> SEQ Ilustración \* ARABIC </w:instrText>
      </w:r>
      <w:r w:rsidR="00DA74FC">
        <w:fldChar w:fldCharType="separate"/>
      </w:r>
      <w:r w:rsidR="00AD4989">
        <w:rPr>
          <w:noProof/>
        </w:rPr>
        <w:t>6</w:t>
      </w:r>
      <w:r w:rsidR="00DA74FC">
        <w:fldChar w:fldCharType="end"/>
      </w:r>
      <w:r>
        <w:t xml:space="preserve"> - </w:t>
      </w:r>
      <w:r w:rsidRPr="00620C24">
        <w:t>Modelo típico de un servicio streaming</w:t>
      </w:r>
      <w:bookmarkEnd w:id="42"/>
    </w:p>
    <w:p w:rsidR="00BA71DB" w:rsidRPr="008551A5" w:rsidRDefault="00DA74F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84181"/>
      <w:r>
        <w:t xml:space="preserve">Ilustración </w:t>
      </w:r>
      <w:r w:rsidR="00DA74FC">
        <w:fldChar w:fldCharType="begin"/>
      </w:r>
      <w:r>
        <w:instrText xml:space="preserve"> SEQ Ilustración \* ARABIC </w:instrText>
      </w:r>
      <w:r w:rsidR="00DA74FC">
        <w:fldChar w:fldCharType="separate"/>
      </w:r>
      <w:r w:rsidR="00AD4989">
        <w:rPr>
          <w:noProof/>
        </w:rPr>
        <w:t>7</w:t>
      </w:r>
      <w:r w:rsidR="00DA74FC">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84182"/>
      <w:r>
        <w:t xml:space="preserve">Ilustración </w:t>
      </w:r>
      <w:r w:rsidR="00DA74FC">
        <w:fldChar w:fldCharType="begin"/>
      </w:r>
      <w:r>
        <w:instrText xml:space="preserve"> SEQ Ilustración \* ARABIC </w:instrText>
      </w:r>
      <w:r w:rsidR="00DA74FC">
        <w:fldChar w:fldCharType="separate"/>
      </w:r>
      <w:r w:rsidR="00AD4989">
        <w:rPr>
          <w:noProof/>
        </w:rPr>
        <w:t>8</w:t>
      </w:r>
      <w:r w:rsidR="00DA74FC">
        <w:fldChar w:fldCharType="end"/>
      </w:r>
      <w:r>
        <w:t xml:space="preserve"> - Real Player 11</w:t>
      </w:r>
      <w:bookmarkEnd w:id="93"/>
      <w:bookmarkEnd w:id="94"/>
    </w:p>
    <w:p w:rsidR="00B23E60" w:rsidRDefault="00DA74F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84183"/>
      <w:r>
        <w:t xml:space="preserve">Ilustración </w:t>
      </w:r>
      <w:r w:rsidR="00DA74FC">
        <w:fldChar w:fldCharType="begin"/>
      </w:r>
      <w:r>
        <w:instrText xml:space="preserve"> SEQ Ilustración \* ARABIC </w:instrText>
      </w:r>
      <w:r w:rsidR="00DA74FC">
        <w:fldChar w:fldCharType="separate"/>
      </w:r>
      <w:r w:rsidR="00AD4989">
        <w:rPr>
          <w:noProof/>
        </w:rPr>
        <w:t>9</w:t>
      </w:r>
      <w:r w:rsidR="00DA74FC">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84184"/>
      <w:r>
        <w:t xml:space="preserve">Ilustración </w:t>
      </w:r>
      <w:r w:rsidR="00DA74FC">
        <w:fldChar w:fldCharType="begin"/>
      </w:r>
      <w:r>
        <w:instrText xml:space="preserve"> SEQ Ilustración \* ARABIC </w:instrText>
      </w:r>
      <w:r w:rsidR="00DA74FC">
        <w:fldChar w:fldCharType="separate"/>
      </w:r>
      <w:r w:rsidR="00AD4989">
        <w:rPr>
          <w:noProof/>
        </w:rPr>
        <w:t>10</w:t>
      </w:r>
      <w:r w:rsidR="00DA74FC">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84185"/>
      <w:r>
        <w:t xml:space="preserve">Ilustración </w:t>
      </w:r>
      <w:r w:rsidR="00DA74FC">
        <w:fldChar w:fldCharType="begin"/>
      </w:r>
      <w:r>
        <w:instrText xml:space="preserve"> SEQ Ilustración \* ARABIC </w:instrText>
      </w:r>
      <w:r w:rsidR="00DA74FC">
        <w:fldChar w:fldCharType="separate"/>
      </w:r>
      <w:r w:rsidR="00AD4989">
        <w:rPr>
          <w:noProof/>
        </w:rPr>
        <w:t>11</w:t>
      </w:r>
      <w:r w:rsidR="00DA74FC">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70271"/>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84186"/>
      <w:r>
        <w:t xml:space="preserve">Ilustración </w:t>
      </w:r>
      <w:r w:rsidR="00DA74FC">
        <w:fldChar w:fldCharType="begin"/>
      </w:r>
      <w:r>
        <w:instrText xml:space="preserve"> SEQ Ilustración \* ARABIC </w:instrText>
      </w:r>
      <w:r w:rsidR="00DA74FC">
        <w:fldChar w:fldCharType="separate"/>
      </w:r>
      <w:r w:rsidR="00AD4989">
        <w:rPr>
          <w:noProof/>
        </w:rPr>
        <w:t>12</w:t>
      </w:r>
      <w:r w:rsidR="00DA74FC">
        <w:fldChar w:fldCharType="end"/>
      </w:r>
      <w:r>
        <w:t xml:space="preserve"> - Esquema de componentes de FFmpeg</w:t>
      </w:r>
      <w:bookmarkEnd w:id="112"/>
      <w:bookmarkEnd w:id="113"/>
    </w:p>
    <w:p w:rsidR="00107078" w:rsidRPr="008551A5" w:rsidRDefault="00DA74F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84187"/>
      <w:r>
        <w:t xml:space="preserve">Ilustración </w:t>
      </w:r>
      <w:r w:rsidR="00DA74FC">
        <w:fldChar w:fldCharType="begin"/>
      </w:r>
      <w:r>
        <w:instrText xml:space="preserve"> SEQ Ilustración \* ARABIC </w:instrText>
      </w:r>
      <w:r w:rsidR="00DA74FC">
        <w:fldChar w:fldCharType="separate"/>
      </w:r>
      <w:r w:rsidR="00AD4989">
        <w:rPr>
          <w:noProof/>
        </w:rPr>
        <w:t>13</w:t>
      </w:r>
      <w:r w:rsidR="00DA74FC">
        <w:fldChar w:fldCharType="end"/>
      </w:r>
      <w:r>
        <w:t xml:space="preserve"> - Infraestructura de redes IPTV</w:t>
      </w:r>
      <w:bookmarkEnd w:id="115"/>
      <w:bookmarkEnd w:id="116"/>
    </w:p>
    <w:p w:rsidR="006859D3" w:rsidRPr="00460025" w:rsidRDefault="00DA74FC" w:rsidP="006859D3">
      <w:pPr>
        <w:pStyle w:val="Ttulo7"/>
        <w:rPr>
          <w:lang w:val="es-ES"/>
        </w:rPr>
      </w:pPr>
      <w:r>
        <w:fldChar w:fldCharType="begin"/>
      </w:r>
      <w:r w:rsidRPr="00DA74FC">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84188"/>
      <w:r>
        <w:t xml:space="preserve">Ilustración </w:t>
      </w:r>
      <w:r w:rsidR="00DA74FC">
        <w:fldChar w:fldCharType="begin"/>
      </w:r>
      <w:r w:rsidR="000051F5">
        <w:instrText xml:space="preserve"> SEQ Ilustración \* ARABIC </w:instrText>
      </w:r>
      <w:r w:rsidR="00DA74FC">
        <w:fldChar w:fldCharType="separate"/>
      </w:r>
      <w:r w:rsidR="00AD4989">
        <w:rPr>
          <w:noProof/>
        </w:rPr>
        <w:t>14</w:t>
      </w:r>
      <w:r w:rsidR="00DA74FC">
        <w:rPr>
          <w:noProof/>
        </w:rPr>
        <w:fldChar w:fldCharType="end"/>
      </w:r>
      <w:r>
        <w:t xml:space="preserve"> - Visión general Zend Framework</w:t>
      </w:r>
      <w:bookmarkEnd w:id="126"/>
    </w:p>
    <w:p w:rsidR="003607CB" w:rsidRDefault="00DA74F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84189"/>
      <w:r>
        <w:t xml:space="preserve">Ilustración </w:t>
      </w:r>
      <w:r w:rsidR="00DA74FC">
        <w:fldChar w:fldCharType="begin"/>
      </w:r>
      <w:r w:rsidR="000051F5">
        <w:instrText xml:space="preserve"> SEQ Ilustración \* ARABIC </w:instrText>
      </w:r>
      <w:r w:rsidR="00DA74FC">
        <w:fldChar w:fldCharType="separate"/>
      </w:r>
      <w:r w:rsidR="00AD4989">
        <w:rPr>
          <w:noProof/>
        </w:rPr>
        <w:t>15</w:t>
      </w:r>
      <w:r w:rsidR="00DA74FC">
        <w:rPr>
          <w:noProof/>
        </w:rPr>
        <w:fldChar w:fldCharType="end"/>
      </w:r>
      <w:r>
        <w:t xml:space="preserve"> - Esquema de Widgets GWT</w:t>
      </w:r>
      <w:bookmarkEnd w:id="128"/>
    </w:p>
    <w:p w:rsidR="003607CB" w:rsidRPr="00BE13A4" w:rsidRDefault="00DA74FC" w:rsidP="003607CB">
      <w:pPr>
        <w:pStyle w:val="Ttulo7"/>
        <w:rPr>
          <w:lang w:val="es-ES"/>
        </w:rPr>
      </w:pPr>
      <w:r>
        <w:fldChar w:fldCharType="begin"/>
      </w:r>
      <w:r w:rsidRPr="00DA74FC">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84190"/>
      <w:r>
        <w:t xml:space="preserve">Ilustración </w:t>
      </w:r>
      <w:r w:rsidR="00DA74FC">
        <w:fldChar w:fldCharType="begin"/>
      </w:r>
      <w:r>
        <w:instrText xml:space="preserve"> SEQ Ilustración \* ARABIC </w:instrText>
      </w:r>
      <w:r w:rsidR="00DA74FC">
        <w:fldChar w:fldCharType="separate"/>
      </w:r>
      <w:r w:rsidR="00AD4989">
        <w:rPr>
          <w:noProof/>
        </w:rPr>
        <w:t>16</w:t>
      </w:r>
      <w:r w:rsidR="00DA74FC">
        <w:fldChar w:fldCharType="end"/>
      </w:r>
      <w:r>
        <w:t xml:space="preserve"> - Web PHPMotion</w:t>
      </w:r>
      <w:bookmarkEnd w:id="134"/>
      <w:bookmarkEnd w:id="135"/>
    </w:p>
    <w:bookmarkStart w:id="136" w:name="_Toc266039206"/>
    <w:p w:rsidR="007C0EE8" w:rsidRPr="00460025" w:rsidRDefault="00DA74F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84191"/>
      <w:r>
        <w:t xml:space="preserve">Ilustración </w:t>
      </w:r>
      <w:r w:rsidR="00DA74FC">
        <w:fldChar w:fldCharType="begin"/>
      </w:r>
      <w:r>
        <w:instrText xml:space="preserve"> SEQ Ilustración \* ARABIC </w:instrText>
      </w:r>
      <w:r w:rsidR="00DA74FC">
        <w:fldChar w:fldCharType="separate"/>
      </w:r>
      <w:r w:rsidR="00AD4989">
        <w:rPr>
          <w:noProof/>
        </w:rPr>
        <w:t>17</w:t>
      </w:r>
      <w:r w:rsidR="00DA74FC">
        <w:fldChar w:fldCharType="end"/>
      </w:r>
      <w:r>
        <w:t xml:space="preserve"> - </w:t>
      </w:r>
      <w:r w:rsidRPr="00AE733E">
        <w:t>OSTube</w:t>
      </w:r>
      <w:bookmarkEnd w:id="138"/>
      <w:bookmarkEnd w:id="139"/>
    </w:p>
    <w:bookmarkStart w:id="140" w:name="_Toc266039207"/>
    <w:p w:rsidR="007C0EE8" w:rsidRPr="00460025" w:rsidRDefault="00DA74F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84192"/>
      <w:r>
        <w:t xml:space="preserve">Ilustración </w:t>
      </w:r>
      <w:r w:rsidR="00DA74FC">
        <w:fldChar w:fldCharType="begin"/>
      </w:r>
      <w:r>
        <w:instrText xml:space="preserve"> SEQ Ilustración \* ARABIC </w:instrText>
      </w:r>
      <w:r w:rsidR="00DA74FC">
        <w:fldChar w:fldCharType="separate"/>
      </w:r>
      <w:r w:rsidR="00AD4989">
        <w:rPr>
          <w:noProof/>
        </w:rPr>
        <w:t>18</w:t>
      </w:r>
      <w:r w:rsidR="00DA74FC">
        <w:fldChar w:fldCharType="end"/>
      </w:r>
      <w:r>
        <w:t xml:space="preserve"> - </w:t>
      </w:r>
      <w:r w:rsidRPr="001D6F6B">
        <w:t>Youtube</w:t>
      </w:r>
      <w:bookmarkEnd w:id="145"/>
      <w:bookmarkEnd w:id="146"/>
    </w:p>
    <w:bookmarkStart w:id="147" w:name="_Toc266039208"/>
    <w:p w:rsidR="007C0EE8" w:rsidRPr="0026694D" w:rsidRDefault="00DA74F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84193"/>
      <w:r>
        <w:t xml:space="preserve">Ilustración </w:t>
      </w:r>
      <w:r w:rsidR="00DA74FC">
        <w:fldChar w:fldCharType="begin"/>
      </w:r>
      <w:r>
        <w:instrText xml:space="preserve"> SEQ Ilustración \* ARABIC </w:instrText>
      </w:r>
      <w:r w:rsidR="00DA74FC">
        <w:fldChar w:fldCharType="separate"/>
      </w:r>
      <w:r w:rsidR="00AD4989">
        <w:rPr>
          <w:noProof/>
        </w:rPr>
        <w:t>19</w:t>
      </w:r>
      <w:r w:rsidR="00DA74FC">
        <w:fldChar w:fldCharType="end"/>
      </w:r>
      <w:r>
        <w:t xml:space="preserve"> - Google Video</w:t>
      </w:r>
      <w:bookmarkEnd w:id="150"/>
    </w:p>
    <w:bookmarkStart w:id="151" w:name="_Toc266039209"/>
    <w:p w:rsidR="007C0EE8" w:rsidRPr="00460025" w:rsidRDefault="00DA74F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84194"/>
      <w:r w:rsidRPr="00CE025F">
        <w:t xml:space="preserve">Ilustración </w:t>
      </w:r>
      <w:r w:rsidR="00DA74FC" w:rsidRPr="00CE025F">
        <w:fldChar w:fldCharType="begin"/>
      </w:r>
      <w:r w:rsidRPr="00CE025F">
        <w:instrText xml:space="preserve"> SEQ Ilustración \* ARABIC </w:instrText>
      </w:r>
      <w:r w:rsidR="00DA74FC" w:rsidRPr="00CE025F">
        <w:fldChar w:fldCharType="separate"/>
      </w:r>
      <w:r w:rsidR="00AD4989">
        <w:rPr>
          <w:noProof/>
        </w:rPr>
        <w:t>20</w:t>
      </w:r>
      <w:r w:rsidR="00DA74FC" w:rsidRPr="00CE025F">
        <w:fldChar w:fldCharType="end"/>
      </w:r>
      <w:r w:rsidRPr="00CE025F">
        <w:t xml:space="preserve"> - Vimeo</w:t>
      </w:r>
      <w:bookmarkEnd w:id="154"/>
    </w:p>
    <w:bookmarkStart w:id="155" w:name="_Toc266039210"/>
    <w:p w:rsidR="007C0EE8" w:rsidRPr="00CE025F" w:rsidRDefault="00DA74F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84195"/>
      <w:r>
        <w:t xml:space="preserve">Ilustración </w:t>
      </w:r>
      <w:r w:rsidR="00DA74FC">
        <w:fldChar w:fldCharType="begin"/>
      </w:r>
      <w:r>
        <w:instrText xml:space="preserve"> SEQ Ilustración \* ARABIC </w:instrText>
      </w:r>
      <w:r w:rsidR="00DA74FC">
        <w:fldChar w:fldCharType="separate"/>
      </w:r>
      <w:r w:rsidR="00AD4989">
        <w:rPr>
          <w:noProof/>
        </w:rPr>
        <w:t>21</w:t>
      </w:r>
      <w:r w:rsidR="00DA74FC">
        <w:fldChar w:fldCharType="end"/>
      </w:r>
      <w:r>
        <w:t xml:space="preserve"> - Terra TV</w:t>
      </w:r>
      <w:bookmarkEnd w:id="158"/>
      <w:bookmarkEnd w:id="159"/>
    </w:p>
    <w:bookmarkStart w:id="160" w:name="_Toc266039211"/>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84196"/>
      <w:r>
        <w:t xml:space="preserve">Ilustración </w:t>
      </w:r>
      <w:r w:rsidR="00DA74FC">
        <w:fldChar w:fldCharType="begin"/>
      </w:r>
      <w:r>
        <w:instrText xml:space="preserve"> SEQ Ilustración \* ARABIC </w:instrText>
      </w:r>
      <w:r w:rsidR="00DA74FC">
        <w:fldChar w:fldCharType="separate"/>
      </w:r>
      <w:r w:rsidR="00AD4989">
        <w:rPr>
          <w:noProof/>
        </w:rPr>
        <w:t>22</w:t>
      </w:r>
      <w:r w:rsidR="00DA74FC">
        <w:fldChar w:fldCharType="end"/>
      </w:r>
      <w:r>
        <w:t xml:space="preserve"> - Emol TV</w:t>
      </w:r>
      <w:bookmarkEnd w:id="162"/>
    </w:p>
    <w:bookmarkStart w:id="163" w:name="_Toc266039212"/>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84197"/>
      <w:r>
        <w:t xml:space="preserve">Ilustración </w:t>
      </w:r>
      <w:r w:rsidR="00DA74FC">
        <w:fldChar w:fldCharType="begin"/>
      </w:r>
      <w:r>
        <w:instrText xml:space="preserve"> SEQ Ilustración \* ARABIC </w:instrText>
      </w:r>
      <w:r w:rsidR="00DA74FC">
        <w:fldChar w:fldCharType="separate"/>
      </w:r>
      <w:r w:rsidR="00AD4989">
        <w:rPr>
          <w:noProof/>
        </w:rPr>
        <w:t>23</w:t>
      </w:r>
      <w:r w:rsidR="00DA74FC">
        <w:fldChar w:fldCharType="end"/>
      </w:r>
      <w:r>
        <w:t xml:space="preserve"> - </w:t>
      </w:r>
      <w:r w:rsidRPr="00B90018">
        <w:t>3TV</w:t>
      </w:r>
      <w:bookmarkEnd w:id="166"/>
      <w:bookmarkEnd w:id="167"/>
    </w:p>
    <w:bookmarkStart w:id="168" w:name="_Toc266039213"/>
    <w:p w:rsidR="007C0EE8" w:rsidRPr="00460025" w:rsidRDefault="00DA74F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84198"/>
      <w:r>
        <w:t xml:space="preserve">Ilustración </w:t>
      </w:r>
      <w:r w:rsidR="00DA74FC">
        <w:fldChar w:fldCharType="begin"/>
      </w:r>
      <w:r>
        <w:instrText xml:space="preserve"> SEQ Ilustración \* ARABIC </w:instrText>
      </w:r>
      <w:r w:rsidR="00DA74FC">
        <w:fldChar w:fldCharType="separate"/>
      </w:r>
      <w:r w:rsidR="00AD4989">
        <w:rPr>
          <w:noProof/>
        </w:rPr>
        <w:t>24</w:t>
      </w:r>
      <w:r w:rsidR="00DA74FC">
        <w:fldChar w:fldCharType="end"/>
      </w:r>
      <w:r>
        <w:t xml:space="preserve"> – Google TV en un televisor IPTV conectado a internet</w:t>
      </w:r>
      <w:bookmarkEnd w:id="170"/>
      <w:bookmarkEnd w:id="171"/>
    </w:p>
    <w:p w:rsidR="009A106D" w:rsidRPr="00460025" w:rsidRDefault="00DA74FC" w:rsidP="00460025">
      <w:pPr>
        <w:pStyle w:val="Ttulo7"/>
        <w:rPr>
          <w:kern w:val="36"/>
          <w:lang w:val="es-CL"/>
        </w:rPr>
      </w:pPr>
      <w:r>
        <w:fldChar w:fldCharType="begin"/>
      </w:r>
      <w:r w:rsidRPr="00DA74FC">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DA74FC" w:rsidP="00F83408">
      <w:pPr>
        <w:rPr>
          <w:lang w:val="en-US"/>
          <w:rPrChange w:id="178" w:author="manolo" w:date="2010-12-23T14:38:00Z">
            <w:rPr/>
          </w:rPrChange>
        </w:rPr>
      </w:pPr>
      <w:r w:rsidRPr="00DA74FC">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84199"/>
      <w:r>
        <w:t xml:space="preserve">Ilustración </w:t>
      </w:r>
      <w:r w:rsidR="00DA74FC">
        <w:fldChar w:fldCharType="begin"/>
      </w:r>
      <w:r w:rsidR="008D3920">
        <w:instrText xml:space="preserve"> SEQ Ilustración \* ARABIC </w:instrText>
      </w:r>
      <w:r w:rsidR="00DA74FC">
        <w:fldChar w:fldCharType="separate"/>
      </w:r>
      <w:r w:rsidR="00AD4989">
        <w:rPr>
          <w:noProof/>
        </w:rPr>
        <w:t>25</w:t>
      </w:r>
      <w:r w:rsidR="00DA74FC">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84200"/>
      <w:r>
        <w:t xml:space="preserve">Ilustración </w:t>
      </w:r>
      <w:r w:rsidR="00DA74FC">
        <w:fldChar w:fldCharType="begin"/>
      </w:r>
      <w:r w:rsidR="008D3920">
        <w:instrText xml:space="preserve"> SEQ Ilustración \* ARABIC </w:instrText>
      </w:r>
      <w:r w:rsidR="00DA74FC">
        <w:fldChar w:fldCharType="separate"/>
      </w:r>
      <w:r w:rsidR="00AD4989">
        <w:rPr>
          <w:noProof/>
        </w:rPr>
        <w:t>26</w:t>
      </w:r>
      <w:r w:rsidR="00DA74FC">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84201"/>
      <w:r>
        <w:t xml:space="preserve">Ilustración </w:t>
      </w:r>
      <w:r w:rsidR="00DA74FC">
        <w:fldChar w:fldCharType="begin"/>
      </w:r>
      <w:r w:rsidR="008D3920">
        <w:instrText xml:space="preserve"> SEQ Ilustración \* ARABIC </w:instrText>
      </w:r>
      <w:r w:rsidR="00DA74FC">
        <w:fldChar w:fldCharType="separate"/>
      </w:r>
      <w:r w:rsidR="00AD4989">
        <w:rPr>
          <w:noProof/>
        </w:rPr>
        <w:t>27</w:t>
      </w:r>
      <w:r w:rsidR="00DA74FC">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84202"/>
      <w:r>
        <w:t xml:space="preserve">Ilustración </w:t>
      </w:r>
      <w:r w:rsidR="00DA74FC">
        <w:fldChar w:fldCharType="begin"/>
      </w:r>
      <w:r w:rsidR="008D3920">
        <w:instrText xml:space="preserve"> SEQ Ilustración \* ARABIC </w:instrText>
      </w:r>
      <w:r w:rsidR="00DA74FC">
        <w:fldChar w:fldCharType="separate"/>
      </w:r>
      <w:r w:rsidR="00AD4989">
        <w:rPr>
          <w:noProof/>
        </w:rPr>
        <w:t>28</w:t>
      </w:r>
      <w:r w:rsidR="00DA74FC">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84203"/>
      <w:r w:rsidRPr="0073406A">
        <w:rPr>
          <w:rStyle w:val="nfasis"/>
          <w:i w:val="0"/>
        </w:rPr>
        <w:t xml:space="preserve">Ilustración </w:t>
      </w:r>
      <w:r w:rsidR="00DA74FC" w:rsidRPr="0073406A">
        <w:rPr>
          <w:rStyle w:val="nfasis"/>
          <w:i w:val="0"/>
        </w:rPr>
        <w:fldChar w:fldCharType="begin"/>
      </w:r>
      <w:r w:rsidRPr="0073406A">
        <w:rPr>
          <w:rStyle w:val="nfasis"/>
          <w:i w:val="0"/>
        </w:rPr>
        <w:instrText xml:space="preserve"> SEQ Ilustración \* ARABIC </w:instrText>
      </w:r>
      <w:r w:rsidR="00DA74FC" w:rsidRPr="0073406A">
        <w:rPr>
          <w:rStyle w:val="nfasis"/>
          <w:i w:val="0"/>
        </w:rPr>
        <w:fldChar w:fldCharType="separate"/>
      </w:r>
      <w:r w:rsidR="00AD4989">
        <w:rPr>
          <w:rStyle w:val="nfasis"/>
          <w:i w:val="0"/>
          <w:noProof/>
        </w:rPr>
        <w:t>29</w:t>
      </w:r>
      <w:r w:rsidR="00DA74F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0A6588"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84204"/>
      <w:r>
        <w:t xml:space="preserve">Ilustración </w:t>
      </w:r>
      <w:r w:rsidR="00DA74FC">
        <w:fldChar w:fldCharType="begin"/>
      </w:r>
      <w:r w:rsidR="00F231A4">
        <w:instrText xml:space="preserve"> SEQ Ilustración \* ARABIC </w:instrText>
      </w:r>
      <w:r w:rsidR="00DA74FC">
        <w:fldChar w:fldCharType="separate"/>
      </w:r>
      <w:r w:rsidR="00AD4989">
        <w:rPr>
          <w:noProof/>
        </w:rPr>
        <w:t>30</w:t>
      </w:r>
      <w:r w:rsidR="00DA74FC">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7" w:name="_Toc280984205"/>
      <w:r>
        <w:t xml:space="preserve">Ilustración </w:t>
      </w:r>
      <w:r w:rsidR="00DA74FC">
        <w:fldChar w:fldCharType="begin"/>
      </w:r>
      <w:r w:rsidR="00F231A4">
        <w:instrText xml:space="preserve"> SEQ Ilustración \* ARABIC </w:instrText>
      </w:r>
      <w:r w:rsidR="00DA74FC">
        <w:fldChar w:fldCharType="separate"/>
      </w:r>
      <w:r w:rsidR="00AD4989">
        <w:rPr>
          <w:noProof/>
        </w:rPr>
        <w:t>31</w:t>
      </w:r>
      <w:r w:rsidR="00DA74FC">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0A6588"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84206"/>
      <w:r>
        <w:t xml:space="preserve">Ilustración </w:t>
      </w:r>
      <w:r w:rsidR="00DA74FC">
        <w:fldChar w:fldCharType="begin"/>
      </w:r>
      <w:r w:rsidR="00F231A4">
        <w:instrText xml:space="preserve"> SEQ Ilustración \* ARABIC </w:instrText>
      </w:r>
      <w:r w:rsidR="00DA74FC">
        <w:fldChar w:fldCharType="separate"/>
      </w:r>
      <w:r w:rsidR="00AD4989">
        <w:rPr>
          <w:noProof/>
        </w:rPr>
        <w:t>32</w:t>
      </w:r>
      <w:r w:rsidR="00DA74FC">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A74F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6" w:author="Rodrigo Riquelme" w:date="2010-12-05T11:46:00Z">
        <w:r w:rsidR="000A6588">
          <w:rPr>
            <w:noProof/>
            <w:lang w:eastAsia="es-CL"/>
            <w:rPrChange w:id="217">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18" w:name="_Toc280984207"/>
      <w:r>
        <w:t xml:space="preserve">Ilustración </w:t>
      </w:r>
      <w:fldSimple w:instr=" SEQ Ilustración \* ARABIC ">
        <w:r w:rsidR="00AD4989">
          <w:rPr>
            <w:noProof/>
          </w:rPr>
          <w:t>33</w:t>
        </w:r>
      </w:fldSimple>
      <w:r>
        <w:t xml:space="preserve"> </w:t>
      </w:r>
      <w:del w:id="219" w:author="Rodrigo Riquelme" w:date="2010-12-22T23:44:00Z">
        <w:r w:rsidDel="00B352FB">
          <w:delText>-</w:delText>
        </w:r>
      </w:del>
      <w:ins w:id="220" w:author="Rodrigo Riquelme" w:date="2010-12-22T23:44:00Z">
        <w:r>
          <w:t>–</w:t>
        </w:r>
      </w:ins>
      <w:r>
        <w:t xml:space="preserve"> Namespace</w:t>
      </w:r>
      <w:ins w:id="221" w:author="Rodrigo Riquelme" w:date="2010-12-22T23:44:00Z">
        <w:r>
          <w:t xml:space="preserve"> </w:t>
        </w:r>
      </w:ins>
      <w:r>
        <w:t>Controllers</w:t>
      </w:r>
      <w:bookmarkEnd w:id="21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0A6588"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B42BC5" w:rsidRDefault="00B42BC5" w:rsidP="00F23A57">
      <w:pPr>
        <w:pStyle w:val="Epgrafe"/>
        <w:jc w:val="center"/>
      </w:pPr>
    </w:p>
    <w:p w:rsidR="00B42BC5" w:rsidRPr="00C66B22" w:rsidRDefault="00B42BC5" w:rsidP="00B42BC5">
      <w:pPr>
        <w:pStyle w:val="Epgrafe"/>
        <w:jc w:val="center"/>
        <w:rPr>
          <w:rFonts w:eastAsia="Calibri" w:cs="Calibri"/>
          <w:noProof/>
          <w:sz w:val="24"/>
        </w:rPr>
      </w:pPr>
      <w:r>
        <w:t xml:space="preserve">Ilustración </w:t>
      </w:r>
      <w:fldSimple w:instr=" SEQ Ilustración \* ARABIC ">
        <w:r w:rsidR="00AD4989">
          <w:rPr>
            <w:noProof/>
          </w:rPr>
          <w:t>34</w:t>
        </w:r>
      </w:fldSimple>
      <w:r>
        <w:t xml:space="preserve"> </w:t>
      </w:r>
      <w:del w:id="234" w:author="Rodrigo Riquelme" w:date="2010-12-22T23:44:00Z">
        <w:r w:rsidDel="00B352FB">
          <w:delText>-</w:delText>
        </w:r>
      </w:del>
      <w:ins w:id="235" w:author="Rodrigo Riquelme" w:date="2010-12-22T23:44:00Z">
        <w:r>
          <w:t>–</w:t>
        </w:r>
      </w:ins>
      <w:r>
        <w:t xml:space="preserve"> Namespaceadmin</w:t>
      </w:r>
    </w:p>
    <w:p w:rsidR="00B42BC5" w:rsidRDefault="00B42BC5" w:rsidP="00F23A57">
      <w:pPr>
        <w:pStyle w:val="Epgrafe"/>
        <w:jc w:val="center"/>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6" w:author="Rodrigo Riquelme" w:date="2010-12-22T23:47:00Z"/>
        </w:rPr>
      </w:pPr>
    </w:p>
    <w:p w:rsidR="00706702" w:rsidDel="00977EE7" w:rsidRDefault="00706702" w:rsidP="00706702">
      <w:pPr>
        <w:rPr>
          <w:del w:id="237" w:author="Rodrigo Riquelme" w:date="2010-12-22T23:47:00Z"/>
        </w:rPr>
      </w:pPr>
    </w:p>
    <w:p w:rsidR="00706702" w:rsidDel="00977EE7" w:rsidRDefault="00706702" w:rsidP="00706702">
      <w:pPr>
        <w:rPr>
          <w:del w:id="238" w:author="Rodrigo Riquelme" w:date="2010-12-22T23:47: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D9256C" w:rsidRPr="00646E08" w:rsidRDefault="00D9256C">
      <w:pPr>
        <w:suppressAutoHyphens w:val="0"/>
        <w:spacing w:before="0" w:after="0" w:line="240" w:lineRule="auto"/>
        <w:jc w:val="left"/>
      </w:pPr>
    </w:p>
    <w:p w:rsidR="00C43BA3" w:rsidRPr="00646E08" w:rsidRDefault="000A6588" w:rsidP="00C43BA3">
      <w:pPr>
        <w:rPr>
          <w:del w:id="245" w:author="Rodrigo Riquelme" w:date="2010-12-05T11:46:00Z"/>
        </w:rPr>
      </w:pPr>
      <w:del w:id="246" w:author="Rodrigo Riquelme" w:date="2010-12-05T11:46:00Z">
        <w:r>
          <w:rPr>
            <w:noProof/>
            <w:lang w:eastAsia="es-CL"/>
            <w:rPrChange w:id="24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8" w:author="Rodrigo Riquelme" w:date="2010-12-05T11:46:00Z"/>
          <w:b w:val="0"/>
          <w:sz w:val="28"/>
          <w:szCs w:val="24"/>
        </w:rPr>
      </w:pPr>
      <w:del w:id="249" w:author="Rodrigo Riquelme" w:date="2010-12-05T11:46:00Z">
        <w:r w:rsidRPr="00646E08">
          <w:delText>Ilustración 33 - Clases agrupadas NamespaceLib</w:delText>
        </w:r>
      </w:del>
    </w:p>
    <w:p w:rsidR="00C43BA3" w:rsidRPr="00646E08" w:rsidRDefault="000A6588" w:rsidP="000E1C37">
      <w:pPr>
        <w:pStyle w:val="Subttulo"/>
        <w:outlineLvl w:val="1"/>
        <w:rPr>
          <w:del w:id="250" w:author="Rodrigo Riquelme" w:date="2010-12-05T11:46:00Z"/>
        </w:rPr>
      </w:pPr>
      <w:del w:id="251" w:author="Rodrigo Riquelme" w:date="2010-12-05T11:46:00Z">
        <w:r>
          <w:rPr>
            <w:noProof/>
            <w:lang w:eastAsia="es-CL"/>
            <w:rPrChange w:id="25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3" w:author="Rodrigo Riquelme" w:date="2010-12-05T11:46:00Z"/>
          <w:b w:val="0"/>
          <w:sz w:val="28"/>
          <w:szCs w:val="24"/>
        </w:rPr>
      </w:pPr>
      <w:del w:id="254" w:author="Rodrigo Riquelme" w:date="2010-12-05T11:46:00Z">
        <w:r w:rsidRPr="00646E08">
          <w:delText>Ilustración 34 - Clases agrupadas NamespaceLib</w:delText>
        </w:r>
      </w:del>
    </w:p>
    <w:p w:rsidR="006B4E9A" w:rsidRPr="00646E08" w:rsidRDefault="006B4E9A" w:rsidP="00C43BA3">
      <w:pPr>
        <w:jc w:val="center"/>
        <w:rPr>
          <w:del w:id="255" w:author="Rodrigo Riquelme" w:date="2010-12-05T11:46:00Z"/>
        </w:rPr>
      </w:pPr>
    </w:p>
    <w:p w:rsidR="006B4E9A" w:rsidRPr="00646E08" w:rsidRDefault="000A6588" w:rsidP="000E1C37">
      <w:pPr>
        <w:pStyle w:val="Subttulo"/>
        <w:outlineLvl w:val="1"/>
        <w:rPr>
          <w:del w:id="256" w:author="Rodrigo Riquelme" w:date="2010-12-05T11:46:00Z"/>
        </w:rPr>
      </w:pPr>
      <w:del w:id="257" w:author="Rodrigo Riquelme" w:date="2010-12-05T11:46:00Z">
        <w:r>
          <w:rPr>
            <w:noProof/>
            <w:lang w:eastAsia="es-CL"/>
            <w:rPrChange w:id="25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9" w:author="Rodrigo Riquelme" w:date="2010-12-05T11:46:00Z">
        <w:r w:rsidRPr="00646E08">
          <w:delText>Ilustración 35 - Clases agrupadas NamespaceLib</w:delText>
        </w:r>
      </w:del>
    </w:p>
    <w:p w:rsidR="000D6FD3" w:rsidRDefault="000A6588" w:rsidP="000D6FD3">
      <w:pPr>
        <w:keepNext/>
        <w:suppressAutoHyphens w:val="0"/>
        <w:spacing w:before="0" w:after="0" w:line="240" w:lineRule="auto"/>
        <w:jc w:val="center"/>
      </w:pPr>
      <w:ins w:id="260" w:author="Rodrigo Riquelme" w:date="2010-12-05T11:46:00Z">
        <w:r>
          <w:rPr>
            <w:noProof/>
            <w:lang w:eastAsia="es-CL"/>
            <w:rPrChange w:id="261">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2" w:author="Rodrigo Riquelme" w:date="2010-12-05T11:46:00Z"/>
          <w:b w:val="0"/>
          <w:sz w:val="28"/>
          <w:szCs w:val="24"/>
        </w:rPr>
      </w:pPr>
      <w:bookmarkStart w:id="263" w:name="_Toc280984208"/>
      <w:r>
        <w:t xml:space="preserve">Ilustración </w:t>
      </w:r>
      <w:r w:rsidR="00DA74FC">
        <w:fldChar w:fldCharType="begin"/>
      </w:r>
      <w:r w:rsidR="00F231A4">
        <w:instrText xml:space="preserve"> SEQ Ilustración \* ARABIC </w:instrText>
      </w:r>
      <w:r w:rsidR="00DA74FC">
        <w:fldChar w:fldCharType="separate"/>
      </w:r>
      <w:r w:rsidR="00AD4989">
        <w:rPr>
          <w:noProof/>
        </w:rPr>
        <w:t>35</w:t>
      </w:r>
      <w:r w:rsidR="00DA74FC">
        <w:rPr>
          <w:noProof/>
        </w:rPr>
        <w:fldChar w:fldCharType="end"/>
      </w:r>
      <w:r>
        <w:t xml:space="preserve"> </w:t>
      </w:r>
      <w:del w:id="264" w:author="Rodrigo Riquelme" w:date="2010-12-22T23:47:00Z">
        <w:r w:rsidDel="00977EE7">
          <w:delText>-</w:delText>
        </w:r>
      </w:del>
      <w:r>
        <w:t xml:space="preserve"> Namespace</w:t>
      </w:r>
      <w:ins w:id="265" w:author="Rodrigo Riquelme" w:date="2010-12-22T23:47:00Z">
        <w:r w:rsidR="00977EE7">
          <w:t xml:space="preserve"> </w:t>
        </w:r>
      </w:ins>
      <w:r>
        <w:t>Lib - Parte 1</w:t>
      </w:r>
      <w:bookmarkEnd w:id="263"/>
    </w:p>
    <w:p w:rsidR="000D6FD3" w:rsidRDefault="000D6FD3" w:rsidP="000E1C37">
      <w:pPr>
        <w:pStyle w:val="Subttulo"/>
        <w:outlineLvl w:val="1"/>
        <w:rPr>
          <w:noProof/>
          <w:lang w:eastAsia="es-CL"/>
        </w:rPr>
      </w:pPr>
    </w:p>
    <w:p w:rsidR="000D6FD3" w:rsidRDefault="000A6588" w:rsidP="0064191E">
      <w:pPr>
        <w:pStyle w:val="Subttulo"/>
        <w:keepNext/>
        <w:jc w:val="center"/>
      </w:pPr>
      <w:ins w:id="266" w:author="Rodrigo Riquelme" w:date="2010-12-05T11:46:00Z">
        <w:r>
          <w:rPr>
            <w:noProof/>
            <w:lang w:eastAsia="es-CL"/>
            <w:rPrChange w:id="267">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8" w:author="Rodrigo Riquelme" w:date="2010-12-05T11:46:00Z"/>
        </w:rPr>
      </w:pPr>
      <w:bookmarkStart w:id="269" w:name="_Toc280984209"/>
      <w:r>
        <w:t xml:space="preserve">Ilustración </w:t>
      </w:r>
      <w:r w:rsidR="00DA74FC">
        <w:fldChar w:fldCharType="begin"/>
      </w:r>
      <w:r w:rsidR="00F231A4">
        <w:instrText xml:space="preserve"> SEQ Ilustración \* ARABIC </w:instrText>
      </w:r>
      <w:r w:rsidR="00DA74FC">
        <w:fldChar w:fldCharType="separate"/>
      </w:r>
      <w:r w:rsidR="00AD4989">
        <w:rPr>
          <w:noProof/>
        </w:rPr>
        <w:t>36</w:t>
      </w:r>
      <w:r w:rsidR="00DA74FC">
        <w:rPr>
          <w:noProof/>
        </w:rPr>
        <w:fldChar w:fldCharType="end"/>
      </w:r>
      <w:r>
        <w:t xml:space="preserve"> </w:t>
      </w:r>
      <w:del w:id="270" w:author="Rodrigo Riquelme" w:date="2010-12-22T23:48:00Z">
        <w:r w:rsidDel="00977EE7">
          <w:delText>-</w:delText>
        </w:r>
      </w:del>
      <w:ins w:id="271" w:author="Rodrigo Riquelme" w:date="2010-12-22T23:48:00Z">
        <w:r w:rsidR="00977EE7">
          <w:t>–</w:t>
        </w:r>
      </w:ins>
      <w:r>
        <w:t xml:space="preserve"> Namespace</w:t>
      </w:r>
      <w:ins w:id="272" w:author="Rodrigo Riquelme" w:date="2010-12-22T23:48:00Z">
        <w:r w:rsidR="00977EE7">
          <w:t xml:space="preserve"> </w:t>
        </w:r>
      </w:ins>
      <w:r>
        <w:t>Lib - Parte 2</w:t>
      </w:r>
      <w:bookmarkEnd w:id="269"/>
    </w:p>
    <w:p w:rsidR="000D6FD3" w:rsidRDefault="000A6588" w:rsidP="0064191E">
      <w:pPr>
        <w:pStyle w:val="Subttulo"/>
        <w:keepNext/>
        <w:jc w:val="center"/>
      </w:pPr>
      <w:ins w:id="273" w:author="Rodrigo Riquelme" w:date="2010-12-05T11:46:00Z">
        <w:r>
          <w:rPr>
            <w:noProof/>
            <w:lang w:eastAsia="es-CL"/>
            <w:rPrChange w:id="274">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5" w:author="Rodrigo Riquelme" w:date="2010-12-05T11:46:00Z"/>
        </w:rPr>
      </w:pPr>
      <w:bookmarkStart w:id="276" w:name="_Toc280984210"/>
      <w:r>
        <w:t xml:space="preserve">Ilustración </w:t>
      </w:r>
      <w:r w:rsidR="00DA74FC">
        <w:fldChar w:fldCharType="begin"/>
      </w:r>
      <w:r w:rsidR="00F231A4">
        <w:instrText xml:space="preserve"> SEQ Ilustración \* ARABIC </w:instrText>
      </w:r>
      <w:r w:rsidR="00DA74FC">
        <w:fldChar w:fldCharType="separate"/>
      </w:r>
      <w:r w:rsidR="00AD4989">
        <w:rPr>
          <w:noProof/>
        </w:rPr>
        <w:t>37</w:t>
      </w:r>
      <w:r w:rsidR="00DA74FC">
        <w:rPr>
          <w:noProof/>
        </w:rPr>
        <w:fldChar w:fldCharType="end"/>
      </w:r>
      <w:r>
        <w:t xml:space="preserve"> </w:t>
      </w:r>
      <w:del w:id="277" w:author="Rodrigo Riquelme" w:date="2010-12-22T23:48:00Z">
        <w:r w:rsidDel="00977EE7">
          <w:delText>-</w:delText>
        </w:r>
      </w:del>
      <w:ins w:id="278" w:author="Rodrigo Riquelme" w:date="2010-12-22T23:48:00Z">
        <w:r w:rsidR="00977EE7">
          <w:t>–</w:t>
        </w:r>
      </w:ins>
      <w:r>
        <w:t xml:space="preserve"> Namespace</w:t>
      </w:r>
      <w:ins w:id="279" w:author="Rodrigo Riquelme" w:date="2010-12-22T23:48:00Z">
        <w:r w:rsidR="00977EE7">
          <w:t xml:space="preserve"> </w:t>
        </w:r>
      </w:ins>
      <w:r>
        <w:t>Lib - Parte 3</w:t>
      </w:r>
      <w:bookmarkEnd w:id="276"/>
    </w:p>
    <w:p w:rsidR="006B4E9A" w:rsidRDefault="006B4E9A" w:rsidP="000E1C37">
      <w:pPr>
        <w:pStyle w:val="Subttulo"/>
        <w:outlineLvl w:val="1"/>
        <w:rPr>
          <w:ins w:id="280" w:author="Rodrigo Riquelme" w:date="2010-12-05T11:46:00Z"/>
        </w:rPr>
      </w:pPr>
    </w:p>
    <w:p w:rsidR="00DA74FC" w:rsidRPr="00DA74FC" w:rsidRDefault="00DA74FC" w:rsidP="00DA74FC">
      <w:pPr>
        <w:suppressAutoHyphens w:val="0"/>
        <w:spacing w:before="0" w:after="0" w:line="240" w:lineRule="auto"/>
        <w:jc w:val="left"/>
        <w:rPr>
          <w:b/>
          <w:rPrChange w:id="281" w:author="Rodrigo Riquelme" w:date="2010-12-05T11:46:00Z">
            <w:rPr>
              <w:b w:val="0"/>
              <w:sz w:val="28"/>
            </w:rPr>
          </w:rPrChange>
        </w:rPr>
        <w:pPrChange w:id="282" w:author="Rodrigo Riquelme" w:date="2010-12-05T11:46:00Z">
          <w:pPr>
            <w:pStyle w:val="Epgrafe"/>
            <w:jc w:val="center"/>
          </w:pPr>
        </w:pPrChange>
      </w:pPr>
    </w:p>
    <w:p w:rsidR="005E46BE" w:rsidRDefault="005E46BE" w:rsidP="000E1C37">
      <w:pPr>
        <w:pStyle w:val="Subttulo"/>
        <w:outlineLvl w:val="1"/>
      </w:pPr>
    </w:p>
    <w:p w:rsidR="00C43BA3" w:rsidRPr="00C43BA3" w:rsidRDefault="000A6588" w:rsidP="00C43BA3">
      <w:pPr>
        <w:rPr>
          <w:del w:id="283" w:author="Rodrigo Riquelme" w:date="2010-12-05T11:46:00Z"/>
        </w:rPr>
      </w:pPr>
      <w:del w:id="284" w:author="Rodrigo Riquelme" w:date="2010-12-05T11:46:00Z">
        <w:r>
          <w:rPr>
            <w:noProof/>
            <w:lang w:eastAsia="es-CL"/>
            <w:rPrChange w:id="285">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6" w:author="Rodrigo Riquelme" w:date="2010-12-05T11:46:00Z"/>
          <w:b w:val="0"/>
          <w:sz w:val="28"/>
          <w:szCs w:val="24"/>
        </w:rPr>
      </w:pPr>
      <w:del w:id="28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8" w:author="Rodrigo Riquelme" w:date="2010-12-05T11:46:00Z"/>
        </w:rPr>
      </w:pPr>
    </w:p>
    <w:p w:rsidR="004C78D3" w:rsidRDefault="000A6588">
      <w:pPr>
        <w:suppressAutoHyphens w:val="0"/>
        <w:spacing w:before="0" w:after="0" w:line="240" w:lineRule="auto"/>
        <w:jc w:val="left"/>
        <w:rPr>
          <w:del w:id="289" w:author="Rodrigo Riquelme" w:date="2010-12-05T11:46:00Z"/>
          <w:rFonts w:eastAsia="Times New Roman" w:cs="Times New Roman"/>
          <w:b/>
          <w:sz w:val="28"/>
          <w:szCs w:val="24"/>
        </w:rPr>
      </w:pPr>
      <w:del w:id="290" w:author="Rodrigo Riquelme" w:date="2010-12-05T11:46:00Z">
        <w:r>
          <w:rPr>
            <w:noProof/>
            <w:lang w:eastAsia="es-CL"/>
            <w:rPrChange w:id="291">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2" w:author="Rodrigo Riquelme" w:date="2010-12-05T11:46:00Z"/>
        </w:rPr>
      </w:pPr>
    </w:p>
    <w:p w:rsidR="00C43BA3" w:rsidRDefault="00C43BA3" w:rsidP="00C43BA3">
      <w:pPr>
        <w:pStyle w:val="Epgrafe"/>
        <w:jc w:val="center"/>
        <w:rPr>
          <w:del w:id="293" w:author="Rodrigo Riquelme" w:date="2010-12-05T11:46:00Z"/>
          <w:b w:val="0"/>
          <w:sz w:val="28"/>
          <w:szCs w:val="24"/>
        </w:rPr>
      </w:pPr>
      <w:del w:id="29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5" w:author="Rodrigo Riquelme" w:date="2010-12-05T11:46:00Z"/>
        </w:rPr>
      </w:pPr>
    </w:p>
    <w:p w:rsidR="000E1C37" w:rsidRDefault="000E1C37" w:rsidP="000E1C37">
      <w:pPr>
        <w:pStyle w:val="Subttulo"/>
        <w:outlineLvl w:val="1"/>
      </w:pPr>
      <w:bookmarkStart w:id="296"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7" w:author="Dahianna Vega Leiva" w:date="2010-12-22T12:37:00Z">
        <w:r w:rsidRPr="00770BE8" w:rsidDel="0070187F">
          <w:delText>,</w:delText>
        </w:r>
      </w:del>
      <w:r w:rsidRPr="00770BE8">
        <w:t xml:space="preserve"> y como actúan sobre un modelo de datos relacional</w:t>
      </w:r>
      <w:ins w:id="298" w:author="Dahianna Vega Leiva" w:date="2010-12-22T12:37:00Z">
        <w:r w:rsidR="0070187F">
          <w:t>. Lo</w:t>
        </w:r>
      </w:ins>
      <w:del w:id="299"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0" w:author="Dahianna Vega Leiva" w:date="2010-12-22T12:37:00Z">
        <w:r w:rsidR="0070187F">
          <w:t>,</w:t>
        </w:r>
      </w:ins>
      <w:r w:rsidRPr="00770BE8">
        <w:t xml:space="preserve"> lo más lógico es encapsular los elementos de formularios en clases</w:t>
      </w:r>
      <w:del w:id="301" w:author="Dahianna Vega Leiva" w:date="2010-12-22T12:37:00Z">
        <w:r w:rsidRPr="00770BE8" w:rsidDel="0070187F">
          <w:delText xml:space="preserve">, para </w:delText>
        </w:r>
      </w:del>
      <w:ins w:id="302"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3" w:author="Dahianna Vega Leiva" w:date="2010-12-22T12:37:00Z">
        <w:r w:rsidR="0070187F">
          <w:t>, en la cual</w:t>
        </w:r>
      </w:ins>
      <w:del w:id="304"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5" w:name="_Toc280970313"/>
      <w:r>
        <w:t xml:space="preserve">4.5.1. </w:t>
      </w:r>
      <w:r w:rsidR="002E5790" w:rsidRPr="00770BE8">
        <w:t>Configuración de Sitio</w:t>
      </w:r>
      <w:bookmarkEnd w:id="305"/>
    </w:p>
    <w:p w:rsidR="008C51BB" w:rsidRPr="00770BE8" w:rsidRDefault="00C43BA3" w:rsidP="00D9256C">
      <w:del w:id="306" w:author="Rodrigo Riquelme" w:date="2010-12-05T11:46:00Z">
        <w:r w:rsidRPr="00770BE8">
          <w:delText>También</w:delText>
        </w:r>
      </w:del>
      <w:ins w:id="307" w:author="Rodrigo Riquelme" w:date="2010-12-05T11:46:00Z">
        <w:del w:id="308" w:author="Dahianna Vega Leiva" w:date="2010-12-22T12:37:00Z">
          <w:r w:rsidR="008C51BB" w:rsidRPr="00770BE8" w:rsidDel="0070187F">
            <w:delText>Tambien</w:delText>
          </w:r>
        </w:del>
      </w:ins>
      <w:ins w:id="309"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0" w:author="Dahianna Vega Leiva" w:date="2010-12-22T12:38:00Z">
        <w:r w:rsidR="002E5790" w:rsidRPr="00770BE8" w:rsidDel="0070187F">
          <w:delText>, al</w:delText>
        </w:r>
      </w:del>
      <w:ins w:id="311"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2"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3" w:author="Rodrigo Riquelme" w:date="2010-12-05T11:46:00Z"/>
        </w:rPr>
      </w:pPr>
    </w:p>
    <w:p w:rsidR="006D756E" w:rsidRDefault="006D756E" w:rsidP="006D756E"/>
    <w:p w:rsidR="006D756E" w:rsidRPr="00770BE8" w:rsidRDefault="00236077" w:rsidP="004C5C22">
      <w:pPr>
        <w:pStyle w:val="Subttulo"/>
        <w:outlineLvl w:val="2"/>
      </w:pPr>
      <w:bookmarkStart w:id="314" w:name="_Toc280970314"/>
      <w:r>
        <w:t>4.5.2</w:t>
      </w:r>
      <w:r w:rsidR="006D756E" w:rsidRPr="00770BE8">
        <w:t>. Componentes XML</w:t>
      </w:r>
      <w:bookmarkEnd w:id="314"/>
    </w:p>
    <w:p w:rsidR="002873B4" w:rsidRDefault="002873B4" w:rsidP="002873B4">
      <w:r w:rsidRPr="00770BE8">
        <w:t xml:space="preserve">Los </w:t>
      </w:r>
      <w:del w:id="315" w:author="Dahianna Vega Leiva" w:date="2010-12-22T12:38:00Z">
        <w:r w:rsidRPr="00770BE8" w:rsidDel="0070187F">
          <w:delText>components</w:delText>
        </w:r>
      </w:del>
      <w:ins w:id="316"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7" w:author="Dahianna Vega Leiva" w:date="2010-12-22T12:38:00Z">
        <w:r w:rsidR="0070187F">
          <w:t>. Para</w:t>
        </w:r>
      </w:ins>
      <w:del w:id="318" w:author="Dahianna Vega Leiva" w:date="2010-12-22T12:38:00Z">
        <w:r w:rsidRPr="00770BE8" w:rsidDel="0070187F">
          <w:delText xml:space="preserve"> para</w:delText>
        </w:r>
      </w:del>
      <w:r w:rsidRPr="00770BE8">
        <w:t xml:space="preserve"> este caso se especifica el type=”table”</w:t>
      </w:r>
      <w:ins w:id="319" w:author="Dahianna Vega Leiva" w:date="2010-12-22T12:41:00Z">
        <w:r w:rsidR="0070187F">
          <w:t xml:space="preserve"> y </w:t>
        </w:r>
      </w:ins>
      <w:del w:id="320"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A74FC" w:rsidRDefault="00A91C37" w:rsidP="00DA74FC">
      <w:pPr>
        <w:suppressAutoHyphens w:val="0"/>
        <w:spacing w:before="0" w:after="0" w:line="240" w:lineRule="auto"/>
        <w:jc w:val="left"/>
        <w:rPr>
          <w:lang w:val="en-US"/>
        </w:rPr>
        <w:pPrChange w:id="321" w:author="Rodrigo Riquelme" w:date="2010-12-05T11:46:00Z">
          <w:pPr>
            <w:pStyle w:val="Subttulo"/>
          </w:pPr>
        </w:pPrChange>
      </w:pPr>
      <w:r>
        <w:rPr>
          <w:lang w:val="en-US"/>
        </w:rPr>
        <w:br w:type="page"/>
      </w:r>
      <w:moveFromRangeStart w:id="322" w:author="Rodrigo Riquelme" w:date="2010-12-05T11:46:00Z" w:name="move279312906"/>
      <w:moveFrom w:id="323" w:author="Rodrigo Riquelme" w:date="2010-12-05T11:46:00Z">
        <w:r w:rsidR="000E1C37" w:rsidRPr="00E06820">
          <w:rPr>
            <w:lang w:val="en-US"/>
          </w:rPr>
          <w:t>4.6. Especificaciones front office</w:t>
        </w:r>
      </w:moveFrom>
      <w:moveFromRangeEnd w:id="322"/>
    </w:p>
    <w:p w:rsidR="00CF0939" w:rsidRDefault="00DA74FC" w:rsidP="00CF0939">
      <w:pPr>
        <w:pStyle w:val="Subttulo"/>
        <w:outlineLvl w:val="1"/>
      </w:pPr>
      <w:bookmarkStart w:id="324" w:name="_Toc280970315"/>
      <w:moveToRangeStart w:id="325" w:author="Rodrigo Riquelme" w:date="2010-12-05T11:46:00Z" w:name="move279312906"/>
      <w:moveTo w:id="326" w:author="Rodrigo Riquelme" w:date="2010-12-05T11:46:00Z">
        <w:r w:rsidRPr="00DA74FC">
          <w:rPr>
            <w:rPrChange w:id="327" w:author="Rodrigo Riquelme" w:date="2010-12-05T11:46:00Z">
              <w:rPr>
                <w:color w:val="0000FF"/>
                <w:u w:val="single"/>
                <w:lang w:val="en-US"/>
              </w:rPr>
            </w:rPrChange>
          </w:rPr>
          <w:t xml:space="preserve">4.6. Especificaciones </w:t>
        </w:r>
      </w:moveTo>
      <w:r w:rsidR="00CF0939">
        <w:t>F</w:t>
      </w:r>
      <w:moveTo w:id="328" w:author="Rodrigo Riquelme" w:date="2010-12-05T11:46:00Z">
        <w:r w:rsidRPr="00DA74FC">
          <w:rPr>
            <w:rPrChange w:id="329" w:author="Rodrigo Riquelme" w:date="2010-12-05T11:46:00Z">
              <w:rPr>
                <w:color w:val="0000FF"/>
                <w:u w:val="single"/>
                <w:lang w:val="en-US"/>
              </w:rPr>
            </w:rPrChange>
          </w:rPr>
          <w:t xml:space="preserve">ront </w:t>
        </w:r>
      </w:moveTo>
      <w:r w:rsidR="00CF0939">
        <w:t>O</w:t>
      </w:r>
      <w:moveTo w:id="330" w:author="Rodrigo Riquelme" w:date="2010-12-05T11:46:00Z">
        <w:r w:rsidRPr="00DA74FC">
          <w:rPr>
            <w:rPrChange w:id="331" w:author="Rodrigo Riquelme" w:date="2010-12-05T11:46:00Z">
              <w:rPr>
                <w:color w:val="0000FF"/>
                <w:u w:val="single"/>
                <w:lang w:val="en-US"/>
              </w:rPr>
            </w:rPrChange>
          </w:rPr>
          <w:t>ffice</w:t>
        </w:r>
      </w:moveTo>
      <w:bookmarkStart w:id="332" w:name="_Toc279302806"/>
      <w:bookmarkEnd w:id="324"/>
      <w:moveToRangeEnd w:id="32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3"/>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3"/>
      <w:r w:rsidR="0070187F">
        <w:rPr>
          <w:rStyle w:val="Refdecomentario"/>
          <w:rFonts w:eastAsia="Times New Roman" w:cs="Times New Roman"/>
          <w:szCs w:val="20"/>
          <w:lang w:eastAsia="en-US"/>
        </w:rPr>
        <w:commentReference w:id="333"/>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5"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6" w:author="manolo" w:date="2010-12-23T14:38:00Z">
            <w:rPr>
              <w:rFonts w:ascii="Courier New" w:eastAsia="Times New Roman" w:hAnsi="Courier New" w:cs="Courier New"/>
              <w:sz w:val="20"/>
              <w:szCs w:val="20"/>
              <w:lang w:eastAsia="es-CL"/>
            </w:rPr>
          </w:rPrChange>
        </w:rPr>
      </w:pPr>
      <w:r w:rsidRPr="00DA74FC">
        <w:rPr>
          <w:rFonts w:ascii="Courier New" w:eastAsia="Times New Roman" w:hAnsi="Courier New" w:cs="Courier New"/>
          <w:color w:val="008080"/>
          <w:sz w:val="20"/>
          <w:szCs w:val="20"/>
          <w:lang w:val="en-US" w:eastAsia="es-CL"/>
          <w:rPrChange w:id="337" w:author="manolo" w:date="2010-12-23T14:38:00Z">
            <w:rPr>
              <w:rFonts w:ascii="Courier New" w:eastAsia="Times New Roman" w:hAnsi="Courier New" w:cs="Courier New"/>
              <w:color w:val="008080"/>
              <w:sz w:val="20"/>
              <w:szCs w:val="20"/>
              <w:u w:val="single"/>
              <w:lang w:eastAsia="es-CL"/>
            </w:rPr>
          </w:rPrChange>
        </w:rPr>
        <w:t>&lt;</w:t>
      </w:r>
      <w:r w:rsidRPr="00DA74FC">
        <w:rPr>
          <w:rFonts w:ascii="Courier New" w:eastAsia="Times New Roman" w:hAnsi="Courier New" w:cs="Courier New"/>
          <w:color w:val="3F7F7F"/>
          <w:sz w:val="20"/>
          <w:szCs w:val="20"/>
          <w:lang w:val="en-US" w:eastAsia="es-CL"/>
          <w:rPrChange w:id="338" w:author="manolo" w:date="2010-12-23T14:38:00Z">
            <w:rPr>
              <w:rFonts w:ascii="Courier New" w:eastAsia="Times New Roman" w:hAnsi="Courier New" w:cs="Courier New"/>
              <w:color w:val="3F7F7F"/>
              <w:sz w:val="20"/>
              <w:szCs w:val="20"/>
              <w:u w:val="single"/>
              <w:lang w:eastAsia="es-CL"/>
            </w:rPr>
          </w:rPrChange>
        </w:rPr>
        <w:t>html</w:t>
      </w:r>
      <w:ins w:id="339" w:author="Rodrigo Riquelme" w:date="2010-12-22T23:49:00Z">
        <w:r w:rsidRPr="00DA74FC">
          <w:rPr>
            <w:rFonts w:ascii="Courier New" w:eastAsia="Times New Roman" w:hAnsi="Courier New" w:cs="Courier New"/>
            <w:color w:val="3F7F7F"/>
            <w:sz w:val="20"/>
            <w:szCs w:val="20"/>
            <w:lang w:val="en-US" w:eastAsia="es-CL"/>
            <w:rPrChange w:id="340" w:author="manolo" w:date="2010-12-23T14:38:00Z">
              <w:rPr>
                <w:rFonts w:ascii="Courier New" w:eastAsia="Times New Roman" w:hAnsi="Courier New" w:cs="Courier New"/>
                <w:color w:val="3F7F7F"/>
                <w:sz w:val="20"/>
                <w:szCs w:val="20"/>
                <w:u w:val="single"/>
                <w:lang w:eastAsia="es-CL"/>
              </w:rPr>
            </w:rPrChange>
          </w:rPr>
          <w:t xml:space="preserve"> </w:t>
        </w:r>
      </w:ins>
      <w:r w:rsidRPr="00DA74FC">
        <w:rPr>
          <w:rFonts w:ascii="Courier New" w:eastAsia="Times New Roman" w:hAnsi="Courier New" w:cs="Courier New"/>
          <w:color w:val="7F007F"/>
          <w:sz w:val="20"/>
          <w:szCs w:val="20"/>
          <w:lang w:val="en-US" w:eastAsia="es-CL"/>
          <w:rPrChange w:id="341" w:author="manolo" w:date="2010-12-23T14:38:00Z">
            <w:rPr>
              <w:rFonts w:ascii="Courier New" w:eastAsia="Times New Roman" w:hAnsi="Courier New" w:cs="Courier New"/>
              <w:color w:val="7F007F"/>
              <w:sz w:val="20"/>
              <w:szCs w:val="20"/>
              <w:u w:val="single"/>
              <w:lang w:eastAsia="es-CL"/>
            </w:rPr>
          </w:rPrChange>
        </w:rPr>
        <w:t>xmlns</w:t>
      </w:r>
      <w:r w:rsidRPr="00DA74FC">
        <w:rPr>
          <w:rFonts w:ascii="Courier New" w:eastAsia="Times New Roman" w:hAnsi="Courier New" w:cs="Courier New"/>
          <w:color w:val="000000"/>
          <w:sz w:val="20"/>
          <w:szCs w:val="20"/>
          <w:lang w:val="en-US" w:eastAsia="es-CL"/>
          <w:rPrChange w:id="342"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3" w:author="manolo" w:date="2010-12-23T14:38:00Z">
            <w:rPr>
              <w:rFonts w:ascii="Courier New" w:eastAsia="Times New Roman" w:hAnsi="Courier New" w:cs="Courier New"/>
              <w:i/>
              <w:iCs/>
              <w:color w:val="2A00FF"/>
              <w:sz w:val="20"/>
              <w:szCs w:val="20"/>
              <w:u w:val="single"/>
              <w:lang w:eastAsia="es-CL"/>
            </w:rPr>
          </w:rPrChange>
        </w:rPr>
        <w:t>"http://www.w3.org/1999/xhtml"</w:t>
      </w:r>
      <w:r w:rsidRPr="00DA74FC">
        <w:rPr>
          <w:rFonts w:ascii="Courier New" w:eastAsia="Times New Roman" w:hAnsi="Courier New" w:cs="Courier New"/>
          <w:color w:val="7F007F"/>
          <w:sz w:val="20"/>
          <w:szCs w:val="20"/>
          <w:lang w:val="en-US" w:eastAsia="es-CL"/>
          <w:rPrChange w:id="344" w:author="manolo" w:date="2010-12-23T14:38:00Z">
            <w:rPr>
              <w:rFonts w:ascii="Courier New" w:eastAsia="Times New Roman" w:hAnsi="Courier New" w:cs="Courier New"/>
              <w:color w:val="7F007F"/>
              <w:sz w:val="20"/>
              <w:szCs w:val="20"/>
              <w:u w:val="single"/>
              <w:lang w:eastAsia="es-CL"/>
            </w:rPr>
          </w:rPrChange>
        </w:rPr>
        <w:t>xml:lang</w:t>
      </w:r>
      <w:r w:rsidRPr="00DA74FC">
        <w:rPr>
          <w:rFonts w:ascii="Courier New" w:eastAsia="Times New Roman" w:hAnsi="Courier New" w:cs="Courier New"/>
          <w:color w:val="000000"/>
          <w:sz w:val="20"/>
          <w:szCs w:val="20"/>
          <w:lang w:val="en-US" w:eastAsia="es-CL"/>
          <w:rPrChange w:id="345"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6"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7F007F"/>
          <w:sz w:val="20"/>
          <w:szCs w:val="20"/>
          <w:lang w:val="en-US" w:eastAsia="es-CL"/>
          <w:rPrChange w:id="347" w:author="manolo" w:date="2010-12-23T14:38:00Z">
            <w:rPr>
              <w:rFonts w:ascii="Courier New" w:eastAsia="Times New Roman" w:hAnsi="Courier New" w:cs="Courier New"/>
              <w:color w:val="7F007F"/>
              <w:sz w:val="20"/>
              <w:szCs w:val="20"/>
              <w:u w:val="single"/>
              <w:lang w:eastAsia="es-CL"/>
            </w:rPr>
          </w:rPrChange>
        </w:rPr>
        <w:t>lang</w:t>
      </w:r>
      <w:r w:rsidRPr="00DA74FC">
        <w:rPr>
          <w:rFonts w:ascii="Courier New" w:eastAsia="Times New Roman" w:hAnsi="Courier New" w:cs="Courier New"/>
          <w:color w:val="000000"/>
          <w:sz w:val="20"/>
          <w:szCs w:val="20"/>
          <w:lang w:val="en-US" w:eastAsia="es-CL"/>
          <w:rPrChange w:id="348"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9"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008080"/>
          <w:sz w:val="20"/>
          <w:szCs w:val="20"/>
          <w:lang w:val="en-US" w:eastAsia="es-CL"/>
          <w:rPrChange w:id="350"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A74FC">
        <w:rPr>
          <w:rFonts w:ascii="Courier New" w:eastAsia="Times New Roman" w:hAnsi="Courier New" w:cs="Courier New"/>
          <w:color w:val="000000"/>
          <w:sz w:val="20"/>
          <w:szCs w:val="20"/>
          <w:lang w:val="en-US" w:eastAsia="es-CL"/>
          <w:rPrChange w:id="351"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5"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56"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57"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7F007F"/>
          <w:sz w:val="20"/>
          <w:szCs w:val="20"/>
          <w:lang w:eastAsia="es-CL"/>
          <w:rPrChange w:id="358" w:author="manolo" w:date="2010-12-23T14:38:00Z">
            <w:rPr>
              <w:rFonts w:ascii="Courier New" w:eastAsia="Times New Roman" w:hAnsi="Courier New" w:cs="Courier New"/>
              <w:color w:val="7F007F"/>
              <w:sz w:val="20"/>
              <w:szCs w:val="20"/>
              <w:u w:val="single"/>
              <w:lang w:val="en-US" w:eastAsia="es-CL"/>
            </w:rPr>
          </w:rPrChange>
        </w:rPr>
        <w:t>class</w:t>
      </w:r>
      <w:r w:rsidRPr="00DA74FC">
        <w:rPr>
          <w:rFonts w:ascii="Courier New" w:eastAsia="Times New Roman" w:hAnsi="Courier New" w:cs="Courier New"/>
          <w:color w:val="000000"/>
          <w:sz w:val="20"/>
          <w:szCs w:val="20"/>
          <w:lang w:eastAsia="es-CL"/>
          <w:rPrChange w:id="359" w:author="manolo" w:date="2010-12-23T14:38:00Z">
            <w:rPr>
              <w:rFonts w:ascii="Courier New" w:eastAsia="Times New Roman" w:hAnsi="Courier New" w:cs="Courier New"/>
              <w:color w:val="000000"/>
              <w:sz w:val="20"/>
              <w:szCs w:val="20"/>
              <w:u w:val="single"/>
              <w:lang w:val="en-US" w:eastAsia="es-CL"/>
            </w:rPr>
          </w:rPrChange>
        </w:rPr>
        <w:t>=</w:t>
      </w:r>
      <w:r w:rsidRPr="00DA74FC">
        <w:rPr>
          <w:rFonts w:ascii="Courier New" w:eastAsia="Times New Roman" w:hAnsi="Courier New" w:cs="Courier New"/>
          <w:i/>
          <w:iCs/>
          <w:color w:val="2A00FF"/>
          <w:sz w:val="20"/>
          <w:szCs w:val="20"/>
          <w:lang w:eastAsia="es-CL"/>
          <w:rPrChange w:id="360" w:author="manolo" w:date="2010-12-23T14:38:00Z">
            <w:rPr>
              <w:rFonts w:ascii="Courier New" w:eastAsia="Times New Roman" w:hAnsi="Courier New" w:cs="Courier New"/>
              <w:i/>
              <w:iCs/>
              <w:color w:val="2A00FF"/>
              <w:sz w:val="20"/>
              <w:szCs w:val="20"/>
              <w:u w:val="single"/>
              <w:lang w:val="en-US" w:eastAsia="es-CL"/>
            </w:rPr>
          </w:rPrChange>
        </w:rPr>
        <w:t>"nav"</w:t>
      </w:r>
      <w:r w:rsidRPr="00DA74FC">
        <w:rPr>
          <w:rFonts w:ascii="Courier New" w:eastAsia="Times New Roman" w:hAnsi="Courier New" w:cs="Courier New"/>
          <w:color w:val="008080"/>
          <w:sz w:val="20"/>
          <w:szCs w:val="20"/>
          <w:lang w:eastAsia="es-CL"/>
          <w:rPrChange w:id="361"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2"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0000"/>
          <w:sz w:val="20"/>
          <w:szCs w:val="20"/>
          <w:lang w:eastAsia="es-CL"/>
          <w:rPrChange w:id="363"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4"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65"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66"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008080"/>
          <w:sz w:val="20"/>
          <w:szCs w:val="20"/>
          <w:lang w:eastAsia="es-CL"/>
          <w:rPrChange w:id="367"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9"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1"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2"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3" w:author="Dahianna Vega Leiva" w:date="2010-12-22T12:42:00Z">
        <w:r w:rsidDel="0070187F">
          <w:delText xml:space="preserve">Llamaremos </w:delText>
        </w:r>
      </w:del>
      <w:ins w:id="374"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D498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DA74FC" w:rsidRPr="00AD4989">
        <w:rPr>
          <w:rFonts w:ascii="Courier New" w:eastAsia="Times New Roman" w:hAnsi="Courier New" w:cs="Courier New"/>
          <w:color w:val="008080"/>
          <w:sz w:val="20"/>
          <w:szCs w:val="20"/>
          <w:lang w:eastAsia="es-CL"/>
          <w:rPrChange w:id="375" w:author="manolo" w:date="2010-12-23T14:42:00Z">
            <w:rPr>
              <w:rFonts w:ascii="Courier New" w:eastAsia="Times New Roman" w:hAnsi="Courier New" w:cs="Courier New"/>
              <w:color w:val="008080"/>
              <w:sz w:val="20"/>
              <w:szCs w:val="20"/>
              <w:u w:val="single"/>
              <w:lang w:eastAsia="es-CL"/>
            </w:rPr>
          </w:rPrChange>
        </w:rPr>
        <w:t>&lt;</w:t>
      </w:r>
      <w:r w:rsidR="00DA74FC" w:rsidRPr="00AD4989">
        <w:rPr>
          <w:rFonts w:ascii="Courier New" w:eastAsia="Times New Roman" w:hAnsi="Courier New" w:cs="Courier New"/>
          <w:color w:val="3F7F7F"/>
          <w:sz w:val="20"/>
          <w:szCs w:val="20"/>
          <w:lang w:eastAsia="es-CL"/>
          <w:rPrChange w:id="376" w:author="manolo" w:date="2010-12-23T14:42:00Z">
            <w:rPr>
              <w:rFonts w:ascii="Courier New" w:eastAsia="Times New Roman" w:hAnsi="Courier New" w:cs="Courier New"/>
              <w:color w:val="3F7F7F"/>
              <w:sz w:val="20"/>
              <w:szCs w:val="20"/>
              <w:u w:val="single"/>
              <w:lang w:eastAsia="es-CL"/>
            </w:rPr>
          </w:rPrChange>
        </w:rPr>
        <w:t>ul</w:t>
      </w:r>
      <w:r w:rsidR="00DA74FC" w:rsidRPr="00AD4989">
        <w:rPr>
          <w:rFonts w:ascii="Courier New" w:eastAsia="Times New Roman" w:hAnsi="Courier New" w:cs="Courier New"/>
          <w:color w:val="7F007F"/>
          <w:sz w:val="20"/>
          <w:szCs w:val="20"/>
          <w:lang w:eastAsia="es-CL"/>
          <w:rPrChange w:id="377" w:author="manolo" w:date="2010-12-23T14:42:00Z">
            <w:rPr>
              <w:rFonts w:ascii="Courier New" w:eastAsia="Times New Roman" w:hAnsi="Courier New" w:cs="Courier New"/>
              <w:color w:val="7F007F"/>
              <w:sz w:val="20"/>
              <w:szCs w:val="20"/>
              <w:u w:val="single"/>
              <w:lang w:eastAsia="es-CL"/>
            </w:rPr>
          </w:rPrChange>
        </w:rPr>
        <w:t>class</w:t>
      </w:r>
      <w:r w:rsidR="00DA74FC" w:rsidRPr="00AD4989">
        <w:rPr>
          <w:rFonts w:ascii="Courier New" w:eastAsia="Times New Roman" w:hAnsi="Courier New" w:cs="Courier New"/>
          <w:color w:val="000000"/>
          <w:sz w:val="20"/>
          <w:szCs w:val="20"/>
          <w:lang w:eastAsia="es-CL"/>
          <w:rPrChange w:id="378" w:author="manolo" w:date="2010-12-23T14:42:00Z">
            <w:rPr>
              <w:rFonts w:ascii="Courier New" w:eastAsia="Times New Roman" w:hAnsi="Courier New" w:cs="Courier New"/>
              <w:color w:val="000000"/>
              <w:sz w:val="20"/>
              <w:szCs w:val="20"/>
              <w:u w:val="single"/>
              <w:lang w:eastAsia="es-CL"/>
            </w:rPr>
          </w:rPrChange>
        </w:rPr>
        <w:t>=</w:t>
      </w:r>
      <w:r w:rsidR="00DA74FC" w:rsidRPr="00AD4989">
        <w:rPr>
          <w:rFonts w:ascii="Courier New" w:eastAsia="Times New Roman" w:hAnsi="Courier New" w:cs="Courier New"/>
          <w:i/>
          <w:iCs/>
          <w:color w:val="2A00FF"/>
          <w:sz w:val="20"/>
          <w:szCs w:val="20"/>
          <w:lang w:eastAsia="es-CL"/>
          <w:rPrChange w:id="379" w:author="manolo" w:date="2010-12-23T14:42:00Z">
            <w:rPr>
              <w:rFonts w:ascii="Courier New" w:eastAsia="Times New Roman" w:hAnsi="Courier New" w:cs="Courier New"/>
              <w:i/>
              <w:iCs/>
              <w:color w:val="2A00FF"/>
              <w:sz w:val="20"/>
              <w:szCs w:val="20"/>
              <w:u w:val="single"/>
              <w:lang w:eastAsia="es-CL"/>
            </w:rPr>
          </w:rPrChange>
        </w:rPr>
        <w:t>"losmas"</w:t>
      </w:r>
      <w:r w:rsidR="00DA74FC" w:rsidRPr="00AD4989">
        <w:rPr>
          <w:rFonts w:ascii="Courier New" w:eastAsia="Times New Roman" w:hAnsi="Courier New" w:cs="Courier New"/>
          <w:color w:val="008080"/>
          <w:sz w:val="20"/>
          <w:szCs w:val="20"/>
          <w:lang w:eastAsia="es-CL"/>
          <w:rPrChange w:id="380" w:author="manolo" w:date="2010-12-23T14:42:00Z">
            <w:rPr>
              <w:rFonts w:ascii="Courier New" w:eastAsia="Times New Roman" w:hAnsi="Courier New" w:cs="Courier New"/>
              <w:color w:val="008080"/>
              <w:sz w:val="20"/>
              <w:szCs w:val="20"/>
              <w:u w:val="single"/>
              <w:lang w:eastAsia="es-CL"/>
            </w:rPr>
          </w:rPrChange>
        </w:rPr>
        <w:t>&gt;</w:t>
      </w:r>
    </w:p>
    <w:p w:rsidR="003F33A5" w:rsidRDefault="00DA74F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D4989">
        <w:rPr>
          <w:rFonts w:ascii="Courier New" w:eastAsia="Times New Roman" w:hAnsi="Courier New" w:cs="Courier New"/>
          <w:color w:val="000000"/>
          <w:sz w:val="20"/>
          <w:szCs w:val="20"/>
          <w:lang w:eastAsia="es-CL"/>
          <w:rPrChange w:id="381" w:author="manolo" w:date="2010-12-23T14:42:00Z">
            <w:rPr>
              <w:rFonts w:ascii="Courier New" w:eastAsia="Times New Roman" w:hAnsi="Courier New" w:cs="Courier New"/>
              <w:color w:val="000000"/>
              <w:sz w:val="20"/>
              <w:szCs w:val="20"/>
              <w:u w:val="single"/>
              <w:lang w:eastAsia="es-CL"/>
            </w:rPr>
          </w:rPrChange>
        </w:rPr>
        <w:tab/>
      </w:r>
      <w:r w:rsidRPr="00AD4989">
        <w:rPr>
          <w:rFonts w:ascii="Courier New" w:eastAsia="Times New Roman" w:hAnsi="Courier New" w:cs="Courier New"/>
          <w:color w:val="000000"/>
          <w:sz w:val="20"/>
          <w:szCs w:val="20"/>
          <w:lang w:eastAsia="es-CL"/>
          <w:rPrChange w:id="382"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3" w:author="Dahianna Vega Leiva" w:date="2010-12-22T12:42:00Z">
        <w:r w:rsidRPr="003F33A5" w:rsidDel="0070187F">
          <w:rPr>
            <w:lang w:eastAsia="es-CL"/>
          </w:rPr>
          <w:delText>que</w:delText>
        </w:r>
      </w:del>
      <w:ins w:id="384"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5" w:author="Dahianna Vega Leiva" w:date="2010-12-22T12:42:00Z">
        <w:r w:rsidDel="0070187F">
          <w:rPr>
            <w:lang w:eastAsia="es-CL"/>
          </w:rPr>
          <w:delText xml:space="preserve">mostraremos </w:delText>
        </w:r>
      </w:del>
      <w:ins w:id="386"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7"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8" w:author="Dahianna Vega Leiva" w:date="2010-12-22T12:43:00Z">
        <w:r w:rsidDel="0070187F">
          <w:rPr>
            <w:lang w:eastAsia="es-CL"/>
          </w:rPr>
          <w:delText>cual</w:delText>
        </w:r>
      </w:del>
      <w:ins w:id="389"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0" w:name="_Toc280970316"/>
      <w:commentRangeStart w:id="391"/>
      <w:r w:rsidRPr="00B14044">
        <w:t xml:space="preserve">4.7. </w:t>
      </w:r>
      <w:bookmarkEnd w:id="332"/>
      <w:del w:id="392" w:author="Rodrigo Riquelme" w:date="2010-12-23T00:09:00Z">
        <w:r w:rsidR="008F248C" w:rsidDel="000B0263">
          <w:delText>Maquetas F</w:delText>
        </w:r>
        <w:r w:rsidR="0064191E" w:rsidDel="000B0263">
          <w:delText>uncionales</w:delText>
        </w:r>
      </w:del>
      <w:ins w:id="393" w:author="Rodrigo Riquelme" w:date="2010-12-23T00:09:00Z">
        <w:r w:rsidR="000B0263">
          <w:t>Prototipos</w:t>
        </w:r>
      </w:ins>
      <w:r w:rsidR="008F248C">
        <w:t xml:space="preserve"> Back Office.</w:t>
      </w:r>
      <w:commentRangeEnd w:id="391"/>
      <w:r w:rsidR="0070187F">
        <w:rPr>
          <w:rStyle w:val="Refdecomentario"/>
          <w:b w:val="0"/>
          <w:szCs w:val="20"/>
          <w:lang w:eastAsia="en-US"/>
        </w:rPr>
        <w:commentReference w:id="391"/>
      </w:r>
      <w:bookmarkEnd w:id="390"/>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4" w:name="_Toc280984211"/>
      <w:r>
        <w:t xml:space="preserve">Ilustración </w:t>
      </w:r>
      <w:r w:rsidR="00DA74FC">
        <w:fldChar w:fldCharType="begin"/>
      </w:r>
      <w:r w:rsidR="00F231A4">
        <w:instrText xml:space="preserve"> SEQ Ilustración \* ARABIC </w:instrText>
      </w:r>
      <w:r w:rsidR="00DA74FC">
        <w:fldChar w:fldCharType="separate"/>
      </w:r>
      <w:r w:rsidR="00AD4989">
        <w:rPr>
          <w:noProof/>
        </w:rPr>
        <w:t>38</w:t>
      </w:r>
      <w:r w:rsidR="00DA74FC">
        <w:rPr>
          <w:noProof/>
        </w:rPr>
        <w:fldChar w:fldCharType="end"/>
      </w:r>
      <w:r>
        <w:t xml:space="preserve"> - Ingreso al Back Office</w:t>
      </w:r>
      <w:bookmarkEnd w:id="39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5" w:name="_Toc280984212"/>
      <w:r>
        <w:t xml:space="preserve">Ilustración </w:t>
      </w:r>
      <w:r w:rsidR="00DA74FC">
        <w:fldChar w:fldCharType="begin"/>
      </w:r>
      <w:r w:rsidR="00F231A4">
        <w:instrText xml:space="preserve"> SEQ Ilustración \* ARABIC </w:instrText>
      </w:r>
      <w:r w:rsidR="00DA74FC">
        <w:fldChar w:fldCharType="separate"/>
      </w:r>
      <w:r w:rsidR="00AD4989">
        <w:rPr>
          <w:noProof/>
        </w:rPr>
        <w:t>39</w:t>
      </w:r>
      <w:r w:rsidR="00DA74FC">
        <w:rPr>
          <w:noProof/>
        </w:rPr>
        <w:fldChar w:fldCharType="end"/>
      </w:r>
      <w:r>
        <w:t xml:space="preserve"> - Menú Principal</w:t>
      </w:r>
      <w:bookmarkEnd w:id="39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4213"/>
      <w:r>
        <w:t xml:space="preserve">Ilustración </w:t>
      </w:r>
      <w:r w:rsidR="00DA74FC">
        <w:fldChar w:fldCharType="begin"/>
      </w:r>
      <w:r w:rsidR="00F231A4">
        <w:instrText xml:space="preserve"> SEQ Ilustración \* ARABIC </w:instrText>
      </w:r>
      <w:r w:rsidR="00DA74FC">
        <w:fldChar w:fldCharType="separate"/>
      </w:r>
      <w:r w:rsidR="00AD4989">
        <w:rPr>
          <w:noProof/>
        </w:rPr>
        <w:t>40</w:t>
      </w:r>
      <w:r w:rsidR="00DA74FC">
        <w:rPr>
          <w:noProof/>
        </w:rPr>
        <w:fldChar w:fldCharType="end"/>
      </w:r>
      <w:r>
        <w:t xml:space="preserve"> - Configuración del Servidor</w:t>
      </w:r>
      <w:bookmarkEnd w:id="39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84214"/>
      <w:r>
        <w:t xml:space="preserve">Ilustración </w:t>
      </w:r>
      <w:fldSimple w:instr=" SEQ Ilustración \* ARABIC ">
        <w:r w:rsidR="00AD4989">
          <w:rPr>
            <w:noProof/>
          </w:rPr>
          <w:t>41</w:t>
        </w:r>
      </w:fldSimple>
      <w:r>
        <w:t xml:space="preserve"> - Contenido Menú</w:t>
      </w:r>
      <w:bookmarkEnd w:id="39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8" w:name="_Toc280984215"/>
      <w:r>
        <w:t xml:space="preserve">Ilustración </w:t>
      </w:r>
      <w:r w:rsidR="00DA74FC">
        <w:fldChar w:fldCharType="begin"/>
      </w:r>
      <w:r w:rsidR="00F231A4">
        <w:instrText xml:space="preserve"> SEQ Ilustración \* ARABIC </w:instrText>
      </w:r>
      <w:r w:rsidR="00DA74FC">
        <w:fldChar w:fldCharType="separate"/>
      </w:r>
      <w:r w:rsidR="00AD4989">
        <w:rPr>
          <w:noProof/>
        </w:rPr>
        <w:t>42</w:t>
      </w:r>
      <w:r w:rsidR="00DA74FC">
        <w:rPr>
          <w:noProof/>
        </w:rPr>
        <w:fldChar w:fldCharType="end"/>
      </w:r>
      <w:del w:id="399" w:author="copesa" w:date="2010-12-22T14:03:00Z">
        <w:r w:rsidR="00D30F0A" w:rsidDel="00885C91">
          <w:delText>2</w:delText>
        </w:r>
      </w:del>
      <w:r>
        <w:t xml:space="preserve"> - Contenido Páginas</w:t>
      </w:r>
      <w:bookmarkEnd w:id="39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4216"/>
      <w:r>
        <w:t xml:space="preserve">Ilustración </w:t>
      </w:r>
      <w:r w:rsidR="00DA74FC">
        <w:fldChar w:fldCharType="begin"/>
      </w:r>
      <w:r w:rsidR="00F231A4">
        <w:instrText xml:space="preserve"> SEQ Ilustración \* ARABIC </w:instrText>
      </w:r>
      <w:r w:rsidR="00DA74FC">
        <w:fldChar w:fldCharType="separate"/>
      </w:r>
      <w:r w:rsidR="00AD4989">
        <w:rPr>
          <w:noProof/>
        </w:rPr>
        <w:t>43</w:t>
      </w:r>
      <w:r w:rsidR="00DA74FC">
        <w:rPr>
          <w:noProof/>
        </w:rPr>
        <w:fldChar w:fldCharType="end"/>
      </w:r>
      <w:r>
        <w:t xml:space="preserve"> - </w:t>
      </w:r>
      <w:r w:rsidR="00C061FC">
        <w:t>Categorias</w:t>
      </w:r>
      <w:bookmarkEnd w:id="40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1" w:name="_Toc280984217"/>
      <w:r>
        <w:t xml:space="preserve">Ilustración </w:t>
      </w:r>
      <w:r w:rsidR="00DA74FC">
        <w:fldChar w:fldCharType="begin"/>
      </w:r>
      <w:r w:rsidR="00F231A4">
        <w:instrText xml:space="preserve"> SEQ Ilustración \* ARABIC </w:instrText>
      </w:r>
      <w:r w:rsidR="00DA74FC">
        <w:fldChar w:fldCharType="separate"/>
      </w:r>
      <w:r w:rsidR="00AD4989">
        <w:rPr>
          <w:noProof/>
        </w:rPr>
        <w:t>44</w:t>
      </w:r>
      <w:r w:rsidR="00DA74FC">
        <w:rPr>
          <w:noProof/>
        </w:rPr>
        <w:fldChar w:fldCharType="end"/>
      </w:r>
      <w:r>
        <w:t xml:space="preserve"> - Tipos de Videos</w:t>
      </w:r>
      <w:bookmarkEnd w:id="40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2" w:name="_Toc280984218"/>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45</w:t>
      </w:r>
      <w:r w:rsidR="00DA74FC">
        <w:fldChar w:fldCharType="end"/>
      </w:r>
      <w:r w:rsidRPr="001175CC">
        <w:t xml:space="preserve"> - Miniaturas</w:t>
      </w:r>
      <w:bookmarkEnd w:id="402"/>
    </w:p>
    <w:p w:rsidR="00DA74FC" w:rsidRDefault="00DA74FC" w:rsidP="00DA74FC">
      <w:pPr>
        <w:suppressAutoHyphens w:val="0"/>
        <w:autoSpaceDE w:val="0"/>
        <w:autoSpaceDN w:val="0"/>
        <w:adjustRightInd w:val="0"/>
        <w:spacing w:before="0" w:after="0" w:line="240" w:lineRule="auto"/>
        <w:jc w:val="left"/>
        <w:rPr>
          <w:del w:id="403" w:author="Rodrigo Riquelme" w:date="2010-12-05T11:46:00Z"/>
        </w:rPr>
        <w:pPrChange w:id="404" w:author="Rodrigo Riquelme" w:date="2010-12-05T11:46:00Z">
          <w:pPr/>
        </w:pPrChange>
      </w:pPr>
    </w:p>
    <w:p w:rsidR="00625C7F" w:rsidRPr="00625C7F" w:rsidRDefault="00F7176C" w:rsidP="00625C7F">
      <w:pPr>
        <w:rPr>
          <w:lang w:eastAsia="en-US"/>
        </w:rPr>
      </w:pPr>
      <w:ins w:id="405"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6" w:name="_Toc280984219"/>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46</w:t>
      </w:r>
      <w:r w:rsidR="00DA74FC">
        <w:fldChar w:fldCharType="end"/>
      </w:r>
      <w:r w:rsidRPr="001175CC">
        <w:t xml:space="preserve"> </w:t>
      </w:r>
      <w:r>
        <w:t>–</w:t>
      </w:r>
      <w:r w:rsidRPr="001175CC">
        <w:t xml:space="preserve"> </w:t>
      </w:r>
      <w:r>
        <w:t>Main Site</w:t>
      </w:r>
      <w:bookmarkEnd w:id="406"/>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7" w:author="Rodrigo Riquelme" w:date="2010-12-23T00:10:00Z"/>
        </w:rPr>
      </w:pPr>
      <w:bookmarkStart w:id="408" w:name="_Toc280970317"/>
      <w:ins w:id="409" w:author="Rodrigo Riquelme" w:date="2010-12-23T00:10:00Z">
        <w:r>
          <w:t>4.8. Puesta en producción</w:t>
        </w:r>
        <w:bookmarkEnd w:id="408"/>
      </w:ins>
    </w:p>
    <w:p w:rsidR="00DA74FC" w:rsidRDefault="00F7176C" w:rsidP="00DA74FC">
      <w:pPr>
        <w:rPr>
          <w:ins w:id="410" w:author="Rodrigo Riquelme" w:date="2010-12-23T00:14:00Z"/>
        </w:rPr>
        <w:pPrChange w:id="411" w:author="Rodrigo Riquelme" w:date="2010-12-23T00:10:00Z">
          <w:pPr>
            <w:pStyle w:val="Subttulo"/>
            <w:outlineLvl w:val="1"/>
          </w:pPr>
        </w:pPrChange>
      </w:pPr>
      <w:ins w:id="412" w:author="Rodrigo Riquelme" w:date="2010-12-23T00:10:00Z">
        <w:r>
          <w:t xml:space="preserve">Luego de los cumplir con los objetivos trazados para los ambientes de desarrollo, se implementa un ambiente de producción en Servidor Web Ubuntu </w:t>
        </w:r>
      </w:ins>
      <w:ins w:id="413" w:author="Rodrigo Riquelme" w:date="2010-12-23T00:13:00Z">
        <w:r>
          <w:t xml:space="preserve">Server </w:t>
        </w:r>
      </w:ins>
      <w:ins w:id="414" w:author="Rodrigo Riquelme" w:date="2010-12-23T00:10:00Z">
        <w:r>
          <w:t>10.04</w:t>
        </w:r>
      </w:ins>
      <w:ins w:id="415" w:author="Rodrigo Riquelme" w:date="2010-12-23T00:13:00Z">
        <w:r>
          <w:t xml:space="preserve"> LTS</w:t>
        </w:r>
      </w:ins>
      <w:ins w:id="416" w:author="Rodrigo Riquelme" w:date="2010-12-23T00:10:00Z">
        <w:r>
          <w:t xml:space="preserve">, se escogió esa versión por la buena documentación que existe sobre servidores LAMP y configuración de FFmpeg </w:t>
        </w:r>
      </w:ins>
      <w:ins w:id="417" w:author="Rodrigo Riquelme" w:date="2010-12-23T00:13:00Z">
        <w:r>
          <w:t xml:space="preserve">sobre esa plataforma y por ser vesión LTS esto quiere decir que tiene soporte extendido por </w:t>
        </w:r>
      </w:ins>
      <w:ins w:id="418" w:author="Rodrigo Riquelme" w:date="2010-12-23T00:14:00Z">
        <w:r>
          <w:t xml:space="preserve">lo menos </w:t>
        </w:r>
      </w:ins>
      <w:ins w:id="419" w:author="Rodrigo Riquelme" w:date="2010-12-23T00:13:00Z">
        <w:r>
          <w:t>5 años.</w:t>
        </w:r>
      </w:ins>
    </w:p>
    <w:p w:rsidR="00DA74FC" w:rsidRDefault="00E95A91" w:rsidP="00DA74FC">
      <w:pPr>
        <w:rPr>
          <w:ins w:id="420" w:author="Rodrigo Riquelme" w:date="2010-12-23T00:22:00Z"/>
        </w:rPr>
        <w:pPrChange w:id="421" w:author="Rodrigo Riquelme" w:date="2010-12-23T00:10:00Z">
          <w:pPr>
            <w:pStyle w:val="Subttulo"/>
            <w:outlineLvl w:val="1"/>
          </w:pPr>
        </w:pPrChange>
      </w:pPr>
      <w:ins w:id="422" w:author="Rodrigo Riquelme" w:date="2010-12-23T00:14:00Z">
        <w:r>
          <w:t>Se inscribió un subdominio gratuito asociado al servicio de NO IP cuya URL es</w:t>
        </w:r>
      </w:ins>
      <w:ins w:id="423" w:author="Rodrigo Riquelme" w:date="2010-12-23T00:21:00Z">
        <w:r w:rsidR="00234F6C">
          <w:t>.</w:t>
        </w:r>
      </w:ins>
    </w:p>
    <w:p w:rsidR="00DA74FC" w:rsidRDefault="00234F6C" w:rsidP="00DA74FC">
      <w:pPr>
        <w:jc w:val="left"/>
        <w:rPr>
          <w:ins w:id="424" w:author="Rodrigo Riquelme" w:date="2010-12-23T00:52:00Z"/>
        </w:rPr>
        <w:pPrChange w:id="425" w:author="Rodrigo Riquelme" w:date="2010-12-23T00:52:00Z">
          <w:pPr>
            <w:jc w:val="center"/>
          </w:pPr>
        </w:pPrChange>
      </w:pPr>
      <w:ins w:id="426" w:author="Rodrigo Riquelme" w:date="2010-12-23T00:22:00Z">
        <w:r>
          <w:t>Se puede ingresar a es</w:t>
        </w:r>
      </w:ins>
      <w:ins w:id="427" w:author="Rodrigo Riquelme" w:date="2010-12-23T00:24:00Z">
        <w:r>
          <w:t>t</w:t>
        </w:r>
      </w:ins>
      <w:ins w:id="428" w:author="Rodrigo Riquelme" w:date="2010-12-23T00:22:00Z">
        <w:r>
          <w:t xml:space="preserve">a URL a través del siguiente código QR el cual es un link  que puede ser </w:t>
        </w:r>
      </w:ins>
      <w:ins w:id="429" w:author="Rodrigo Riquelme" w:date="2010-12-23T00:23:00Z">
        <w:r>
          <w:t>leído</w:t>
        </w:r>
      </w:ins>
      <w:ins w:id="430" w:author="Rodrigo Riquelme" w:date="2010-12-23T00:22:00Z">
        <w:r>
          <w:t xml:space="preserve"> </w:t>
        </w:r>
      </w:ins>
      <w:ins w:id="431" w:author="Rodrigo Riquelme" w:date="2010-12-23T00:23:00Z">
        <w:r>
          <w:t>por lectores con capacidad de interpretar QR, el cual es un código orientado a dispositivos móviles, principalmente smarthphones</w:t>
        </w:r>
      </w:ins>
      <w:ins w:id="432" w:author="Rodrigo Riquelme" w:date="2010-12-23T00:24:00Z">
        <w:r>
          <w:t>.</w:t>
        </w:r>
      </w:ins>
    </w:p>
    <w:p w:rsidR="00CB5210" w:rsidRDefault="000A6588">
      <w:pPr>
        <w:jc w:val="center"/>
        <w:rPr>
          <w:ins w:id="433" w:author="Rodrigo Riquelme" w:date="2010-12-23T00:40:00Z"/>
        </w:rPr>
      </w:pPr>
      <w:ins w:id="434" w:author="Rodrigo Riquelme" w:date="2010-12-23T00:24:00Z">
        <w:r>
          <w:rPr>
            <w:noProof/>
            <w:lang w:eastAsia="es-CL"/>
            <w:rPrChange w:id="43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DA74FC" w:rsidRDefault="00BF0133" w:rsidP="00DA74FC">
      <w:pPr>
        <w:pStyle w:val="Epgrafe"/>
        <w:jc w:val="center"/>
        <w:pPrChange w:id="436" w:author="Rodrigo Riquelme" w:date="2010-12-23T00:52:00Z">
          <w:pPr>
            <w:pStyle w:val="Subttulo"/>
            <w:outlineLvl w:val="1"/>
          </w:pPr>
        </w:pPrChange>
      </w:pPr>
      <w:bookmarkStart w:id="437" w:name="_Toc280984220"/>
      <w:ins w:id="438" w:author="Rodrigo Riquelme" w:date="2010-12-23T00:40:00Z">
        <w:r>
          <w:t xml:space="preserve">Ilustración </w:t>
        </w:r>
        <w:r w:rsidR="00DA74FC">
          <w:fldChar w:fldCharType="begin"/>
        </w:r>
        <w:r>
          <w:instrText xml:space="preserve"> SEQ Ilustración \* ARABIC </w:instrText>
        </w:r>
      </w:ins>
      <w:r w:rsidR="00DA74FC">
        <w:fldChar w:fldCharType="separate"/>
      </w:r>
      <w:r w:rsidR="00AD4989">
        <w:rPr>
          <w:noProof/>
        </w:rPr>
        <w:t>47</w:t>
      </w:r>
      <w:ins w:id="439" w:author="Rodrigo Riquelme" w:date="2010-12-23T00:40:00Z">
        <w:r w:rsidR="00DA74FC">
          <w:fldChar w:fldCharType="end"/>
        </w:r>
        <w:r>
          <w:t xml:space="preserve"> - Código QR sitio de producción</w:t>
        </w:r>
      </w:ins>
      <w:bookmarkEnd w:id="437"/>
    </w:p>
    <w:p w:rsidR="00CE213E" w:rsidRDefault="00015DCC" w:rsidP="00CE213E">
      <w:pPr>
        <w:pStyle w:val="Epgrafe"/>
        <w:jc w:val="center"/>
        <w:rPr>
          <w:ins w:id="440" w:author="Rodrigo Riquelme" w:date="2010-12-23T00:21:00Z"/>
        </w:rPr>
      </w:pPr>
      <w:ins w:id="441" w:author="Rodrigo Riquelme" w:date="2010-12-23T00:53:00Z">
        <w:r>
          <w:t xml:space="preserve"> </w:t>
        </w:r>
        <w:r w:rsidR="00DA74FC">
          <w:fldChar w:fldCharType="begin"/>
        </w:r>
        <w:r>
          <w:instrText xml:space="preserve"> HYPERLINK "http://umacms.no-ip.org" </w:instrText>
        </w:r>
        <w:r w:rsidR="00DA74FC">
          <w:fldChar w:fldCharType="separate"/>
        </w:r>
        <w:r w:rsidRPr="00B66F26">
          <w:rPr>
            <w:rStyle w:val="Hipervnculo"/>
          </w:rPr>
          <w:t>http://umacms.no-ip.org</w:t>
        </w:r>
        <w:r w:rsidR="00DA74FC">
          <w:fldChar w:fldCharType="end"/>
        </w:r>
      </w:ins>
    </w:p>
    <w:p w:rsidR="00DA74FC" w:rsidRDefault="00015DCC" w:rsidP="00DA74FC">
      <w:pPr>
        <w:suppressAutoHyphens w:val="0"/>
        <w:spacing w:before="0" w:after="0" w:line="240" w:lineRule="auto"/>
        <w:jc w:val="left"/>
        <w:rPr>
          <w:ins w:id="442" w:author="Rodrigo Riquelme" w:date="2010-12-23T01:10:00Z"/>
        </w:rPr>
        <w:pPrChange w:id="443" w:author="Rodrigo Riquelme" w:date="2010-12-23T00:53:00Z">
          <w:pPr>
            <w:pStyle w:val="Subttulo"/>
            <w:outlineLvl w:val="1"/>
          </w:pPr>
        </w:pPrChange>
      </w:pPr>
      <w:ins w:id="444" w:author="Rodrigo Riquelme" w:date="2010-12-23T00:53:00Z">
        <w:r>
          <w:t>La URL del</w:t>
        </w:r>
      </w:ins>
      <w:ins w:id="445" w:author="Rodrigo Riquelme" w:date="2010-12-23T00:21:00Z">
        <w:r w:rsidR="00234F6C">
          <w:t xml:space="preserve"> admin </w:t>
        </w:r>
      </w:ins>
      <w:ins w:id="446" w:author="Rodrigo Riquelme" w:date="2010-12-23T00:53:00Z">
        <w:r>
          <w:t xml:space="preserve">es </w:t>
        </w:r>
      </w:ins>
      <w:ins w:id="447" w:author="Rodrigo Riquelme" w:date="2010-12-23T00:54:00Z">
        <w:r w:rsidR="00DA74FC">
          <w:fldChar w:fldCharType="begin"/>
        </w:r>
        <w:r>
          <w:instrText xml:space="preserve"> HYPERLINK "</w:instrText>
        </w:r>
      </w:ins>
      <w:ins w:id="448" w:author="Rodrigo Riquelme" w:date="2010-12-23T00:53:00Z">
        <w:r>
          <w:instrText>http://umacms.no-ip.org</w:instrText>
        </w:r>
      </w:ins>
      <w:ins w:id="449" w:author="Rodrigo Riquelme" w:date="2010-12-23T00:54:00Z">
        <w:r>
          <w:instrText xml:space="preserve">" </w:instrText>
        </w:r>
        <w:r w:rsidR="00DA74FC">
          <w:fldChar w:fldCharType="separate"/>
        </w:r>
      </w:ins>
      <w:ins w:id="450" w:author="Rodrigo Riquelme" w:date="2010-12-23T00:53:00Z">
        <w:r w:rsidRPr="00B66F26">
          <w:rPr>
            <w:rStyle w:val="Hipervnculo"/>
          </w:rPr>
          <w:t>http://umacms.no-ip.org</w:t>
        </w:r>
      </w:ins>
      <w:ins w:id="451" w:author="Rodrigo Riquelme" w:date="2010-12-23T00:54:00Z">
        <w:r w:rsidR="00DA74FC">
          <w:fldChar w:fldCharType="end"/>
        </w:r>
      </w:ins>
      <w:ins w:id="452" w:author="Rodrigo Riquelme" w:date="2010-12-23T00:53:00Z">
        <w:r>
          <w:t xml:space="preserve"> </w:t>
        </w:r>
      </w:ins>
    </w:p>
    <w:p w:rsidR="00DA74FC" w:rsidRDefault="00DA74FC" w:rsidP="00DA74FC">
      <w:pPr>
        <w:suppressAutoHyphens w:val="0"/>
        <w:spacing w:before="0" w:after="0" w:line="240" w:lineRule="auto"/>
        <w:jc w:val="left"/>
        <w:rPr>
          <w:ins w:id="453" w:author="Rodrigo Riquelme" w:date="2010-12-23T00:54:00Z"/>
        </w:rPr>
        <w:pPrChange w:id="454" w:author="Rodrigo Riquelme" w:date="2010-12-23T00:53:00Z">
          <w:pPr>
            <w:pStyle w:val="Subttulo"/>
            <w:outlineLvl w:val="1"/>
          </w:pPr>
        </w:pPrChange>
      </w:pPr>
    </w:p>
    <w:p w:rsidR="00DA74FC" w:rsidRDefault="00015DCC" w:rsidP="00DA74FC">
      <w:pPr>
        <w:suppressAutoHyphens w:val="0"/>
        <w:spacing w:before="0" w:after="0" w:line="240" w:lineRule="auto"/>
        <w:jc w:val="left"/>
        <w:rPr>
          <w:ins w:id="455" w:author="Rodrigo Riquelme" w:date="2010-12-23T00:54:00Z"/>
        </w:rPr>
        <w:pPrChange w:id="456" w:author="Rodrigo Riquelme" w:date="2010-12-23T00:53:00Z">
          <w:pPr>
            <w:pStyle w:val="Subttulo"/>
            <w:outlineLvl w:val="1"/>
          </w:pPr>
        </w:pPrChange>
      </w:pPr>
      <w:ins w:id="457" w:author="Rodrigo Riquelme" w:date="2010-12-23T00:54:00Z">
        <w:r>
          <w:t>User:admin</w:t>
        </w:r>
      </w:ins>
    </w:p>
    <w:p w:rsidR="00DA74FC" w:rsidRDefault="00015DCC" w:rsidP="00DA74FC">
      <w:pPr>
        <w:suppressAutoHyphens w:val="0"/>
        <w:spacing w:before="0" w:after="0" w:line="240" w:lineRule="auto"/>
        <w:jc w:val="left"/>
        <w:rPr>
          <w:ins w:id="458" w:author="Rodrigo Riquelme" w:date="2010-12-23T01:10:00Z"/>
        </w:rPr>
        <w:pPrChange w:id="459" w:author="Rodrigo Riquelme" w:date="2010-12-23T00:53:00Z">
          <w:pPr>
            <w:pStyle w:val="Subttulo"/>
            <w:outlineLvl w:val="1"/>
          </w:pPr>
        </w:pPrChange>
      </w:pPr>
      <w:ins w:id="460" w:author="Rodrigo Riquelme" w:date="2010-12-23T00:54:00Z">
        <w:r>
          <w:t>Password:admin</w:t>
        </w:r>
      </w:ins>
    </w:p>
    <w:p w:rsidR="00DA74FC" w:rsidRDefault="00DA74FC" w:rsidP="00DA74FC">
      <w:pPr>
        <w:suppressAutoHyphens w:val="0"/>
        <w:spacing w:before="0" w:after="0" w:line="240" w:lineRule="auto"/>
        <w:jc w:val="left"/>
        <w:rPr>
          <w:ins w:id="461" w:author="Rodrigo Riquelme" w:date="2010-12-23T00:21:00Z"/>
        </w:rPr>
        <w:pPrChange w:id="462" w:author="Rodrigo Riquelme" w:date="2010-12-23T00:53:00Z">
          <w:pPr>
            <w:pStyle w:val="Subttulo"/>
            <w:outlineLvl w:val="1"/>
          </w:pPr>
        </w:pPrChange>
      </w:pPr>
    </w:p>
    <w:p w:rsidR="00DA74FC" w:rsidRDefault="00234F6C" w:rsidP="00DA74FC">
      <w:pPr>
        <w:rPr>
          <w:ins w:id="463" w:author="Rodrigo Riquelme" w:date="2010-12-23T01:10:00Z"/>
        </w:rPr>
        <w:pPrChange w:id="464" w:author="Rodrigo Riquelme" w:date="2010-12-23T00:10:00Z">
          <w:pPr>
            <w:pStyle w:val="Subttulo"/>
            <w:outlineLvl w:val="1"/>
          </w:pPr>
        </w:pPrChange>
      </w:pPr>
      <w:ins w:id="465" w:author="Rodrigo Riquelme" w:date="2010-12-23T00:21:00Z">
        <w:r>
          <w:t xml:space="preserve">La documentación phpDoc está en la URL </w:t>
        </w:r>
      </w:ins>
      <w:ins w:id="466" w:author="Rodrigo Riquelme" w:date="2010-12-23T01:10:00Z">
        <w:r w:rsidR="00DA74FC">
          <w:fldChar w:fldCharType="begin"/>
        </w:r>
        <w:r w:rsidR="00A874E9">
          <w:instrText xml:space="preserve"> HYPERLINK "</w:instrText>
        </w:r>
      </w:ins>
      <w:ins w:id="467" w:author="Rodrigo Riquelme" w:date="2010-12-23T00:21:00Z">
        <w:r w:rsidR="00A874E9">
          <w:instrText>http://</w:instrText>
        </w:r>
      </w:ins>
      <w:ins w:id="468" w:author="Rodrigo Riquelme" w:date="2010-12-23T01:10:00Z">
        <w:r w:rsidR="00A874E9">
          <w:instrText xml:space="preserve">umacms.no-ip.org/docs/phpdoc" </w:instrText>
        </w:r>
        <w:r w:rsidR="00DA74FC">
          <w:fldChar w:fldCharType="separate"/>
        </w:r>
      </w:ins>
      <w:ins w:id="469" w:author="Rodrigo Riquelme" w:date="2010-12-23T00:21:00Z">
        <w:r w:rsidR="00A874E9" w:rsidRPr="00B66F26">
          <w:rPr>
            <w:rStyle w:val="Hipervnculo"/>
          </w:rPr>
          <w:t>http://</w:t>
        </w:r>
      </w:ins>
      <w:ins w:id="470" w:author="Rodrigo Riquelme" w:date="2010-12-23T01:10:00Z">
        <w:r w:rsidR="00A874E9" w:rsidRPr="00B66F26">
          <w:rPr>
            <w:rStyle w:val="Hipervnculo"/>
          </w:rPr>
          <w:t>umacms.no-ip.org/docs/phpdoc</w:t>
        </w:r>
        <w:r w:rsidR="00DA74FC">
          <w:fldChar w:fldCharType="end"/>
        </w:r>
      </w:ins>
    </w:p>
    <w:p w:rsidR="00DA74FC" w:rsidRDefault="0098171F" w:rsidP="00DA74FC">
      <w:pPr>
        <w:rPr>
          <w:ins w:id="471" w:author="Rodrigo Riquelme" w:date="2010-12-23T01:15:00Z"/>
        </w:rPr>
        <w:pPrChange w:id="472" w:author="Rodrigo Riquelme" w:date="2010-12-23T00:10:00Z">
          <w:pPr>
            <w:pStyle w:val="Subttulo"/>
            <w:outlineLvl w:val="1"/>
          </w:pPr>
        </w:pPrChange>
      </w:pPr>
      <w:ins w:id="473" w:author="Rodrigo Riquelme" w:date="2010-12-23T01:10:00Z">
        <w:r>
          <w:t xml:space="preserve">Los componentes XML de los formularios del admin </w:t>
        </w:r>
      </w:ins>
      <w:ins w:id="474" w:author="Rodrigo Riquelme" w:date="2010-12-23T01:15:00Z">
        <w:r w:rsidR="00DA74FC">
          <w:fldChar w:fldCharType="begin"/>
        </w:r>
        <w:r>
          <w:instrText xml:space="preserve"> HYPERLINK "</w:instrText>
        </w:r>
      </w:ins>
      <w:ins w:id="475" w:author="Rodrigo Riquelme" w:date="2010-12-23T01:10:00Z">
        <w:r>
          <w:instrText>http://umacms.no-ip.org/admin/xml</w:instrText>
        </w:r>
      </w:ins>
      <w:ins w:id="476" w:author="Rodrigo Riquelme" w:date="2010-12-23T01:15:00Z">
        <w:r>
          <w:instrText xml:space="preserve">" </w:instrText>
        </w:r>
        <w:r w:rsidR="00DA74FC">
          <w:fldChar w:fldCharType="separate"/>
        </w:r>
      </w:ins>
      <w:ins w:id="477" w:author="Rodrigo Riquelme" w:date="2010-12-23T01:10:00Z">
        <w:r w:rsidRPr="00B66F26">
          <w:rPr>
            <w:rStyle w:val="Hipervnculo"/>
          </w:rPr>
          <w:t>http://umacms.no-ip.org/admin/xml</w:t>
        </w:r>
      </w:ins>
      <w:ins w:id="478" w:author="Rodrigo Riquelme" w:date="2010-12-23T01:15:00Z">
        <w:r w:rsidR="00DA74FC">
          <w:fldChar w:fldCharType="end"/>
        </w:r>
      </w:ins>
      <w:ins w:id="479" w:author="Rodrigo Riquelme" w:date="2010-12-23T01:10:00Z">
        <w:r>
          <w:t xml:space="preserve"> </w:t>
        </w:r>
      </w:ins>
      <w:ins w:id="480" w:author="Rodrigo Riquelme" w:date="2010-12-23T01:15:00Z">
        <w:r>
          <w:t>, se ha dejado intencionalmente abierto para ser explorados.</w:t>
        </w:r>
      </w:ins>
    </w:p>
    <w:p w:rsidR="00DA74FC" w:rsidRDefault="0098171F" w:rsidP="00DA74FC">
      <w:pPr>
        <w:rPr>
          <w:ins w:id="481" w:author="Rodrigo Riquelme" w:date="2010-12-23T01:19:00Z"/>
        </w:rPr>
        <w:pPrChange w:id="482" w:author="Rodrigo Riquelme" w:date="2010-12-23T00:10:00Z">
          <w:pPr>
            <w:pStyle w:val="Subttulo"/>
            <w:outlineLvl w:val="1"/>
          </w:pPr>
        </w:pPrChange>
      </w:pPr>
      <w:ins w:id="483" w:author="Rodrigo Riquelme" w:date="2010-12-23T01:15:00Z">
        <w:r>
          <w:t>L</w:t>
        </w:r>
      </w:ins>
      <w:r w:rsidR="00010D4C">
        <w:t>a</w:t>
      </w:r>
      <w:ins w:id="484" w:author="Rodrigo Riquelme" w:date="2010-12-23T01:15:00Z">
        <w:r>
          <w:t xml:space="preserve"> </w:t>
        </w:r>
      </w:ins>
      <w:ins w:id="485" w:author="Rodrigo Riquelme" w:date="2010-12-23T01:16:00Z">
        <w:r>
          <w:t>documentación</w:t>
        </w:r>
      </w:ins>
      <w:ins w:id="486" w:author="Rodrigo Riquelme" w:date="2010-12-23T01:15:00Z">
        <w:r>
          <w:t xml:space="preserve"> </w:t>
        </w:r>
      </w:ins>
      <w:ins w:id="487" w:author="Rodrigo Riquelme" w:date="2010-12-23T01:17:00Z">
        <w:r>
          <w:t>con los links para</w:t>
        </w:r>
      </w:ins>
      <w:ins w:id="488" w:author="Rodrigo Riquelme" w:date="2010-12-23T01:16:00Z">
        <w:r>
          <w:t xml:space="preserve"> </w:t>
        </w:r>
      </w:ins>
      <w:ins w:id="489" w:author="Rodrigo Riquelme" w:date="2010-12-23T01:17:00Z">
        <w:r>
          <w:t>explorar</w:t>
        </w:r>
      </w:ins>
      <w:ins w:id="490" w:author="Rodrigo Riquelme" w:date="2010-12-23T01:16:00Z">
        <w:r>
          <w:t xml:space="preserve"> </w:t>
        </w:r>
      </w:ins>
      <w:r w:rsidR="00010D4C">
        <w:t xml:space="preserve">y </w:t>
      </w:r>
      <w:ins w:id="491" w:author="Rodrigo Riquelme" w:date="2010-12-23T01:16:00Z">
        <w:r>
          <w:t xml:space="preserve">ver los componentes </w:t>
        </w:r>
      </w:ins>
      <w:ins w:id="492" w:author="Rodrigo Riquelme" w:date="2010-12-23T00:21:00Z">
        <w:r w:rsidR="00234F6C">
          <w:t xml:space="preserve"> </w:t>
        </w:r>
      </w:ins>
      <w:ins w:id="493" w:author="Rodrigo Riquelme" w:date="2010-12-23T01:18:00Z">
        <w:r>
          <w:t xml:space="preserve">MVC están en </w:t>
        </w:r>
      </w:ins>
      <w:ins w:id="494" w:author="Rodrigo Riquelme" w:date="2010-12-23T01:19:00Z">
        <w:r w:rsidR="00DA74FC">
          <w:fldChar w:fldCharType="begin"/>
        </w:r>
        <w:r>
          <w:instrText xml:space="preserve"> HYPERLINK "</w:instrText>
        </w:r>
      </w:ins>
      <w:ins w:id="495" w:author="Rodrigo Riquelme" w:date="2010-12-23T01:18:00Z">
        <w:r>
          <w:instrText>http://umacms.no-ip.org/docs/components</w:instrText>
        </w:r>
      </w:ins>
      <w:ins w:id="496" w:author="Rodrigo Riquelme" w:date="2010-12-23T01:19:00Z">
        <w:r>
          <w:instrText xml:space="preserve">" </w:instrText>
        </w:r>
        <w:r w:rsidR="00DA74FC">
          <w:fldChar w:fldCharType="separate"/>
        </w:r>
      </w:ins>
      <w:ins w:id="497" w:author="Rodrigo Riquelme" w:date="2010-12-23T01:18:00Z">
        <w:r w:rsidRPr="00B66F26">
          <w:rPr>
            <w:rStyle w:val="Hipervnculo"/>
          </w:rPr>
          <w:t>http://umacms.no-ip.org/docs/components</w:t>
        </w:r>
      </w:ins>
      <w:ins w:id="498" w:author="Rodrigo Riquelme" w:date="2010-12-23T01:19:00Z">
        <w:r w:rsidR="00DA74FC">
          <w:fldChar w:fldCharType="end"/>
        </w:r>
      </w:ins>
    </w:p>
    <w:p w:rsidR="00DA74FC" w:rsidRDefault="0098171F" w:rsidP="00DA74FC">
      <w:pPr>
        <w:rPr>
          <w:ins w:id="499" w:author="Rodrigo Riquelme" w:date="2010-12-23T01:20:00Z"/>
        </w:rPr>
        <w:pPrChange w:id="500" w:author="Rodrigo Riquelme" w:date="2010-12-23T00:10:00Z">
          <w:pPr>
            <w:pStyle w:val="Subttulo"/>
            <w:outlineLvl w:val="1"/>
          </w:pPr>
        </w:pPrChange>
      </w:pPr>
      <w:ins w:id="501" w:author="Rodrigo Riquelme" w:date="2010-12-23T01:19:00Z">
        <w:r>
          <w:t xml:space="preserve">Los scripts de creación de base de datos e instalación de ffmpeg en Ubuntu 10.04 están en </w:t>
        </w:r>
      </w:ins>
      <w:ins w:id="502" w:author="Rodrigo Riquelme" w:date="2010-12-23T01:20:00Z">
        <w:r w:rsidR="00DA74FC">
          <w:fldChar w:fldCharType="begin"/>
        </w:r>
        <w:r w:rsidR="00786814">
          <w:instrText xml:space="preserve"> HYPERLINK "</w:instrText>
        </w:r>
      </w:ins>
      <w:ins w:id="503" w:author="Rodrigo Riquelme" w:date="2010-12-23T01:19:00Z">
        <w:r w:rsidR="00DA74FC" w:rsidRPr="00DA74FC">
          <w:rPr>
            <w:rPrChange w:id="504" w:author="Rodrigo Riquelme" w:date="2010-12-23T01:20:00Z">
              <w:rPr>
                <w:rStyle w:val="Hipervnculo"/>
                <w:b w:val="0"/>
              </w:rPr>
            </w:rPrChange>
          </w:rPr>
          <w:instrText>http://umacms.no-ip.</w:instrText>
        </w:r>
      </w:ins>
      <w:ins w:id="505" w:author="Rodrigo Riquelme" w:date="2010-12-23T01:20:00Z">
        <w:r w:rsidR="00DA74FC" w:rsidRPr="00DA74FC">
          <w:rPr>
            <w:rPrChange w:id="506" w:author="Rodrigo Riquelme" w:date="2010-12-23T01:20:00Z">
              <w:rPr>
                <w:b w:val="0"/>
                <w:color w:val="0000FF"/>
                <w:u w:val="single"/>
              </w:rPr>
            </w:rPrChange>
          </w:rPr>
          <w:instrText>org/scripts</w:instrText>
        </w:r>
        <w:r w:rsidR="00786814">
          <w:instrText xml:space="preserve">" </w:instrText>
        </w:r>
        <w:r w:rsidR="00DA74FC">
          <w:fldChar w:fldCharType="separate"/>
        </w:r>
      </w:ins>
      <w:ins w:id="507" w:author="Rodrigo Riquelme" w:date="2010-12-23T01:19:00Z">
        <w:r w:rsidR="0000631D" w:rsidRPr="0000631D">
          <w:rPr>
            <w:rStyle w:val="Hipervnculo"/>
          </w:rPr>
          <w:t>http://umacms.no-ip.</w:t>
        </w:r>
      </w:ins>
      <w:ins w:id="508" w:author="Rodrigo Riquelme" w:date="2010-12-23T01:20:00Z">
        <w:r w:rsidR="00DA74FC" w:rsidRPr="00DA74FC">
          <w:rPr>
            <w:rStyle w:val="Hipervnculo"/>
            <w:rPrChange w:id="509" w:author="Rodrigo Riquelme" w:date="2010-12-23T01:20:00Z">
              <w:rPr>
                <w:b w:val="0"/>
                <w:color w:val="0000FF"/>
                <w:u w:val="single"/>
              </w:rPr>
            </w:rPrChange>
          </w:rPr>
          <w:t>org/scripts</w:t>
        </w:r>
        <w:r w:rsidR="00DA74FC">
          <w:fldChar w:fldCharType="end"/>
        </w:r>
      </w:ins>
    </w:p>
    <w:p w:rsidR="00DA74FC" w:rsidRDefault="00786814" w:rsidP="00DA74FC">
      <w:pPr>
        <w:rPr>
          <w:ins w:id="510" w:author="Rodrigo Riquelme" w:date="2010-12-23T01:20:00Z"/>
        </w:rPr>
        <w:pPrChange w:id="511" w:author="Rodrigo Riquelme" w:date="2010-12-23T00:10:00Z">
          <w:pPr>
            <w:pStyle w:val="Subttulo"/>
            <w:outlineLvl w:val="1"/>
          </w:pPr>
        </w:pPrChange>
      </w:pPr>
      <w:ins w:id="512" w:author="Rodrigo Riquelme" w:date="2010-12-23T01:20:00Z">
        <w:r>
          <w:t>Repositorio en Google Code</w:t>
        </w:r>
      </w:ins>
      <w:r w:rsidR="00010D4C">
        <w:t>.</w:t>
      </w:r>
    </w:p>
    <w:p w:rsidR="00DA74FC" w:rsidRDefault="00786814" w:rsidP="00DA74FC">
      <w:pPr>
        <w:rPr>
          <w:ins w:id="513" w:author="Rodrigo Riquelme" w:date="2010-12-23T01:21:00Z"/>
        </w:rPr>
        <w:pPrChange w:id="514" w:author="Rodrigo Riquelme" w:date="2010-12-23T00:10:00Z">
          <w:pPr>
            <w:pStyle w:val="Subttulo"/>
            <w:outlineLvl w:val="1"/>
          </w:pPr>
        </w:pPrChange>
      </w:pPr>
      <w:ins w:id="515" w:author="Rodrigo Riquelme" w:date="2010-12-23T01:21:00Z">
        <w:r>
          <w:t xml:space="preserve">El código fuente se puede descargar con la licencia GNU GLP v2 en la URL </w:t>
        </w:r>
        <w:r w:rsidR="00DA74FC">
          <w:fldChar w:fldCharType="begin"/>
        </w:r>
        <w:r>
          <w:instrText xml:space="preserve"> HYPERLINK "</w:instrText>
        </w:r>
        <w:r w:rsidRPr="00786814">
          <w:instrText>http://code.google.com/p/uma-cms/</w:instrText>
        </w:r>
        <w:r>
          <w:instrText xml:space="preserve">" </w:instrText>
        </w:r>
        <w:r w:rsidR="00DA74FC">
          <w:fldChar w:fldCharType="separate"/>
        </w:r>
        <w:r w:rsidRPr="00B66F26">
          <w:rPr>
            <w:rStyle w:val="Hipervnculo"/>
          </w:rPr>
          <w:t>http://code.google.com/p/uma-cms/</w:t>
        </w:r>
        <w:r w:rsidR="00DA74F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6" w:author="Rodrigo Riquelme" w:date="2010-12-23T00:10:00Z"/>
        </w:rPr>
      </w:pPr>
      <w:bookmarkStart w:id="517" w:name="_Toc280970318"/>
      <w:ins w:id="518" w:author="Rodrigo Riquelme" w:date="2010-12-23T00:10:00Z">
        <w:r>
          <w:t>4.</w:t>
        </w:r>
      </w:ins>
      <w:r>
        <w:t>9</w:t>
      </w:r>
      <w:ins w:id="519" w:author="Rodrigo Riquelme" w:date="2010-12-23T00:10:00Z">
        <w:r>
          <w:t>.</w:t>
        </w:r>
      </w:ins>
      <w:r w:rsidR="00010D4C">
        <w:t xml:space="preserve"> </w:t>
      </w:r>
      <w:ins w:id="520" w:author="Rodrigo Riquelme" w:date="2010-12-23T00:10:00Z">
        <w:r>
          <w:t>P</w:t>
        </w:r>
      </w:ins>
      <w:r>
        <w:t>lan de pruebas</w:t>
      </w:r>
      <w:bookmarkEnd w:id="517"/>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A74FC" w:rsidRDefault="00DA74FC" w:rsidP="00DA74FC">
      <w:pPr>
        <w:rPr>
          <w:ins w:id="521" w:author="Rodrigo Riquelme" w:date="2010-12-23T01:20:00Z"/>
        </w:rPr>
        <w:pPrChange w:id="522"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A74FC" w:rsidRDefault="00DA74FC" w:rsidP="00DA74FC">
      <w:pPr>
        <w:rPr>
          <w:ins w:id="523" w:author="Rodrigo Riquelme" w:date="2010-12-23T00:10:00Z"/>
        </w:rPr>
        <w:pPrChange w:id="524" w:author="Rodrigo Riquelme" w:date="2010-12-23T00:10:00Z">
          <w:pPr>
            <w:pStyle w:val="Subttulo"/>
            <w:outlineLvl w:val="1"/>
          </w:pPr>
        </w:pPrChange>
      </w:pPr>
    </w:p>
    <w:p w:rsidR="00C43BA3" w:rsidRPr="001175CC" w:rsidRDefault="000D5E98" w:rsidP="0031339F">
      <w:pPr>
        <w:pStyle w:val="Subttulo"/>
        <w:outlineLvl w:val="1"/>
        <w:rPr>
          <w:del w:id="525"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E42D27" w:rsidRPr="001175CC" w:rsidRDefault="0031339F" w:rsidP="0031339F">
      <w:pPr>
        <w:pStyle w:val="Subttulo"/>
        <w:outlineLvl w:val="1"/>
        <w:rPr>
          <w:del w:id="538" w:author="Rodrigo Riquelme" w:date="2010-12-05T11:46:00Z"/>
        </w:rPr>
      </w:pPr>
      <w:del w:id="53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0A6588" w:rsidP="0031339F">
      <w:pPr>
        <w:rPr>
          <w:del w:id="540" w:author="Rodrigo Riquelme" w:date="2010-12-05T11:46:00Z"/>
        </w:rPr>
      </w:pPr>
      <w:del w:id="541" w:author="Rodrigo Riquelme" w:date="2010-12-05T11:46:00Z">
        <w:r>
          <w:rPr>
            <w:noProof/>
            <w:lang w:eastAsia="es-CL"/>
            <w:rPrChange w:id="54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3" w:author="Rodrigo Riquelme" w:date="2010-12-05T11:46:00Z"/>
        </w:rPr>
      </w:pPr>
      <w:del w:id="544" w:author="Rodrigo Riquelme" w:date="2010-12-05T11:46:00Z">
        <w:r w:rsidRPr="001175CC">
          <w:delText>Ilustración 38 – Login Uma-CMS</w:delText>
        </w:r>
      </w:del>
    </w:p>
    <w:p w:rsidR="0031339F" w:rsidRPr="001175CC" w:rsidRDefault="000A6588" w:rsidP="0031339F">
      <w:pPr>
        <w:rPr>
          <w:del w:id="545" w:author="Rodrigo Riquelme" w:date="2010-12-05T11:46:00Z"/>
        </w:rPr>
      </w:pPr>
      <w:del w:id="546" w:author="Rodrigo Riquelme" w:date="2010-12-05T11:46:00Z">
        <w:r>
          <w:rPr>
            <w:noProof/>
            <w:lang w:eastAsia="es-CL"/>
            <w:rPrChange w:id="54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8" w:author="Rodrigo Riquelme" w:date="2010-12-05T11:46:00Z"/>
        </w:rPr>
      </w:pPr>
      <w:del w:id="549" w:author="Rodrigo Riquelme" w:date="2010-12-05T11:46:00Z">
        <w:r w:rsidRPr="001175CC">
          <w:delText>Ilustración 39 – Menú principal Uma-CMS</w:delText>
        </w:r>
      </w:del>
    </w:p>
    <w:p w:rsidR="0031339F" w:rsidRPr="001175CC" w:rsidRDefault="000A6588" w:rsidP="0031339F">
      <w:pPr>
        <w:rPr>
          <w:del w:id="550" w:author="Rodrigo Riquelme" w:date="2010-12-05T11:46:00Z"/>
        </w:rPr>
      </w:pPr>
      <w:del w:id="551" w:author="Rodrigo Riquelme" w:date="2010-12-05T11:46:00Z">
        <w:r>
          <w:rPr>
            <w:noProof/>
            <w:lang w:eastAsia="es-CL"/>
            <w:rPrChange w:id="55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3" w:author="Rodrigo Riquelme" w:date="2010-12-05T11:46:00Z"/>
        </w:rPr>
      </w:pPr>
      <w:del w:id="554" w:author="Rodrigo Riquelme" w:date="2010-12-05T11:46:00Z">
        <w:r w:rsidRPr="001175CC">
          <w:delText>Ilustración 40 – Pantalla configuración del sistema</w:delText>
        </w:r>
      </w:del>
    </w:p>
    <w:p w:rsidR="0031339F" w:rsidRPr="001175CC" w:rsidRDefault="0031339F" w:rsidP="0031339F">
      <w:pPr>
        <w:rPr>
          <w:del w:id="555" w:author="Rodrigo Riquelme" w:date="2010-12-05T11:46:00Z"/>
        </w:rPr>
      </w:pPr>
    </w:p>
    <w:p w:rsidR="0031339F" w:rsidRPr="001175CC" w:rsidRDefault="000A6588" w:rsidP="0031339F">
      <w:pPr>
        <w:rPr>
          <w:del w:id="556" w:author="Rodrigo Riquelme" w:date="2010-12-05T11:46:00Z"/>
        </w:rPr>
      </w:pPr>
      <w:del w:id="557" w:author="Rodrigo Riquelme" w:date="2010-12-05T11:46:00Z">
        <w:r>
          <w:rPr>
            <w:noProof/>
            <w:lang w:eastAsia="es-CL"/>
            <w:rPrChange w:id="55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9" w:author="Rodrigo Riquelme" w:date="2010-12-05T11:46:00Z"/>
        </w:rPr>
      </w:pPr>
      <w:del w:id="560" w:author="Rodrigo Riquelme" w:date="2010-12-05T11:46:00Z">
        <w:r w:rsidRPr="001175CC">
          <w:delText>Ilustración 41 – Pantalla Configuración del Sitio</w:delText>
        </w:r>
      </w:del>
    </w:p>
    <w:p w:rsidR="0031339F" w:rsidRPr="001175CC" w:rsidRDefault="000A6588" w:rsidP="0031339F">
      <w:pPr>
        <w:rPr>
          <w:del w:id="561" w:author="Rodrigo Riquelme" w:date="2010-12-05T11:46:00Z"/>
        </w:rPr>
      </w:pPr>
      <w:del w:id="562" w:author="Rodrigo Riquelme" w:date="2010-12-05T11:46:00Z">
        <w:r>
          <w:rPr>
            <w:noProof/>
            <w:lang w:eastAsia="es-CL"/>
            <w:rPrChange w:id="56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4" w:author="Rodrigo Riquelme" w:date="2010-12-05T11:46:00Z"/>
        </w:rPr>
      </w:pPr>
      <w:del w:id="565" w:author="Rodrigo Riquelme" w:date="2010-12-05T11:46:00Z">
        <w:r w:rsidRPr="001175CC">
          <w:delText>Ilustración 42 – Pantalla contenido Menú</w:delText>
        </w:r>
      </w:del>
    </w:p>
    <w:p w:rsidR="0031339F" w:rsidRPr="001175CC" w:rsidRDefault="0031339F" w:rsidP="0031339F">
      <w:pPr>
        <w:rPr>
          <w:del w:id="566" w:author="Rodrigo Riquelme" w:date="2010-12-05T11:46:00Z"/>
        </w:rPr>
      </w:pPr>
    </w:p>
    <w:p w:rsidR="0031339F" w:rsidRPr="001175CC" w:rsidRDefault="000A6588" w:rsidP="0031339F">
      <w:pPr>
        <w:rPr>
          <w:del w:id="567" w:author="Rodrigo Riquelme" w:date="2010-12-05T11:46:00Z"/>
        </w:rPr>
      </w:pPr>
      <w:del w:id="568" w:author="Rodrigo Riquelme" w:date="2010-12-05T11:46:00Z">
        <w:r>
          <w:rPr>
            <w:noProof/>
            <w:lang w:eastAsia="es-CL"/>
            <w:rPrChange w:id="56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0" w:author="Rodrigo Riquelme" w:date="2010-12-05T11:46:00Z"/>
        </w:rPr>
      </w:pPr>
      <w:del w:id="571" w:author="Rodrigo Riquelme" w:date="2010-12-05T11:46:00Z">
        <w:r w:rsidRPr="001175CC">
          <w:delText>Ilustración 43 –Pantalla contenido paginas</w:delText>
        </w:r>
      </w:del>
    </w:p>
    <w:p w:rsidR="00C43BA3" w:rsidRPr="001175CC" w:rsidRDefault="00C43BA3" w:rsidP="0031339F">
      <w:pPr>
        <w:rPr>
          <w:del w:id="572" w:author="Rodrigo Riquelme" w:date="2010-12-05T11:46:00Z"/>
        </w:rPr>
      </w:pPr>
    </w:p>
    <w:p w:rsidR="0031339F" w:rsidRPr="001175CC" w:rsidRDefault="0031339F" w:rsidP="0031339F">
      <w:pPr>
        <w:rPr>
          <w:del w:id="573" w:author="Rodrigo Riquelme" w:date="2010-12-05T11:46:00Z"/>
        </w:rPr>
      </w:pPr>
    </w:p>
    <w:p w:rsidR="0031339F" w:rsidRPr="001175CC" w:rsidRDefault="000A6588" w:rsidP="0031339F">
      <w:pPr>
        <w:rPr>
          <w:del w:id="574" w:author="Rodrigo Riquelme" w:date="2010-12-05T11:46:00Z"/>
        </w:rPr>
      </w:pPr>
      <w:del w:id="575" w:author="Rodrigo Riquelme" w:date="2010-12-05T11:46:00Z">
        <w:r>
          <w:rPr>
            <w:noProof/>
            <w:lang w:eastAsia="es-CL"/>
            <w:rPrChange w:id="57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7" w:author="Rodrigo Riquelme" w:date="2010-12-05T11:46:00Z"/>
        </w:rPr>
      </w:pPr>
      <w:del w:id="578" w:author="Rodrigo Riquelme" w:date="2010-12-05T11:46:00Z">
        <w:r w:rsidRPr="001175CC">
          <w:delText>Ilustración 44 – Pantalla Videos opción Videos</w:delText>
        </w:r>
      </w:del>
    </w:p>
    <w:p w:rsidR="0031339F" w:rsidRPr="001175CC" w:rsidRDefault="000A6588" w:rsidP="0031339F">
      <w:pPr>
        <w:rPr>
          <w:del w:id="579" w:author="Rodrigo Riquelme" w:date="2010-12-05T11:46:00Z"/>
        </w:rPr>
      </w:pPr>
      <w:del w:id="580" w:author="Rodrigo Riquelme" w:date="2010-12-05T11:46:00Z">
        <w:r>
          <w:rPr>
            <w:noProof/>
            <w:lang w:eastAsia="es-CL"/>
            <w:rPrChange w:id="58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2" w:author="Rodrigo Riquelme" w:date="2010-12-05T11:46:00Z"/>
        </w:rPr>
      </w:pPr>
      <w:del w:id="583" w:author="Rodrigo Riquelme" w:date="2010-12-05T11:46:00Z">
        <w:r w:rsidRPr="001175CC">
          <w:delText>Ilustración 45 –Pantalla video Opción Tipo Videos</w:delText>
        </w:r>
      </w:del>
    </w:p>
    <w:p w:rsidR="0031339F" w:rsidRPr="001175CC" w:rsidRDefault="000A6588" w:rsidP="0031339F">
      <w:pPr>
        <w:rPr>
          <w:del w:id="584" w:author="Rodrigo Riquelme" w:date="2010-12-05T11:46:00Z"/>
        </w:rPr>
      </w:pPr>
      <w:del w:id="585" w:author="Rodrigo Riquelme" w:date="2010-12-05T11:46:00Z">
        <w:r>
          <w:rPr>
            <w:noProof/>
            <w:lang w:eastAsia="es-CL"/>
            <w:rPrChange w:id="58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7" w:author="Rodrigo Riquelme" w:date="2010-12-05T11:46:00Z"/>
        </w:rPr>
      </w:pPr>
      <w:del w:id="588" w:author="Rodrigo Riquelme" w:date="2010-12-05T11:46:00Z">
        <w:r w:rsidRPr="001175CC">
          <w:delText>Ilustración 46 – Pantalla Videos Opción categorías</w:delText>
        </w:r>
      </w:del>
    </w:p>
    <w:p w:rsidR="0031339F" w:rsidRPr="001175CC" w:rsidRDefault="0031339F" w:rsidP="0031339F">
      <w:pPr>
        <w:rPr>
          <w:del w:id="589" w:author="Rodrigo Riquelme" w:date="2010-12-05T11:46:00Z"/>
        </w:rPr>
      </w:pPr>
    </w:p>
    <w:p w:rsidR="0031339F" w:rsidRPr="001175CC" w:rsidRDefault="000A6588" w:rsidP="0031339F">
      <w:pPr>
        <w:rPr>
          <w:del w:id="590" w:author="Rodrigo Riquelme" w:date="2010-12-05T11:46:00Z"/>
        </w:rPr>
      </w:pPr>
      <w:del w:id="591" w:author="Rodrigo Riquelme" w:date="2010-12-05T11:46:00Z">
        <w:r>
          <w:rPr>
            <w:noProof/>
            <w:lang w:eastAsia="es-CL"/>
            <w:rPrChange w:id="592">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3" w:author="Rodrigo Riquelme" w:date="2010-12-05T11:46:00Z"/>
        </w:rPr>
      </w:pPr>
      <w:del w:id="594" w:author="Rodrigo Riquelme" w:date="2010-12-05T11:46:00Z">
        <w:r w:rsidRPr="001175CC">
          <w:delText>Ilustración 47– Pantalla Videos Opción Etiquetas</w:delText>
        </w:r>
      </w:del>
    </w:p>
    <w:p w:rsidR="0031339F" w:rsidRPr="001175CC" w:rsidRDefault="0031339F" w:rsidP="0031339F">
      <w:pPr>
        <w:rPr>
          <w:del w:id="595" w:author="Rodrigo Riquelme" w:date="2010-12-05T11:46:00Z"/>
        </w:rPr>
      </w:pPr>
    </w:p>
    <w:p w:rsidR="0031339F" w:rsidRPr="001175CC" w:rsidRDefault="000A6588" w:rsidP="0031339F">
      <w:pPr>
        <w:rPr>
          <w:del w:id="596" w:author="Rodrigo Riquelme" w:date="2010-12-05T11:46:00Z"/>
        </w:rPr>
      </w:pPr>
      <w:del w:id="597" w:author="Rodrigo Riquelme" w:date="2010-12-05T11:46:00Z">
        <w:r>
          <w:rPr>
            <w:noProof/>
            <w:lang w:eastAsia="es-CL"/>
            <w:rPrChange w:id="59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9" w:author="Rodrigo Riquelme" w:date="2010-12-05T11:46:00Z"/>
        </w:rPr>
      </w:pPr>
      <w:del w:id="600" w:author="Rodrigo Riquelme" w:date="2010-12-05T11:46:00Z">
        <w:r w:rsidRPr="001175CC">
          <w:delText>Ilustración 48 – Pantalla Videos opción Miniaturas</w:delText>
        </w:r>
      </w:del>
    </w:p>
    <w:p w:rsidR="0031339F" w:rsidRPr="001175CC" w:rsidRDefault="0031339F" w:rsidP="0031339F">
      <w:pPr>
        <w:rPr>
          <w:del w:id="601"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2" w:name="_Toc280984221"/>
      <w:r w:rsidRPr="001175CC">
        <w:t>Ilustración</w:t>
      </w:r>
      <w:r w:rsidR="00010D4C">
        <w:t xml:space="preserve"> </w:t>
      </w:r>
      <w:r w:rsidR="00DA74FC">
        <w:fldChar w:fldCharType="begin"/>
      </w:r>
      <w:r w:rsidRPr="001175CC">
        <w:instrText xml:space="preserve"> SEQ Ilustración \* ARABIC </w:instrText>
      </w:r>
      <w:r w:rsidR="00DA74FC">
        <w:fldChar w:fldCharType="separate"/>
      </w:r>
      <w:r w:rsidR="00AD4989">
        <w:rPr>
          <w:noProof/>
        </w:rPr>
        <w:t>48</w:t>
      </w:r>
      <w:r w:rsidR="00DA74FC">
        <w:fldChar w:fldCharType="end"/>
      </w:r>
      <w:r w:rsidR="00010D4C">
        <w:t xml:space="preserve"> </w:t>
      </w:r>
      <w:r>
        <w:t>–</w:t>
      </w:r>
      <w:r w:rsidR="00010D4C">
        <w:t xml:space="preserve"> </w:t>
      </w:r>
      <w:r>
        <w:t>Formato de caso de prueba implementado</w:t>
      </w:r>
      <w:bookmarkEnd w:id="602"/>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3" w:author="Rodrigo Riquelme" w:date="2010-12-23T00:10:00Z"/>
        </w:rPr>
      </w:pPr>
      <w:bookmarkStart w:id="604" w:name="_Toc280970319"/>
      <w:ins w:id="605" w:author="Rodrigo Riquelme" w:date="2010-12-23T00:10:00Z">
        <w:r>
          <w:t>4.</w:t>
        </w:r>
      </w:ins>
      <w:r>
        <w:t>10</w:t>
      </w:r>
      <w:ins w:id="606" w:author="Rodrigo Riquelme" w:date="2010-12-23T00:10:00Z">
        <w:r>
          <w:t>.</w:t>
        </w:r>
      </w:ins>
      <w:r>
        <w:t xml:space="preserve"> </w:t>
      </w:r>
      <w:ins w:id="607" w:author="Rodrigo Riquelme" w:date="2010-12-23T00:10:00Z">
        <w:r>
          <w:t>P</w:t>
        </w:r>
      </w:ins>
      <w:r>
        <w:t>lan de liberación</w:t>
      </w:r>
      <w:bookmarkEnd w:id="604"/>
    </w:p>
    <w:p w:rsidR="00DA74FC" w:rsidRDefault="00010D4C" w:rsidP="00DA74FC">
      <w:pPr>
        <w:tabs>
          <w:tab w:val="left" w:pos="3390"/>
        </w:tabs>
        <w:pPrChange w:id="608"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09" w:name="_Toc280970320"/>
      <w:commentRangeStart w:id="610"/>
      <w:r w:rsidRPr="001175CC">
        <w:t xml:space="preserve">5. </w:t>
      </w:r>
      <w:r>
        <w:t>Conclusiones</w:t>
      </w:r>
      <w:commentRangeEnd w:id="610"/>
      <w:r w:rsidR="0070187F">
        <w:rPr>
          <w:rStyle w:val="Refdecomentario"/>
          <w:b w:val="0"/>
          <w:bCs w:val="0"/>
          <w:color w:val="auto"/>
          <w:kern w:val="0"/>
          <w:szCs w:val="20"/>
          <w:lang w:eastAsia="en-US"/>
        </w:rPr>
        <w:commentReference w:id="610"/>
      </w:r>
      <w:bookmarkEnd w:id="609"/>
    </w:p>
    <w:p w:rsidR="001175CC" w:rsidRDefault="001175CC" w:rsidP="001175CC">
      <w:pPr>
        <w:pStyle w:val="Encabezado"/>
        <w:rPr>
          <w:ins w:id="611" w:author="Dahianna Vega Leiva" w:date="2010-12-22T12:44:00Z"/>
        </w:rPr>
      </w:pPr>
    </w:p>
    <w:p w:rsidR="00010D4C" w:rsidRDefault="00010D4C" w:rsidP="00AD4989">
      <w:pPr>
        <w:pStyle w:val="Subttulo"/>
        <w:keepNext/>
        <w:outlineLvl w:val="2"/>
      </w:pPr>
      <w:r>
        <w:t>5</w:t>
      </w:r>
      <w:r w:rsidRPr="00F23A57">
        <w:t>.</w:t>
      </w:r>
      <w:r>
        <w:t>1. Conclusiones metodología</w:t>
      </w:r>
    </w:p>
    <w:p w:rsidR="00010D4C" w:rsidRDefault="00010D4C" w:rsidP="00010D4C">
      <w:r>
        <w:t>Durante el desarrollo de la implementación de métodos agiles de desarrollo de software, se lleg</w:t>
      </w:r>
      <w:ins w:id="612" w:author="copesa" w:date="2010-12-22T14:03:00Z">
        <w:r>
          <w:t>ó</w:t>
        </w:r>
      </w:ins>
      <w:bookmarkStart w:id="613" w:name="_GoBack"/>
      <w:bookmarkEnd w:id="613"/>
      <w:del w:id="614"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r>
        <w:t>5</w:t>
      </w:r>
      <w:r w:rsidRPr="00F23A57">
        <w:t>.</w:t>
      </w:r>
      <w:r w:rsidR="00C061FC">
        <w:t>2</w:t>
      </w:r>
      <w:r w:rsidRPr="00F23A57">
        <w:t>.</w:t>
      </w:r>
      <w:r>
        <w:t xml:space="preserve"> Conclusiones trabajo realizado</w:t>
      </w:r>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5" w:name="_Toc280970321"/>
      <w:r>
        <w:t>5</w:t>
      </w:r>
      <w:r w:rsidRPr="00F23A57">
        <w:t>.</w:t>
      </w:r>
      <w:r w:rsidR="00C061FC">
        <w:t>5</w:t>
      </w:r>
      <w:r w:rsidRPr="00F23A57">
        <w:t xml:space="preserve">. </w:t>
      </w:r>
      <w:r>
        <w:t>Conclusiones proyección proyecto titulo</w:t>
      </w:r>
      <w:bookmarkEnd w:id="615"/>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6" w:name="_Toc280970322"/>
      <w:r w:rsidRPr="00134FCB">
        <w:rPr>
          <w:lang w:val="en-US"/>
        </w:rPr>
        <w:t>6</w:t>
      </w:r>
      <w:r w:rsidR="00CC20D5" w:rsidRPr="00134FCB">
        <w:rPr>
          <w:lang w:val="en-US"/>
        </w:rPr>
        <w:t xml:space="preserve">. </w:t>
      </w:r>
      <w:r w:rsidR="00DF02B6" w:rsidRPr="00134FCB">
        <w:rPr>
          <w:lang w:val="en-US"/>
        </w:rPr>
        <w:t>Bibliografía</w:t>
      </w:r>
      <w:bookmarkEnd w:id="616"/>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DA74FC" w:rsidRPr="00DA74FC">
        <w:rPr>
          <w:lang w:val="es-ES"/>
          <w:rPrChange w:id="617"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DA74FC">
        <w:fldChar w:fldCharType="begin"/>
      </w:r>
      <w:r w:rsidR="00DA74FC" w:rsidRPr="00DA74FC">
        <w:rPr>
          <w:lang w:val="en-US"/>
          <w:rPrChange w:id="618" w:author="manolo" w:date="2010-12-23T14:39:00Z">
            <w:rPr>
              <w:color w:val="0000FF"/>
              <w:u w:val="single"/>
            </w:rPr>
          </w:rPrChange>
        </w:rPr>
        <w:instrText>HYPERLINK "http://www.ffmpeg.org/"</w:instrText>
      </w:r>
      <w:r w:rsidR="00DA74FC">
        <w:fldChar w:fldCharType="separate"/>
      </w:r>
      <w:r w:rsidRPr="007C0EE8">
        <w:rPr>
          <w:rStyle w:val="Hipervnculo"/>
          <w:lang w:val="en-US"/>
        </w:rPr>
        <w:t>http://www.ffmpeg.org/</w:t>
      </w:r>
      <w:r w:rsidR="00DA74FC">
        <w:fldChar w:fldCharType="end"/>
      </w:r>
      <w:r w:rsidR="00DA74FC">
        <w:fldChar w:fldCharType="begin"/>
      </w:r>
      <w:r w:rsidR="00DA74FC" w:rsidRPr="00DA74FC">
        <w:rPr>
          <w:lang w:val="en-US"/>
          <w:rPrChange w:id="619" w:author="manolo" w:date="2010-12-23T14:39:00Z">
            <w:rPr>
              <w:color w:val="0000FF"/>
              <w:u w:val="single"/>
            </w:rPr>
          </w:rPrChange>
        </w:rPr>
        <w:instrText>HYPERLINK "http://www.ffmpeg.org/"</w:instrText>
      </w:r>
      <w:r w:rsidR="00DA74F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0"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21" w:author="manolo" w:date="2010-12-23T14:39:00Z">
            <w:rPr>
              <w:color w:val="0000FF"/>
              <w:u w:val="single"/>
            </w:rPr>
          </w:rPrChange>
        </w:rPr>
        <w:instrText>HYPERLINK "http://code.google.com/intl/es/webtoolkit/"</w:instrText>
      </w:r>
      <w:r w:rsidR="00DA74FC">
        <w:fldChar w:fldCharType="separate"/>
      </w:r>
      <w:r w:rsidRPr="00FC49A8">
        <w:rPr>
          <w:rStyle w:val="Hipervnculo"/>
          <w:lang w:val="en-US"/>
        </w:rPr>
        <w:t>http://code.google.com/intl/es/webtoolkit/</w:t>
      </w:r>
      <w:r w:rsidR="00DA74F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2"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23" w:author="Rodrigo Riquelme" w:date="2010-12-23T01:33:00Z"/>
          <w:lang w:val="en-US"/>
          <w:rPrChange w:id="624" w:author="manolo" w:date="2010-12-23T14:39:00Z">
            <w:rPr>
              <w:ins w:id="625" w:author="Rodrigo Riquelme" w:date="2010-12-23T01:33:00Z"/>
            </w:rPr>
          </w:rPrChange>
        </w:rPr>
      </w:pPr>
      <w:r w:rsidRPr="00460025">
        <w:rPr>
          <w:rStyle w:val="Hipervnculo"/>
          <w:b/>
          <w:color w:val="000000"/>
          <w:u w:val="none"/>
          <w:lang w:val="en-US"/>
        </w:rPr>
        <w:t>Google TV</w:t>
      </w:r>
      <w:ins w:id="626"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27" w:author="manolo" w:date="2010-12-23T14:39:00Z">
            <w:rPr>
              <w:color w:val="0000FF"/>
              <w:u w:val="single"/>
            </w:rPr>
          </w:rPrChange>
        </w:rPr>
        <w:instrText>HYPERLINK "http://www.google.com/tv/"</w:instrText>
      </w:r>
      <w:r w:rsidR="00DA74FC">
        <w:fldChar w:fldCharType="separate"/>
      </w:r>
      <w:r w:rsidR="00CD2AC2" w:rsidRPr="00FC49A8">
        <w:rPr>
          <w:rStyle w:val="Hipervnculo"/>
          <w:lang w:val="en-US"/>
        </w:rPr>
        <w:t>http://www.google.com/tv/</w:t>
      </w:r>
      <w:r w:rsidR="00DA74FC">
        <w:fldChar w:fldCharType="end"/>
      </w:r>
    </w:p>
    <w:p w:rsidR="00CB5210" w:rsidRDefault="00DA74FC">
      <w:pPr>
        <w:pStyle w:val="Continuarlista21"/>
        <w:ind w:left="708" w:hanging="708"/>
        <w:rPr>
          <w:ins w:id="628" w:author="Rodrigo Riquelme" w:date="2010-12-23T01:34:00Z"/>
          <w:rStyle w:val="Hipervnculo"/>
          <w:color w:val="000000"/>
          <w:u w:val="none"/>
          <w:lang w:val="en-US"/>
        </w:rPr>
      </w:pPr>
      <w:ins w:id="629" w:author="Rodrigo Riquelme" w:date="2010-12-23T01:33:00Z">
        <w:r w:rsidRPr="00DA74FC">
          <w:rPr>
            <w:rStyle w:val="Hipervnculo"/>
            <w:b/>
            <w:color w:val="000000"/>
            <w:u w:val="none"/>
            <w:lang w:val="en-US"/>
            <w:rPrChange w:id="630"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1"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2" w:author="Rodrigo Riquelme" w:date="2010-12-23T01:33:00Z">
        <w:r w:rsidR="00583F65" w:rsidRPr="007517AA">
          <w:rPr>
            <w:rStyle w:val="Hipervnculo"/>
            <w:color w:val="000000"/>
            <w:u w:val="none"/>
            <w:lang w:val="en-US"/>
          </w:rPr>
          <w:instrText>http://diveintohtml5.org/video.html</w:instrText>
        </w:r>
      </w:ins>
      <w:ins w:id="633"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4" w:author="Rodrigo Riquelme" w:date="2010-12-23T01:33:00Z">
        <w:r w:rsidR="00583F65" w:rsidRPr="00B66F26">
          <w:rPr>
            <w:rStyle w:val="Hipervnculo"/>
            <w:lang w:val="en-US"/>
          </w:rPr>
          <w:t>http://diveintohtml5.org/video.html</w:t>
        </w:r>
      </w:ins>
      <w:ins w:id="635"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6" w:name="_Toc280970323"/>
      <w:r>
        <w:t>Glosario</w:t>
      </w:r>
      <w:bookmarkEnd w:id="63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7" w:name="_Toc280970324"/>
      <w:r w:rsidRPr="0064191E">
        <w:rPr>
          <w:lang w:val="en-US"/>
        </w:rPr>
        <w:t>Acrónimos</w:t>
      </w:r>
      <w:bookmarkEnd w:id="637"/>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DA74FC" w:rsidP="00770BE8">
      <w:pPr>
        <w:rPr>
          <w:rStyle w:val="google-src-text"/>
          <w:lang w:val="en-US"/>
          <w:rPrChange w:id="638" w:author="manolo" w:date="2010-12-23T14:39:00Z">
            <w:rPr>
              <w:rStyle w:val="google-src-text"/>
            </w:rPr>
          </w:rPrChange>
        </w:rPr>
      </w:pPr>
      <w:r w:rsidRPr="00DA74FC">
        <w:rPr>
          <w:rStyle w:val="google-src-text"/>
          <w:b/>
          <w:lang w:val="en-US"/>
          <w:rPrChange w:id="639" w:author="manolo" w:date="2010-12-23T14:39:00Z">
            <w:rPr>
              <w:rStyle w:val="google-src-text"/>
              <w:b/>
            </w:rPr>
          </w:rPrChange>
        </w:rPr>
        <w:t>GPL:</w:t>
      </w:r>
      <w:r w:rsidRPr="00DA74FC">
        <w:rPr>
          <w:bCs/>
          <w:lang w:val="en-US"/>
          <w:rPrChange w:id="640"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DA74FC" w:rsidP="00770BE8">
      <w:pPr>
        <w:rPr>
          <w:rStyle w:val="nfasis"/>
          <w:lang w:val="en-US"/>
        </w:rPr>
      </w:pPr>
      <w:r w:rsidRPr="00DA74FC">
        <w:rPr>
          <w:b/>
          <w:szCs w:val="24"/>
          <w:lang w:val="en-US"/>
          <w:rPrChange w:id="641" w:author="manolo" w:date="2010-12-23T14:39:00Z">
            <w:rPr>
              <w:rFonts w:cs="Times New Roman"/>
              <w:b/>
              <w:i/>
              <w:szCs w:val="24"/>
              <w:lang w:val="en-US"/>
            </w:rPr>
          </w:rPrChange>
        </w:rPr>
        <w:t>REST:</w:t>
      </w:r>
      <w:r w:rsidR="00010D4C">
        <w:rPr>
          <w:b/>
          <w:szCs w:val="24"/>
          <w:lang w:val="en-US"/>
        </w:rPr>
        <w:t xml:space="preserve"> </w:t>
      </w:r>
      <w:r w:rsidRPr="00DA74FC">
        <w:rPr>
          <w:szCs w:val="24"/>
          <w:lang w:val="en-US"/>
          <w:rPrChange w:id="642" w:author="manolo" w:date="2010-12-23T14:39:00Z">
            <w:rPr>
              <w:rFonts w:cs="Times New Roman"/>
              <w:i/>
              <w:szCs w:val="24"/>
              <w:lang w:val="en-US"/>
            </w:rPr>
          </w:rPrChange>
        </w:rPr>
        <w:t>Representational</w:t>
      </w:r>
      <w:r w:rsidR="00C061FC">
        <w:rPr>
          <w:szCs w:val="24"/>
          <w:lang w:val="en-US"/>
        </w:rPr>
        <w:t xml:space="preserve"> </w:t>
      </w:r>
      <w:r w:rsidRPr="00DA74FC">
        <w:rPr>
          <w:szCs w:val="24"/>
          <w:lang w:val="en-US"/>
          <w:rPrChange w:id="643"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3"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1"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0"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6588" w:rsidRDefault="000A6588">
      <w:pPr>
        <w:spacing w:before="0" w:after="0" w:line="240" w:lineRule="auto"/>
      </w:pPr>
      <w:r>
        <w:separator/>
      </w:r>
    </w:p>
  </w:endnote>
  <w:endnote w:type="continuationSeparator" w:id="0">
    <w:p w:rsidR="000A6588" w:rsidRDefault="000A6588">
      <w:pPr>
        <w:spacing w:before="0" w:after="0" w:line="240" w:lineRule="auto"/>
      </w:pPr>
      <w:r>
        <w:continuationSeparator/>
      </w:r>
    </w:p>
  </w:endnote>
  <w:endnote w:type="continuationNotice" w:id="1">
    <w:p w:rsidR="000A6588" w:rsidRDefault="000A658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A74FC">
            <w:rPr>
              <w:sz w:val="16"/>
              <w:szCs w:val="16"/>
            </w:rPr>
            <w:fldChar w:fldCharType="begin"/>
          </w:r>
          <w:r>
            <w:rPr>
              <w:sz w:val="16"/>
              <w:szCs w:val="16"/>
            </w:rPr>
            <w:instrText xml:space="preserve"> PAGE </w:instrText>
          </w:r>
          <w:r w:rsidR="00DA74FC">
            <w:rPr>
              <w:sz w:val="16"/>
              <w:szCs w:val="16"/>
            </w:rPr>
            <w:fldChar w:fldCharType="separate"/>
          </w:r>
          <w:r w:rsidR="00AD4989">
            <w:rPr>
              <w:noProof/>
              <w:sz w:val="16"/>
              <w:szCs w:val="16"/>
            </w:rPr>
            <w:t>145</w:t>
          </w:r>
          <w:r w:rsidR="00DA74FC">
            <w:rPr>
              <w:sz w:val="16"/>
              <w:szCs w:val="16"/>
            </w:rPr>
            <w:fldChar w:fldCharType="end"/>
          </w:r>
          <w:r>
            <w:rPr>
              <w:sz w:val="16"/>
              <w:szCs w:val="16"/>
            </w:rPr>
            <w:t xml:space="preserve"> de </w:t>
          </w:r>
          <w:fldSimple w:instr=" NUMPAGES   \* MERGEFORMAT ">
            <w:r w:rsidR="00AD4989" w:rsidRPr="00AD498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6588" w:rsidRDefault="000A6588">
      <w:pPr>
        <w:spacing w:before="0" w:after="0" w:line="240" w:lineRule="auto"/>
      </w:pPr>
      <w:r>
        <w:separator/>
      </w:r>
    </w:p>
  </w:footnote>
  <w:footnote w:type="continuationSeparator" w:id="0">
    <w:p w:rsidR="000A6588" w:rsidRDefault="000A6588">
      <w:pPr>
        <w:spacing w:before="0" w:after="0" w:line="240" w:lineRule="auto"/>
      </w:pPr>
      <w:r>
        <w:continuationSeparator/>
      </w:r>
    </w:p>
  </w:footnote>
  <w:footnote w:type="continuationNotice" w:id="1">
    <w:p w:rsidR="000A6588" w:rsidRDefault="000A6588">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DA74FC">
        <w:fldChar w:fldCharType="begin"/>
      </w:r>
      <w:r w:rsidR="00DA74FC" w:rsidRPr="00DA74FC">
        <w:rPr>
          <w:lang w:val="en-US"/>
          <w:rPrChange w:id="14" w:author="manolo" w:date="2010-12-23T14:39:00Z">
            <w:rPr/>
          </w:rPrChange>
        </w:rPr>
        <w:instrText>HYPERLINK "http://es.wikipedia.org/wiki/Acceso_Multimedia_Universal"</w:instrText>
      </w:r>
      <w:r w:rsidR="00DA74FC">
        <w:fldChar w:fldCharType="separate"/>
      </w:r>
      <w:r w:rsidRPr="00E06820">
        <w:rPr>
          <w:rStyle w:val="Hipervnculo"/>
          <w:lang w:val="en-US"/>
        </w:rPr>
        <w:t>http://es.wikipedia.org/wiki/Acceso_Multimedia_Universal</w:t>
      </w:r>
      <w:r w:rsidR="00DA74F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DA74FC">
        <w:fldChar w:fldCharType="begin"/>
      </w:r>
      <w:r w:rsidR="00DA74FC" w:rsidRPr="00DA74FC">
        <w:rPr>
          <w:lang w:val="en-US"/>
          <w:rPrChange w:id="19" w:author="manolo" w:date="2010-12-23T14:39:00Z">
            <w:rPr/>
          </w:rPrChange>
        </w:rPr>
        <w:instrText>HYPERLINK "http://es.wikipedia.org/wiki/Acceso_Multimedia_Universal"</w:instrText>
      </w:r>
      <w:r w:rsidR="00DA74FC">
        <w:fldChar w:fldCharType="separate"/>
      </w:r>
      <w:r w:rsidRPr="00750000">
        <w:rPr>
          <w:rStyle w:val="Hipervnculo"/>
          <w:szCs w:val="24"/>
          <w:lang w:val="en-US"/>
        </w:rPr>
        <w:t>http://es.wikipedia.org/wiki/Acceso_Multimedia_Universal</w:t>
      </w:r>
      <w:r w:rsidR="00DA74F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DA74FC">
        <w:fldChar w:fldCharType="begin"/>
      </w:r>
      <w:r w:rsidR="00DA74FC" w:rsidRPr="00DA74FC">
        <w:rPr>
          <w:lang w:val="en-US"/>
          <w:rPrChange w:id="39" w:author="manolo" w:date="2010-12-23T14:39:00Z">
            <w:rPr/>
          </w:rPrChange>
        </w:rPr>
        <w:instrText>HYPERLINK "http://helpdesk.doit.wisc.edu/helpdesk/page.php?id=5325"</w:instrText>
      </w:r>
      <w:r w:rsidR="00DA74FC">
        <w:fldChar w:fldCharType="separate"/>
      </w:r>
      <w:r w:rsidRPr="007C34C3">
        <w:rPr>
          <w:rStyle w:val="Hipervnculo"/>
          <w:sz w:val="20"/>
          <w:szCs w:val="20"/>
          <w:lang w:val="en-US"/>
        </w:rPr>
        <w:t>http://helpdesk.doit.wisc.edu/helpdesk/page.php?id=5325</w:t>
      </w:r>
      <w:r w:rsidR="00DA74F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DA74FC">
        <w:fldChar w:fldCharType="begin"/>
      </w:r>
      <w:r w:rsidR="00DA74FC" w:rsidRPr="00DA74FC">
        <w:rPr>
          <w:lang w:val="en-US"/>
          <w:rPrChange w:id="40" w:author="manolo" w:date="2010-12-23T14:39:00Z">
            <w:rPr/>
          </w:rPrChange>
        </w:rPr>
        <w:instrText>HYPERLINK "http://helpdesk.doit.wisc.edu/helpdesk/page.php?id=5325"</w:instrText>
      </w:r>
      <w:r w:rsidR="00DA74FC">
        <w:fldChar w:fldCharType="separate"/>
      </w:r>
      <w:r w:rsidRPr="00FF7249">
        <w:rPr>
          <w:rStyle w:val="Hipervnculo"/>
          <w:sz w:val="20"/>
          <w:szCs w:val="20"/>
          <w:lang w:val="en-US"/>
        </w:rPr>
        <w:t>http://helpdesk.doit.wisc.edu/helpdesk/page.php?id=5325</w:t>
      </w:r>
      <w:r w:rsidR="00DA74F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DA74FC">
        <w:fldChar w:fldCharType="begin"/>
      </w:r>
      <w:r w:rsidR="00DA74FC" w:rsidRPr="00DA74FC">
        <w:rPr>
          <w:lang w:val="en-US"/>
          <w:rPrChange w:id="108" w:author="manolo" w:date="2010-12-23T14:39:00Z">
            <w:rPr/>
          </w:rPrChange>
        </w:rPr>
        <w:instrText>HYPERLINK "http://dev.w3.org/html5/spec/"</w:instrText>
      </w:r>
      <w:r w:rsidR="00DA74FC">
        <w:fldChar w:fldCharType="separate"/>
      </w:r>
      <w:r w:rsidRPr="00894735">
        <w:rPr>
          <w:rStyle w:val="Hipervnculo"/>
          <w:lang w:val="en-US"/>
        </w:rPr>
        <w:t>http://dev.w3.org/html5/spec/</w:t>
      </w:r>
      <w:r w:rsidR="00DA74F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6588"/>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D068363-19FD-487A-BF1A-D75706E6412B}">
  <ds:schemaRefs>
    <ds:schemaRef ds:uri="http://schemas.openxmlformats.org/officeDocument/2006/bibliography"/>
  </ds:schemaRefs>
</ds:datastoreItem>
</file>

<file path=customXml/itemProps2.xml><?xml version="1.0" encoding="utf-8"?>
<ds:datastoreItem xmlns:ds="http://schemas.openxmlformats.org/officeDocument/2006/customXml" ds:itemID="{A1C49668-6D09-4344-8000-0D075E508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1</Pages>
  <Words>18159</Words>
  <Characters>99880</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117804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34</cp:revision>
  <cp:lastPrinted>2010-12-05T19:57:00Z</cp:lastPrinted>
  <dcterms:created xsi:type="dcterms:W3CDTF">2010-12-23T01:25:00Z</dcterms:created>
  <dcterms:modified xsi:type="dcterms:W3CDTF">2010-12-24T23:12:00Z</dcterms:modified>
</cp:coreProperties>
</file>