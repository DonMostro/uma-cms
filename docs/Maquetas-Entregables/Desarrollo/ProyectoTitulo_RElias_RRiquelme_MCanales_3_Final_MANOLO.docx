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C016B3"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C016B3"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C016B3">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C016B3"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C016B3"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C016B3"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C016B3"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C016B3"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C016B3"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C016B3"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C016B3"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C016B3">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625C7F" w:rsidP="00CF0939">
      <w:r>
        <w:t>En la ilustración numero 38 de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al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625C7F" w:rsidP="00CF0939">
      <w:r>
        <w:t xml:space="preserve">En la ilustración numero 40 de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de contenido de página. crear tiene la funcionalidad de crear un nuevo contenido de menú el cual despliega cajas de texto y listas desplegables para realizar el llenado de los datos solicitado y poder registrarlos con el botón crear. La opción editar puede ser solicitada de 2 maneras una con el icono de lápiz y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C016B3">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C016B3"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C016B3"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C016B3"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C016B3"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C016B3"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C016B3"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C016B3"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C016B3"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C016B3"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C016B3"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C016B3"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16B3" w:rsidRDefault="00C016B3">
      <w:pPr>
        <w:spacing w:before="0" w:after="0" w:line="240" w:lineRule="auto"/>
      </w:pPr>
      <w:r>
        <w:separator/>
      </w:r>
    </w:p>
  </w:endnote>
  <w:endnote w:type="continuationSeparator" w:id="0">
    <w:p w:rsidR="00C016B3" w:rsidRDefault="00C016B3">
      <w:pPr>
        <w:spacing w:before="0" w:after="0" w:line="240" w:lineRule="auto"/>
      </w:pPr>
      <w:r>
        <w:continuationSeparator/>
      </w:r>
    </w:p>
  </w:endnote>
  <w:endnote w:type="continuationNotice" w:id="1">
    <w:p w:rsidR="00C016B3" w:rsidRDefault="00C016B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2</w:t>
          </w:r>
          <w:r w:rsidR="009011E4">
            <w:rPr>
              <w:sz w:val="16"/>
              <w:szCs w:val="16"/>
            </w:rPr>
            <w:fldChar w:fldCharType="end"/>
          </w:r>
          <w:r>
            <w:rPr>
              <w:sz w:val="16"/>
              <w:szCs w:val="16"/>
            </w:rPr>
            <w:t xml:space="preserve"> de </w:t>
          </w:r>
          <w:fldSimple w:instr=" NUMPAGES   \* MERGEFORMAT ">
            <w:r w:rsidR="00625C7F" w:rsidRPr="00625C7F">
              <w:rPr>
                <w:noProof/>
                <w:sz w:val="16"/>
                <w:szCs w:val="16"/>
              </w:rPr>
              <w:t>144</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16B3" w:rsidRDefault="00C016B3">
      <w:pPr>
        <w:spacing w:before="0" w:after="0" w:line="240" w:lineRule="auto"/>
      </w:pPr>
      <w:r>
        <w:separator/>
      </w:r>
    </w:p>
  </w:footnote>
  <w:footnote w:type="continuationSeparator" w:id="0">
    <w:p w:rsidR="00C016B3" w:rsidRDefault="00C016B3">
      <w:pPr>
        <w:spacing w:before="0" w:after="0" w:line="240" w:lineRule="auto"/>
      </w:pPr>
      <w:r>
        <w:continuationSeparator/>
      </w:r>
    </w:p>
  </w:footnote>
  <w:footnote w:type="continuationNotice" w:id="1">
    <w:p w:rsidR="00C016B3" w:rsidRDefault="00C016B3">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16B3"/>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8A0050B-8626-4FF5-8F01-9612CF2C4FA0}">
  <ds:schemaRefs>
    <ds:schemaRef ds:uri="http://schemas.openxmlformats.org/officeDocument/2006/bibliography"/>
  </ds:schemaRefs>
</ds:datastoreItem>
</file>

<file path=customXml/itemProps2.xml><?xml version="1.0" encoding="utf-8"?>
<ds:datastoreItem xmlns:ds="http://schemas.openxmlformats.org/officeDocument/2006/customXml" ds:itemID="{0428E997-E5A4-45B4-A927-4085D9C28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Pages>
  <Words>16777</Words>
  <Characters>92279</Characters>
  <Application>Microsoft Office Word</Application>
  <DocSecurity>0</DocSecurity>
  <Lines>768</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108839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2010-12-23T21:07:00Z</dcterms:modified>
</cp:coreProperties>
</file>