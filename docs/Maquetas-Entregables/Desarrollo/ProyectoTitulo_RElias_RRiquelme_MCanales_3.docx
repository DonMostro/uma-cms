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D6A01">
            <w:pPr>
              <w:pStyle w:val="Sinespaciado"/>
              <w:snapToGrid w:val="0"/>
              <w:jc w:val="both"/>
            </w:pPr>
            <w:hyperlink r:id="rId13" w:history="1">
              <w:r w:rsidR="00CC20D5">
                <w:rPr>
                  <w:rStyle w:val="Hipervnculo"/>
                </w:rPr>
                <w:t>Rogelio.elias@sonda.com</w:t>
              </w:r>
            </w:hyperlink>
          </w:p>
          <w:p w:rsidR="00CC20D5" w:rsidRDefault="00DD6A01">
            <w:pPr>
              <w:pStyle w:val="Sinespaciado"/>
              <w:snapToGrid w:val="0"/>
              <w:jc w:val="both"/>
            </w:pPr>
            <w:hyperlink r:id="rId14" w:history="1">
              <w:r w:rsidR="00CC20D5">
                <w:rPr>
                  <w:rStyle w:val="Hipervnculo"/>
                </w:rPr>
                <w:t>rodrigo.riquelme@latercera.com</w:t>
              </w:r>
            </w:hyperlink>
          </w:p>
          <w:p w:rsidR="00CC20D5" w:rsidRDefault="00DD6A01">
            <w:pPr>
              <w:pStyle w:val="Sinespaciado"/>
              <w:snapToGrid w:val="0"/>
              <w:jc w:val="both"/>
              <w:rPr>
                <w:b/>
              </w:rPr>
            </w:pPr>
            <w:hyperlink r:id="rId1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075ADF">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0545884" w:history="1">
        <w:r w:rsidR="004D0E07" w:rsidRPr="00A93828">
          <w:rPr>
            <w:rStyle w:val="Hipervnculo"/>
          </w:rPr>
          <w:t>Capítulo 1. Introducción</w:t>
        </w:r>
        <w:r w:rsidR="004D0E07">
          <w:rPr>
            <w:webHidden/>
          </w:rPr>
          <w:tab/>
        </w:r>
        <w:r w:rsidR="004D0E07">
          <w:rPr>
            <w:webHidden/>
          </w:rPr>
          <w:fldChar w:fldCharType="begin"/>
        </w:r>
        <w:r w:rsidR="004D0E07">
          <w:rPr>
            <w:webHidden/>
          </w:rPr>
          <w:instrText xml:space="preserve"> PAGEREF _Toc280545884 \h </w:instrText>
        </w:r>
        <w:r w:rsidR="004D0E07">
          <w:rPr>
            <w:webHidden/>
          </w:rPr>
        </w:r>
        <w:r w:rsidR="004D0E07">
          <w:rPr>
            <w:webHidden/>
          </w:rPr>
          <w:fldChar w:fldCharType="separate"/>
        </w:r>
        <w:r w:rsidR="004D0E07">
          <w:rPr>
            <w:webHidden/>
          </w:rPr>
          <w:t>11</w:t>
        </w:r>
        <w:r w:rsidR="004D0E07">
          <w:rPr>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sidR="004D0E07">
          <w:rPr>
            <w:noProof/>
            <w:webHidden/>
          </w:rPr>
          <w:fldChar w:fldCharType="begin"/>
        </w:r>
        <w:r w:rsidR="004D0E07">
          <w:rPr>
            <w:noProof/>
            <w:webHidden/>
          </w:rPr>
          <w:instrText xml:space="preserve"> PAGEREF _Toc280545885 \h </w:instrText>
        </w:r>
        <w:r w:rsidR="004D0E07">
          <w:rPr>
            <w:noProof/>
            <w:webHidden/>
          </w:rPr>
        </w:r>
        <w:r w:rsidR="004D0E07">
          <w:rPr>
            <w:noProof/>
            <w:webHidden/>
          </w:rPr>
          <w:fldChar w:fldCharType="separate"/>
        </w:r>
        <w:r w:rsidR="004D0E07">
          <w:rPr>
            <w:noProof/>
            <w:webHidden/>
          </w:rPr>
          <w:t>11</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sidR="004D0E07">
          <w:rPr>
            <w:noProof/>
            <w:webHidden/>
          </w:rPr>
          <w:fldChar w:fldCharType="begin"/>
        </w:r>
        <w:r w:rsidR="004D0E07">
          <w:rPr>
            <w:noProof/>
            <w:webHidden/>
          </w:rPr>
          <w:instrText xml:space="preserve"> PAGEREF _Toc280545886 \h </w:instrText>
        </w:r>
        <w:r w:rsidR="004D0E07">
          <w:rPr>
            <w:noProof/>
            <w:webHidden/>
          </w:rPr>
        </w:r>
        <w:r w:rsidR="004D0E07">
          <w:rPr>
            <w:noProof/>
            <w:webHidden/>
          </w:rPr>
          <w:fldChar w:fldCharType="separate"/>
        </w:r>
        <w:r w:rsidR="004D0E07">
          <w:rPr>
            <w:noProof/>
            <w:webHidden/>
          </w:rPr>
          <w:t>14</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sidR="004D0E07">
          <w:rPr>
            <w:noProof/>
            <w:webHidden/>
          </w:rPr>
          <w:fldChar w:fldCharType="begin"/>
        </w:r>
        <w:r w:rsidR="004D0E07">
          <w:rPr>
            <w:noProof/>
            <w:webHidden/>
          </w:rPr>
          <w:instrText xml:space="preserve"> PAGEREF _Toc280545887 \h </w:instrText>
        </w:r>
        <w:r w:rsidR="004D0E07">
          <w:rPr>
            <w:noProof/>
            <w:webHidden/>
          </w:rPr>
        </w:r>
        <w:r w:rsidR="004D0E07">
          <w:rPr>
            <w:noProof/>
            <w:webHidden/>
          </w:rPr>
          <w:fldChar w:fldCharType="separate"/>
        </w:r>
        <w:r w:rsidR="004D0E07">
          <w:rPr>
            <w:noProof/>
            <w:webHidden/>
          </w:rPr>
          <w:t>17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sidR="004D0E07">
          <w:rPr>
            <w:noProof/>
            <w:webHidden/>
          </w:rPr>
          <w:fldChar w:fldCharType="begin"/>
        </w:r>
        <w:r w:rsidR="004D0E07">
          <w:rPr>
            <w:noProof/>
            <w:webHidden/>
          </w:rPr>
          <w:instrText xml:space="preserve"> PAGEREF _Toc280545888 \h </w:instrText>
        </w:r>
        <w:r w:rsidR="004D0E07">
          <w:rPr>
            <w:noProof/>
            <w:webHidden/>
          </w:rPr>
        </w:r>
        <w:r w:rsidR="004D0E07">
          <w:rPr>
            <w:noProof/>
            <w:webHidden/>
          </w:rPr>
          <w:fldChar w:fldCharType="separate"/>
        </w:r>
        <w:r w:rsidR="004D0E07">
          <w:rPr>
            <w:noProof/>
            <w:webHidden/>
          </w:rPr>
          <w:t>17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sidR="004D0E07">
          <w:rPr>
            <w:noProof/>
            <w:webHidden/>
          </w:rPr>
          <w:fldChar w:fldCharType="begin"/>
        </w:r>
        <w:r w:rsidR="004D0E07">
          <w:rPr>
            <w:noProof/>
            <w:webHidden/>
          </w:rPr>
          <w:instrText xml:space="preserve"> PAGEREF _Toc280545889 \h </w:instrText>
        </w:r>
        <w:r w:rsidR="004D0E07">
          <w:rPr>
            <w:noProof/>
            <w:webHidden/>
          </w:rPr>
        </w:r>
        <w:r w:rsidR="004D0E07">
          <w:rPr>
            <w:noProof/>
            <w:webHidden/>
          </w:rPr>
          <w:fldChar w:fldCharType="separate"/>
        </w:r>
        <w:r w:rsidR="004D0E07">
          <w:rPr>
            <w:noProof/>
            <w:webHidden/>
          </w:rPr>
          <w:t>17</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sidR="004D0E07">
          <w:rPr>
            <w:noProof/>
            <w:webHidden/>
          </w:rPr>
          <w:fldChar w:fldCharType="begin"/>
        </w:r>
        <w:r w:rsidR="004D0E07">
          <w:rPr>
            <w:noProof/>
            <w:webHidden/>
          </w:rPr>
          <w:instrText xml:space="preserve"> PAGEREF _Toc280545890 \h </w:instrText>
        </w:r>
        <w:r w:rsidR="004D0E07">
          <w:rPr>
            <w:noProof/>
            <w:webHidden/>
          </w:rPr>
        </w:r>
        <w:r w:rsidR="004D0E07">
          <w:rPr>
            <w:noProof/>
            <w:webHidden/>
          </w:rPr>
          <w:fldChar w:fldCharType="separate"/>
        </w:r>
        <w:r w:rsidR="004D0E07">
          <w:rPr>
            <w:noProof/>
            <w:webHidden/>
          </w:rPr>
          <w:t>18</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sidR="004D0E07">
          <w:rPr>
            <w:noProof/>
            <w:webHidden/>
          </w:rPr>
          <w:fldChar w:fldCharType="begin"/>
        </w:r>
        <w:r w:rsidR="004D0E07">
          <w:rPr>
            <w:noProof/>
            <w:webHidden/>
          </w:rPr>
          <w:instrText xml:space="preserve"> PAGEREF _Toc280545891 \h </w:instrText>
        </w:r>
        <w:r w:rsidR="004D0E07">
          <w:rPr>
            <w:noProof/>
            <w:webHidden/>
          </w:rPr>
        </w:r>
        <w:r w:rsidR="004D0E07">
          <w:rPr>
            <w:noProof/>
            <w:webHidden/>
          </w:rPr>
          <w:fldChar w:fldCharType="separate"/>
        </w:r>
        <w:r w:rsidR="004D0E07">
          <w:rPr>
            <w:noProof/>
            <w:webHidden/>
          </w:rPr>
          <w:t>19</w:t>
        </w:r>
        <w:r w:rsidR="004D0E07">
          <w:rPr>
            <w:noProof/>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sidR="004D0E07">
          <w:rPr>
            <w:webHidden/>
          </w:rPr>
          <w:fldChar w:fldCharType="begin"/>
        </w:r>
        <w:r w:rsidR="004D0E07">
          <w:rPr>
            <w:webHidden/>
          </w:rPr>
          <w:instrText xml:space="preserve"> PAGEREF _Toc280545892 \h </w:instrText>
        </w:r>
        <w:r w:rsidR="004D0E07">
          <w:rPr>
            <w:webHidden/>
          </w:rPr>
        </w:r>
        <w:r w:rsidR="004D0E07">
          <w:rPr>
            <w:webHidden/>
          </w:rPr>
          <w:fldChar w:fldCharType="separate"/>
        </w:r>
        <w:r w:rsidR="004D0E07">
          <w:rPr>
            <w:webHidden/>
          </w:rPr>
          <w:t>21</w:t>
        </w:r>
        <w:r w:rsidR="004D0E07">
          <w:rPr>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sidR="004D0E07">
          <w:rPr>
            <w:noProof/>
            <w:webHidden/>
          </w:rPr>
          <w:fldChar w:fldCharType="begin"/>
        </w:r>
        <w:r w:rsidR="004D0E07">
          <w:rPr>
            <w:noProof/>
            <w:webHidden/>
          </w:rPr>
          <w:instrText xml:space="preserve"> PAGEREF _Toc280545893 \h </w:instrText>
        </w:r>
        <w:r w:rsidR="004D0E07">
          <w:rPr>
            <w:noProof/>
            <w:webHidden/>
          </w:rPr>
        </w:r>
        <w:r w:rsidR="004D0E07">
          <w:rPr>
            <w:noProof/>
            <w:webHidden/>
          </w:rPr>
          <w:fldChar w:fldCharType="separate"/>
        </w:r>
        <w:r w:rsidR="004D0E07">
          <w:rPr>
            <w:noProof/>
            <w:webHidden/>
          </w:rPr>
          <w:t>21</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sidR="004D0E07">
          <w:rPr>
            <w:noProof/>
            <w:webHidden/>
          </w:rPr>
          <w:fldChar w:fldCharType="begin"/>
        </w:r>
        <w:r w:rsidR="004D0E07">
          <w:rPr>
            <w:noProof/>
            <w:webHidden/>
          </w:rPr>
          <w:instrText xml:space="preserve"> PAGEREF _Toc280545894 \h </w:instrText>
        </w:r>
        <w:r w:rsidR="004D0E07">
          <w:rPr>
            <w:noProof/>
            <w:webHidden/>
          </w:rPr>
        </w:r>
        <w:r w:rsidR="004D0E07">
          <w:rPr>
            <w:noProof/>
            <w:webHidden/>
          </w:rPr>
          <w:fldChar w:fldCharType="separate"/>
        </w:r>
        <w:r w:rsidR="004D0E07">
          <w:rPr>
            <w:noProof/>
            <w:webHidden/>
          </w:rPr>
          <w:t>25</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sidR="004D0E07">
          <w:rPr>
            <w:noProof/>
            <w:webHidden/>
          </w:rPr>
          <w:fldChar w:fldCharType="begin"/>
        </w:r>
        <w:r w:rsidR="004D0E07">
          <w:rPr>
            <w:noProof/>
            <w:webHidden/>
          </w:rPr>
          <w:instrText xml:space="preserve"> PAGEREF _Toc280545895 \h </w:instrText>
        </w:r>
        <w:r w:rsidR="004D0E07">
          <w:rPr>
            <w:noProof/>
            <w:webHidden/>
          </w:rPr>
        </w:r>
        <w:r w:rsidR="004D0E07">
          <w:rPr>
            <w:noProof/>
            <w:webHidden/>
          </w:rPr>
          <w:fldChar w:fldCharType="separate"/>
        </w:r>
        <w:r w:rsidR="004D0E07">
          <w:rPr>
            <w:noProof/>
            <w:webHidden/>
          </w:rPr>
          <w:t>25</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sidR="004D0E07">
          <w:rPr>
            <w:noProof/>
            <w:webHidden/>
          </w:rPr>
          <w:fldChar w:fldCharType="begin"/>
        </w:r>
        <w:r w:rsidR="004D0E07">
          <w:rPr>
            <w:noProof/>
            <w:webHidden/>
          </w:rPr>
          <w:instrText xml:space="preserve"> PAGEREF _Toc280545896 \h </w:instrText>
        </w:r>
        <w:r w:rsidR="004D0E07">
          <w:rPr>
            <w:noProof/>
            <w:webHidden/>
          </w:rPr>
        </w:r>
        <w:r w:rsidR="004D0E07">
          <w:rPr>
            <w:noProof/>
            <w:webHidden/>
          </w:rPr>
          <w:fldChar w:fldCharType="separate"/>
        </w:r>
        <w:r w:rsidR="004D0E07">
          <w:rPr>
            <w:noProof/>
            <w:webHidden/>
          </w:rPr>
          <w:t>27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sidR="004D0E07">
          <w:rPr>
            <w:noProof/>
            <w:webHidden/>
          </w:rPr>
          <w:fldChar w:fldCharType="begin"/>
        </w:r>
        <w:r w:rsidR="004D0E07">
          <w:rPr>
            <w:noProof/>
            <w:webHidden/>
          </w:rPr>
          <w:instrText xml:space="preserve"> PAGEREF _Toc280545897 \h </w:instrText>
        </w:r>
        <w:r w:rsidR="004D0E07">
          <w:rPr>
            <w:noProof/>
            <w:webHidden/>
          </w:rPr>
        </w:r>
        <w:r w:rsidR="004D0E07">
          <w:rPr>
            <w:noProof/>
            <w:webHidden/>
          </w:rPr>
          <w:fldChar w:fldCharType="separate"/>
        </w:r>
        <w:r w:rsidR="004D0E07">
          <w:rPr>
            <w:noProof/>
            <w:webHidden/>
          </w:rPr>
          <w:t>28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sidR="004D0E07">
          <w:rPr>
            <w:noProof/>
            <w:webHidden/>
          </w:rPr>
          <w:fldChar w:fldCharType="begin"/>
        </w:r>
        <w:r w:rsidR="004D0E07">
          <w:rPr>
            <w:noProof/>
            <w:webHidden/>
          </w:rPr>
          <w:instrText xml:space="preserve"> PAGEREF _Toc280545898 \h </w:instrText>
        </w:r>
        <w:r w:rsidR="004D0E07">
          <w:rPr>
            <w:noProof/>
            <w:webHidden/>
          </w:rPr>
        </w:r>
        <w:r w:rsidR="004D0E07">
          <w:rPr>
            <w:noProof/>
            <w:webHidden/>
          </w:rPr>
          <w:fldChar w:fldCharType="separate"/>
        </w:r>
        <w:r w:rsidR="004D0E07">
          <w:rPr>
            <w:noProof/>
            <w:webHidden/>
          </w:rPr>
          <w:t>29</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sidR="004D0E07">
          <w:rPr>
            <w:noProof/>
            <w:webHidden/>
          </w:rPr>
          <w:fldChar w:fldCharType="begin"/>
        </w:r>
        <w:r w:rsidR="004D0E07">
          <w:rPr>
            <w:noProof/>
            <w:webHidden/>
          </w:rPr>
          <w:instrText xml:space="preserve"> PAGEREF _Toc280545899 \h </w:instrText>
        </w:r>
        <w:r w:rsidR="004D0E07">
          <w:rPr>
            <w:noProof/>
            <w:webHidden/>
          </w:rPr>
        </w:r>
        <w:r w:rsidR="004D0E07">
          <w:rPr>
            <w:noProof/>
            <w:webHidden/>
          </w:rPr>
          <w:fldChar w:fldCharType="separate"/>
        </w:r>
        <w:r w:rsidR="004D0E07">
          <w:rPr>
            <w:noProof/>
            <w:webHidden/>
          </w:rPr>
          <w:t>30</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sidR="004D0E07">
          <w:rPr>
            <w:noProof/>
            <w:webHidden/>
          </w:rPr>
          <w:fldChar w:fldCharType="begin"/>
        </w:r>
        <w:r w:rsidR="004D0E07">
          <w:rPr>
            <w:noProof/>
            <w:webHidden/>
          </w:rPr>
          <w:instrText xml:space="preserve"> PAGEREF _Toc280545900 \h </w:instrText>
        </w:r>
        <w:r w:rsidR="004D0E07">
          <w:rPr>
            <w:noProof/>
            <w:webHidden/>
          </w:rPr>
        </w:r>
        <w:r w:rsidR="004D0E07">
          <w:rPr>
            <w:noProof/>
            <w:webHidden/>
          </w:rPr>
          <w:fldChar w:fldCharType="separate"/>
        </w:r>
        <w:r w:rsidR="004D0E07">
          <w:rPr>
            <w:noProof/>
            <w:webHidden/>
          </w:rPr>
          <w:t>31</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sidR="004D0E07">
          <w:rPr>
            <w:noProof/>
            <w:webHidden/>
          </w:rPr>
          <w:fldChar w:fldCharType="begin"/>
        </w:r>
        <w:r w:rsidR="004D0E07">
          <w:rPr>
            <w:noProof/>
            <w:webHidden/>
          </w:rPr>
          <w:instrText xml:space="preserve"> PAGEREF _Toc280545901 \h </w:instrText>
        </w:r>
        <w:r w:rsidR="004D0E07">
          <w:rPr>
            <w:noProof/>
            <w:webHidden/>
          </w:rPr>
        </w:r>
        <w:r w:rsidR="004D0E07">
          <w:rPr>
            <w:noProof/>
            <w:webHidden/>
          </w:rPr>
          <w:fldChar w:fldCharType="separate"/>
        </w:r>
        <w:r w:rsidR="004D0E07">
          <w:rPr>
            <w:noProof/>
            <w:webHidden/>
          </w:rPr>
          <w:t>31</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sidR="004D0E07">
          <w:rPr>
            <w:noProof/>
            <w:webHidden/>
          </w:rPr>
          <w:fldChar w:fldCharType="begin"/>
        </w:r>
        <w:r w:rsidR="004D0E07">
          <w:rPr>
            <w:noProof/>
            <w:webHidden/>
          </w:rPr>
          <w:instrText xml:space="preserve"> PAGEREF _Toc280545902 \h </w:instrText>
        </w:r>
        <w:r w:rsidR="004D0E07">
          <w:rPr>
            <w:noProof/>
            <w:webHidden/>
          </w:rPr>
        </w:r>
        <w:r w:rsidR="004D0E07">
          <w:rPr>
            <w:noProof/>
            <w:webHidden/>
          </w:rPr>
          <w:fldChar w:fldCharType="separate"/>
        </w:r>
        <w:r w:rsidR="004D0E07">
          <w:rPr>
            <w:noProof/>
            <w:webHidden/>
          </w:rPr>
          <w:t>32</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sidR="004D0E07">
          <w:rPr>
            <w:noProof/>
            <w:webHidden/>
          </w:rPr>
          <w:fldChar w:fldCharType="begin"/>
        </w:r>
        <w:r w:rsidR="004D0E07">
          <w:rPr>
            <w:noProof/>
            <w:webHidden/>
          </w:rPr>
          <w:instrText xml:space="preserve"> PAGEREF _Toc280545903 \h </w:instrText>
        </w:r>
        <w:r w:rsidR="004D0E07">
          <w:rPr>
            <w:noProof/>
            <w:webHidden/>
          </w:rPr>
        </w:r>
        <w:r w:rsidR="004D0E07">
          <w:rPr>
            <w:noProof/>
            <w:webHidden/>
          </w:rPr>
          <w:fldChar w:fldCharType="separate"/>
        </w:r>
        <w:r w:rsidR="004D0E07">
          <w:rPr>
            <w:noProof/>
            <w:webHidden/>
          </w:rPr>
          <w:t>33</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sidR="004D0E07">
          <w:rPr>
            <w:noProof/>
            <w:webHidden/>
          </w:rPr>
          <w:fldChar w:fldCharType="begin"/>
        </w:r>
        <w:r w:rsidR="004D0E07">
          <w:rPr>
            <w:noProof/>
            <w:webHidden/>
          </w:rPr>
          <w:instrText xml:space="preserve"> PAGEREF _Toc280545904 \h </w:instrText>
        </w:r>
        <w:r w:rsidR="004D0E07">
          <w:rPr>
            <w:noProof/>
            <w:webHidden/>
          </w:rPr>
        </w:r>
        <w:r w:rsidR="004D0E07">
          <w:rPr>
            <w:noProof/>
            <w:webHidden/>
          </w:rPr>
          <w:fldChar w:fldCharType="separate"/>
        </w:r>
        <w:r w:rsidR="004D0E07">
          <w:rPr>
            <w:noProof/>
            <w:webHidden/>
          </w:rPr>
          <w:t>36</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sidR="004D0E07">
          <w:rPr>
            <w:noProof/>
            <w:webHidden/>
          </w:rPr>
          <w:fldChar w:fldCharType="begin"/>
        </w:r>
        <w:r w:rsidR="004D0E07">
          <w:rPr>
            <w:noProof/>
            <w:webHidden/>
          </w:rPr>
          <w:instrText xml:space="preserve"> PAGEREF _Toc280545905 \h </w:instrText>
        </w:r>
        <w:r w:rsidR="004D0E07">
          <w:rPr>
            <w:noProof/>
            <w:webHidden/>
          </w:rPr>
        </w:r>
        <w:r w:rsidR="004D0E07">
          <w:rPr>
            <w:noProof/>
            <w:webHidden/>
          </w:rPr>
          <w:fldChar w:fldCharType="separate"/>
        </w:r>
        <w:r w:rsidR="004D0E07">
          <w:rPr>
            <w:noProof/>
            <w:webHidden/>
          </w:rPr>
          <w:t>37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sidR="004D0E07">
          <w:rPr>
            <w:noProof/>
            <w:webHidden/>
          </w:rPr>
          <w:fldChar w:fldCharType="begin"/>
        </w:r>
        <w:r w:rsidR="004D0E07">
          <w:rPr>
            <w:noProof/>
            <w:webHidden/>
          </w:rPr>
          <w:instrText xml:space="preserve"> PAGEREF _Toc280545906 \h </w:instrText>
        </w:r>
        <w:r w:rsidR="004D0E07">
          <w:rPr>
            <w:noProof/>
            <w:webHidden/>
          </w:rPr>
        </w:r>
        <w:r w:rsidR="004D0E07">
          <w:rPr>
            <w:noProof/>
            <w:webHidden/>
          </w:rPr>
          <w:fldChar w:fldCharType="separate"/>
        </w:r>
        <w:r w:rsidR="004D0E07">
          <w:rPr>
            <w:noProof/>
            <w:webHidden/>
          </w:rPr>
          <w:t>37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sidR="004D0E07">
          <w:rPr>
            <w:noProof/>
            <w:webHidden/>
          </w:rPr>
          <w:fldChar w:fldCharType="begin"/>
        </w:r>
        <w:r w:rsidR="004D0E07">
          <w:rPr>
            <w:noProof/>
            <w:webHidden/>
          </w:rPr>
          <w:instrText xml:space="preserve"> PAGEREF _Toc280545907 \h </w:instrText>
        </w:r>
        <w:r w:rsidR="004D0E07">
          <w:rPr>
            <w:noProof/>
            <w:webHidden/>
          </w:rPr>
        </w:r>
        <w:r w:rsidR="004D0E07">
          <w:rPr>
            <w:noProof/>
            <w:webHidden/>
          </w:rPr>
          <w:fldChar w:fldCharType="separate"/>
        </w:r>
        <w:r w:rsidR="004D0E07">
          <w:rPr>
            <w:noProof/>
            <w:webHidden/>
          </w:rPr>
          <w:t>38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sidR="004D0E07">
          <w:rPr>
            <w:noProof/>
            <w:webHidden/>
          </w:rPr>
          <w:fldChar w:fldCharType="begin"/>
        </w:r>
        <w:r w:rsidR="004D0E07">
          <w:rPr>
            <w:noProof/>
            <w:webHidden/>
          </w:rPr>
          <w:instrText xml:space="preserve"> PAGEREF _Toc280545908 \h </w:instrText>
        </w:r>
        <w:r w:rsidR="004D0E07">
          <w:rPr>
            <w:noProof/>
            <w:webHidden/>
          </w:rPr>
        </w:r>
        <w:r w:rsidR="004D0E07">
          <w:rPr>
            <w:noProof/>
            <w:webHidden/>
          </w:rPr>
          <w:fldChar w:fldCharType="separate"/>
        </w:r>
        <w:r w:rsidR="004D0E07">
          <w:rPr>
            <w:noProof/>
            <w:webHidden/>
          </w:rPr>
          <w:t>38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sidR="004D0E07">
          <w:rPr>
            <w:noProof/>
            <w:webHidden/>
          </w:rPr>
          <w:fldChar w:fldCharType="begin"/>
        </w:r>
        <w:r w:rsidR="004D0E07">
          <w:rPr>
            <w:noProof/>
            <w:webHidden/>
          </w:rPr>
          <w:instrText xml:space="preserve"> PAGEREF _Toc280545909 \h </w:instrText>
        </w:r>
        <w:r w:rsidR="004D0E07">
          <w:rPr>
            <w:noProof/>
            <w:webHidden/>
          </w:rPr>
        </w:r>
        <w:r w:rsidR="004D0E07">
          <w:rPr>
            <w:noProof/>
            <w:webHidden/>
          </w:rPr>
          <w:fldChar w:fldCharType="separate"/>
        </w:r>
        <w:r w:rsidR="004D0E07">
          <w:rPr>
            <w:noProof/>
            <w:webHidden/>
          </w:rPr>
          <w:t>39</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sidR="004D0E07">
          <w:rPr>
            <w:noProof/>
            <w:webHidden/>
          </w:rPr>
          <w:fldChar w:fldCharType="begin"/>
        </w:r>
        <w:r w:rsidR="004D0E07">
          <w:rPr>
            <w:noProof/>
            <w:webHidden/>
          </w:rPr>
          <w:instrText xml:space="preserve"> PAGEREF _Toc280545910 \h </w:instrText>
        </w:r>
        <w:r w:rsidR="004D0E07">
          <w:rPr>
            <w:noProof/>
            <w:webHidden/>
          </w:rPr>
        </w:r>
        <w:r w:rsidR="004D0E07">
          <w:rPr>
            <w:noProof/>
            <w:webHidden/>
          </w:rPr>
          <w:fldChar w:fldCharType="separate"/>
        </w:r>
        <w:r w:rsidR="004D0E07">
          <w:rPr>
            <w:noProof/>
            <w:webHidden/>
          </w:rPr>
          <w:t>40</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sidR="004D0E07">
          <w:rPr>
            <w:noProof/>
            <w:webHidden/>
          </w:rPr>
          <w:fldChar w:fldCharType="begin"/>
        </w:r>
        <w:r w:rsidR="004D0E07">
          <w:rPr>
            <w:noProof/>
            <w:webHidden/>
          </w:rPr>
          <w:instrText xml:space="preserve"> PAGEREF _Toc280545911 \h </w:instrText>
        </w:r>
        <w:r w:rsidR="004D0E07">
          <w:rPr>
            <w:noProof/>
            <w:webHidden/>
          </w:rPr>
        </w:r>
        <w:r w:rsidR="004D0E07">
          <w:rPr>
            <w:noProof/>
            <w:webHidden/>
          </w:rPr>
          <w:fldChar w:fldCharType="separate"/>
        </w:r>
        <w:r w:rsidR="004D0E07">
          <w:rPr>
            <w:noProof/>
            <w:webHidden/>
          </w:rPr>
          <w:t>41</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sidR="004D0E07">
          <w:rPr>
            <w:noProof/>
            <w:webHidden/>
          </w:rPr>
          <w:fldChar w:fldCharType="begin"/>
        </w:r>
        <w:r w:rsidR="004D0E07">
          <w:rPr>
            <w:noProof/>
            <w:webHidden/>
          </w:rPr>
          <w:instrText xml:space="preserve"> PAGEREF _Toc280545912 \h </w:instrText>
        </w:r>
        <w:r w:rsidR="004D0E07">
          <w:rPr>
            <w:noProof/>
            <w:webHidden/>
          </w:rPr>
        </w:r>
        <w:r w:rsidR="004D0E07">
          <w:rPr>
            <w:noProof/>
            <w:webHidden/>
          </w:rPr>
          <w:fldChar w:fldCharType="separate"/>
        </w:r>
        <w:r w:rsidR="004D0E07">
          <w:rPr>
            <w:noProof/>
            <w:webHidden/>
          </w:rPr>
          <w:t>42</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sidR="004D0E07">
          <w:rPr>
            <w:noProof/>
            <w:webHidden/>
          </w:rPr>
          <w:fldChar w:fldCharType="begin"/>
        </w:r>
        <w:r w:rsidR="004D0E07">
          <w:rPr>
            <w:noProof/>
            <w:webHidden/>
          </w:rPr>
          <w:instrText xml:space="preserve"> PAGEREF _Toc280545913 \h </w:instrText>
        </w:r>
        <w:r w:rsidR="004D0E07">
          <w:rPr>
            <w:noProof/>
            <w:webHidden/>
          </w:rPr>
        </w:r>
        <w:r w:rsidR="004D0E07">
          <w:rPr>
            <w:noProof/>
            <w:webHidden/>
          </w:rPr>
          <w:fldChar w:fldCharType="separate"/>
        </w:r>
        <w:r w:rsidR="004D0E07">
          <w:rPr>
            <w:noProof/>
            <w:webHidden/>
          </w:rPr>
          <w:t>43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sidR="004D0E07">
          <w:rPr>
            <w:noProof/>
            <w:webHidden/>
          </w:rPr>
          <w:fldChar w:fldCharType="begin"/>
        </w:r>
        <w:r w:rsidR="004D0E07">
          <w:rPr>
            <w:noProof/>
            <w:webHidden/>
          </w:rPr>
          <w:instrText xml:space="preserve"> PAGEREF _Toc280545914 \h </w:instrText>
        </w:r>
        <w:r w:rsidR="004D0E07">
          <w:rPr>
            <w:noProof/>
            <w:webHidden/>
          </w:rPr>
        </w:r>
        <w:r w:rsidR="004D0E07">
          <w:rPr>
            <w:noProof/>
            <w:webHidden/>
          </w:rPr>
          <w:fldChar w:fldCharType="separate"/>
        </w:r>
        <w:r w:rsidR="004D0E07">
          <w:rPr>
            <w:noProof/>
            <w:webHidden/>
          </w:rPr>
          <w:t>44</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sidR="004D0E07">
          <w:rPr>
            <w:noProof/>
            <w:webHidden/>
          </w:rPr>
          <w:fldChar w:fldCharType="begin"/>
        </w:r>
        <w:r w:rsidR="004D0E07">
          <w:rPr>
            <w:noProof/>
            <w:webHidden/>
          </w:rPr>
          <w:instrText xml:space="preserve"> PAGEREF _Toc280545915 \h </w:instrText>
        </w:r>
        <w:r w:rsidR="004D0E07">
          <w:rPr>
            <w:noProof/>
            <w:webHidden/>
          </w:rPr>
        </w:r>
        <w:r w:rsidR="004D0E07">
          <w:rPr>
            <w:noProof/>
            <w:webHidden/>
          </w:rPr>
          <w:fldChar w:fldCharType="separate"/>
        </w:r>
        <w:r w:rsidR="004D0E07">
          <w:rPr>
            <w:noProof/>
            <w:webHidden/>
          </w:rPr>
          <w:t>47</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sidR="004D0E07">
          <w:rPr>
            <w:noProof/>
            <w:webHidden/>
          </w:rPr>
          <w:fldChar w:fldCharType="begin"/>
        </w:r>
        <w:r w:rsidR="004D0E07">
          <w:rPr>
            <w:noProof/>
            <w:webHidden/>
          </w:rPr>
          <w:instrText xml:space="preserve"> PAGEREF _Toc280545916 \h </w:instrText>
        </w:r>
        <w:r w:rsidR="004D0E07">
          <w:rPr>
            <w:noProof/>
            <w:webHidden/>
          </w:rPr>
        </w:r>
        <w:r w:rsidR="004D0E07">
          <w:rPr>
            <w:noProof/>
            <w:webHidden/>
          </w:rPr>
          <w:fldChar w:fldCharType="separate"/>
        </w:r>
        <w:r w:rsidR="004D0E07">
          <w:rPr>
            <w:noProof/>
            <w:webHidden/>
          </w:rPr>
          <w:t>48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sidR="004D0E07">
          <w:rPr>
            <w:noProof/>
            <w:webHidden/>
          </w:rPr>
          <w:fldChar w:fldCharType="begin"/>
        </w:r>
        <w:r w:rsidR="004D0E07">
          <w:rPr>
            <w:noProof/>
            <w:webHidden/>
          </w:rPr>
          <w:instrText xml:space="preserve"> PAGEREF _Toc280545917 \h </w:instrText>
        </w:r>
        <w:r w:rsidR="004D0E07">
          <w:rPr>
            <w:noProof/>
            <w:webHidden/>
          </w:rPr>
        </w:r>
        <w:r w:rsidR="004D0E07">
          <w:rPr>
            <w:noProof/>
            <w:webHidden/>
          </w:rPr>
          <w:fldChar w:fldCharType="separate"/>
        </w:r>
        <w:r w:rsidR="004D0E07">
          <w:rPr>
            <w:noProof/>
            <w:webHidden/>
          </w:rPr>
          <w:t>48</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sidR="004D0E07">
          <w:rPr>
            <w:noProof/>
            <w:webHidden/>
          </w:rPr>
          <w:fldChar w:fldCharType="begin"/>
        </w:r>
        <w:r w:rsidR="004D0E07">
          <w:rPr>
            <w:noProof/>
            <w:webHidden/>
          </w:rPr>
          <w:instrText xml:space="preserve"> PAGEREF _Toc280545918 \h </w:instrText>
        </w:r>
        <w:r w:rsidR="004D0E07">
          <w:rPr>
            <w:noProof/>
            <w:webHidden/>
          </w:rPr>
        </w:r>
        <w:r w:rsidR="004D0E07">
          <w:rPr>
            <w:noProof/>
            <w:webHidden/>
          </w:rPr>
          <w:fldChar w:fldCharType="separate"/>
        </w:r>
        <w:r w:rsidR="004D0E07">
          <w:rPr>
            <w:noProof/>
            <w:webHidden/>
          </w:rPr>
          <w:t>50</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sidR="004D0E07">
          <w:rPr>
            <w:noProof/>
            <w:webHidden/>
          </w:rPr>
          <w:fldChar w:fldCharType="begin"/>
        </w:r>
        <w:r w:rsidR="004D0E07">
          <w:rPr>
            <w:noProof/>
            <w:webHidden/>
          </w:rPr>
          <w:instrText xml:space="preserve"> PAGEREF _Toc280545919 \h </w:instrText>
        </w:r>
        <w:r w:rsidR="004D0E07">
          <w:rPr>
            <w:noProof/>
            <w:webHidden/>
          </w:rPr>
        </w:r>
        <w:r w:rsidR="004D0E07">
          <w:rPr>
            <w:noProof/>
            <w:webHidden/>
          </w:rPr>
          <w:fldChar w:fldCharType="separate"/>
        </w:r>
        <w:r w:rsidR="004D0E07">
          <w:rPr>
            <w:noProof/>
            <w:webHidden/>
          </w:rPr>
          <w:t>52</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sidR="004D0E07">
          <w:rPr>
            <w:noProof/>
            <w:webHidden/>
          </w:rPr>
          <w:fldChar w:fldCharType="begin"/>
        </w:r>
        <w:r w:rsidR="004D0E07">
          <w:rPr>
            <w:noProof/>
            <w:webHidden/>
          </w:rPr>
          <w:instrText xml:space="preserve"> PAGEREF _Toc280545920 \h </w:instrText>
        </w:r>
        <w:r w:rsidR="004D0E07">
          <w:rPr>
            <w:noProof/>
            <w:webHidden/>
          </w:rPr>
        </w:r>
        <w:r w:rsidR="004D0E07">
          <w:rPr>
            <w:noProof/>
            <w:webHidden/>
          </w:rPr>
          <w:fldChar w:fldCharType="separate"/>
        </w:r>
        <w:r w:rsidR="004D0E07">
          <w:rPr>
            <w:noProof/>
            <w:webHidden/>
          </w:rPr>
          <w:t>53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sidR="004D0E07">
          <w:rPr>
            <w:noProof/>
            <w:webHidden/>
          </w:rPr>
          <w:fldChar w:fldCharType="begin"/>
        </w:r>
        <w:r w:rsidR="004D0E07">
          <w:rPr>
            <w:noProof/>
            <w:webHidden/>
          </w:rPr>
          <w:instrText xml:space="preserve"> PAGEREF _Toc280545921 \h </w:instrText>
        </w:r>
        <w:r w:rsidR="004D0E07">
          <w:rPr>
            <w:noProof/>
            <w:webHidden/>
          </w:rPr>
        </w:r>
        <w:r w:rsidR="004D0E07">
          <w:rPr>
            <w:noProof/>
            <w:webHidden/>
          </w:rPr>
          <w:fldChar w:fldCharType="separate"/>
        </w:r>
        <w:r w:rsidR="004D0E07">
          <w:rPr>
            <w:noProof/>
            <w:webHidden/>
          </w:rPr>
          <w:t>57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sidR="004D0E07">
          <w:rPr>
            <w:noProof/>
            <w:webHidden/>
          </w:rPr>
          <w:fldChar w:fldCharType="begin"/>
        </w:r>
        <w:r w:rsidR="004D0E07">
          <w:rPr>
            <w:noProof/>
            <w:webHidden/>
          </w:rPr>
          <w:instrText xml:space="preserve"> PAGEREF _Toc280545922 \h </w:instrText>
        </w:r>
        <w:r w:rsidR="004D0E07">
          <w:rPr>
            <w:noProof/>
            <w:webHidden/>
          </w:rPr>
        </w:r>
        <w:r w:rsidR="004D0E07">
          <w:rPr>
            <w:noProof/>
            <w:webHidden/>
          </w:rPr>
          <w:fldChar w:fldCharType="separate"/>
        </w:r>
        <w:r w:rsidR="004D0E07">
          <w:rPr>
            <w:noProof/>
            <w:webHidden/>
          </w:rPr>
          <w:t>61</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sidR="004D0E07">
          <w:rPr>
            <w:noProof/>
            <w:webHidden/>
          </w:rPr>
          <w:fldChar w:fldCharType="begin"/>
        </w:r>
        <w:r w:rsidR="004D0E07">
          <w:rPr>
            <w:noProof/>
            <w:webHidden/>
          </w:rPr>
          <w:instrText xml:space="preserve"> PAGEREF _Toc280545923 \h </w:instrText>
        </w:r>
        <w:r w:rsidR="004D0E07">
          <w:rPr>
            <w:noProof/>
            <w:webHidden/>
          </w:rPr>
        </w:r>
        <w:r w:rsidR="004D0E07">
          <w:rPr>
            <w:noProof/>
            <w:webHidden/>
          </w:rPr>
          <w:fldChar w:fldCharType="separate"/>
        </w:r>
        <w:r w:rsidR="004D0E07">
          <w:rPr>
            <w:noProof/>
            <w:webHidden/>
          </w:rPr>
          <w:t>62</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sidR="004D0E07">
          <w:rPr>
            <w:noProof/>
            <w:webHidden/>
          </w:rPr>
          <w:fldChar w:fldCharType="begin"/>
        </w:r>
        <w:r w:rsidR="004D0E07">
          <w:rPr>
            <w:noProof/>
            <w:webHidden/>
          </w:rPr>
          <w:instrText xml:space="preserve"> PAGEREF _Toc280545924 \h </w:instrText>
        </w:r>
        <w:r w:rsidR="004D0E07">
          <w:rPr>
            <w:noProof/>
            <w:webHidden/>
          </w:rPr>
        </w:r>
        <w:r w:rsidR="004D0E07">
          <w:rPr>
            <w:noProof/>
            <w:webHidden/>
          </w:rPr>
          <w:fldChar w:fldCharType="separate"/>
        </w:r>
        <w:r w:rsidR="004D0E07">
          <w:rPr>
            <w:noProof/>
            <w:webHidden/>
          </w:rPr>
          <w:t>63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sidR="004D0E07">
          <w:rPr>
            <w:noProof/>
            <w:webHidden/>
          </w:rPr>
          <w:fldChar w:fldCharType="begin"/>
        </w:r>
        <w:r w:rsidR="004D0E07">
          <w:rPr>
            <w:noProof/>
            <w:webHidden/>
          </w:rPr>
          <w:instrText xml:space="preserve"> PAGEREF _Toc280545925 \h </w:instrText>
        </w:r>
        <w:r w:rsidR="004D0E07">
          <w:rPr>
            <w:noProof/>
            <w:webHidden/>
          </w:rPr>
        </w:r>
        <w:r w:rsidR="004D0E07">
          <w:rPr>
            <w:noProof/>
            <w:webHidden/>
          </w:rPr>
          <w:fldChar w:fldCharType="separate"/>
        </w:r>
        <w:r w:rsidR="004D0E07">
          <w:rPr>
            <w:noProof/>
            <w:webHidden/>
          </w:rPr>
          <w:t>64</w:t>
        </w:r>
        <w:r w:rsidR="004D0E07">
          <w:rPr>
            <w:noProof/>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sidR="004D0E07">
          <w:rPr>
            <w:webHidden/>
          </w:rPr>
          <w:fldChar w:fldCharType="begin"/>
        </w:r>
        <w:r w:rsidR="004D0E07">
          <w:rPr>
            <w:webHidden/>
          </w:rPr>
          <w:instrText xml:space="preserve"> PAGEREF _Toc280545926 \h </w:instrText>
        </w:r>
        <w:r w:rsidR="004D0E07">
          <w:rPr>
            <w:webHidden/>
          </w:rPr>
        </w:r>
        <w:r w:rsidR="004D0E07">
          <w:rPr>
            <w:webHidden/>
          </w:rPr>
          <w:fldChar w:fldCharType="separate"/>
        </w:r>
        <w:r w:rsidR="004D0E07">
          <w:rPr>
            <w:webHidden/>
          </w:rPr>
          <w:t>65</w:t>
        </w:r>
        <w:r w:rsidR="004D0E07">
          <w:rPr>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sidR="004D0E07">
          <w:rPr>
            <w:noProof/>
            <w:webHidden/>
          </w:rPr>
          <w:fldChar w:fldCharType="begin"/>
        </w:r>
        <w:r w:rsidR="004D0E07">
          <w:rPr>
            <w:noProof/>
            <w:webHidden/>
          </w:rPr>
          <w:instrText xml:space="preserve"> PAGEREF _Toc280545927 \h </w:instrText>
        </w:r>
        <w:r w:rsidR="004D0E07">
          <w:rPr>
            <w:noProof/>
            <w:webHidden/>
          </w:rPr>
        </w:r>
        <w:r w:rsidR="004D0E07">
          <w:rPr>
            <w:noProof/>
            <w:webHidden/>
          </w:rPr>
          <w:fldChar w:fldCharType="separate"/>
        </w:r>
        <w:r w:rsidR="004D0E07">
          <w:rPr>
            <w:noProof/>
            <w:webHidden/>
          </w:rPr>
          <w:t>65</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sidR="004D0E07">
          <w:rPr>
            <w:noProof/>
            <w:webHidden/>
          </w:rPr>
          <w:fldChar w:fldCharType="begin"/>
        </w:r>
        <w:r w:rsidR="004D0E07">
          <w:rPr>
            <w:noProof/>
            <w:webHidden/>
          </w:rPr>
          <w:instrText xml:space="preserve"> PAGEREF _Toc280545928 \h </w:instrText>
        </w:r>
        <w:r w:rsidR="004D0E07">
          <w:rPr>
            <w:noProof/>
            <w:webHidden/>
          </w:rPr>
        </w:r>
        <w:r w:rsidR="004D0E07">
          <w:rPr>
            <w:noProof/>
            <w:webHidden/>
          </w:rPr>
          <w:fldChar w:fldCharType="separate"/>
        </w:r>
        <w:r w:rsidR="004D0E07">
          <w:rPr>
            <w:noProof/>
            <w:webHidden/>
          </w:rPr>
          <w:t>65</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sidR="004D0E07">
          <w:rPr>
            <w:noProof/>
            <w:webHidden/>
          </w:rPr>
          <w:fldChar w:fldCharType="begin"/>
        </w:r>
        <w:r w:rsidR="004D0E07">
          <w:rPr>
            <w:noProof/>
            <w:webHidden/>
          </w:rPr>
          <w:instrText xml:space="preserve"> PAGEREF _Toc280545929 \h </w:instrText>
        </w:r>
        <w:r w:rsidR="004D0E07">
          <w:rPr>
            <w:noProof/>
            <w:webHidden/>
          </w:rPr>
        </w:r>
        <w:r w:rsidR="004D0E07">
          <w:rPr>
            <w:noProof/>
            <w:webHidden/>
          </w:rPr>
          <w:fldChar w:fldCharType="separate"/>
        </w:r>
        <w:r w:rsidR="004D0E07">
          <w:rPr>
            <w:noProof/>
            <w:webHidden/>
          </w:rPr>
          <w:t>67</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sidR="004D0E07">
          <w:rPr>
            <w:noProof/>
            <w:webHidden/>
          </w:rPr>
          <w:fldChar w:fldCharType="begin"/>
        </w:r>
        <w:r w:rsidR="004D0E07">
          <w:rPr>
            <w:noProof/>
            <w:webHidden/>
          </w:rPr>
          <w:instrText xml:space="preserve"> PAGEREF _Toc280545930 \h </w:instrText>
        </w:r>
        <w:r w:rsidR="004D0E07">
          <w:rPr>
            <w:noProof/>
            <w:webHidden/>
          </w:rPr>
        </w:r>
        <w:r w:rsidR="004D0E07">
          <w:rPr>
            <w:noProof/>
            <w:webHidden/>
          </w:rPr>
          <w:fldChar w:fldCharType="separate"/>
        </w:r>
        <w:r w:rsidR="004D0E07">
          <w:rPr>
            <w:noProof/>
            <w:webHidden/>
          </w:rPr>
          <w:t>68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sidR="004D0E07">
          <w:rPr>
            <w:noProof/>
            <w:webHidden/>
          </w:rPr>
          <w:fldChar w:fldCharType="begin"/>
        </w:r>
        <w:r w:rsidR="004D0E07">
          <w:rPr>
            <w:noProof/>
            <w:webHidden/>
          </w:rPr>
          <w:instrText xml:space="preserve"> PAGEREF _Toc280545931 \h </w:instrText>
        </w:r>
        <w:r w:rsidR="004D0E07">
          <w:rPr>
            <w:noProof/>
            <w:webHidden/>
          </w:rPr>
        </w:r>
        <w:r w:rsidR="004D0E07">
          <w:rPr>
            <w:noProof/>
            <w:webHidden/>
          </w:rPr>
          <w:fldChar w:fldCharType="separate"/>
        </w:r>
        <w:r w:rsidR="004D0E07">
          <w:rPr>
            <w:noProof/>
            <w:webHidden/>
          </w:rPr>
          <w:t>68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sidR="004D0E07">
          <w:rPr>
            <w:noProof/>
            <w:webHidden/>
          </w:rPr>
          <w:fldChar w:fldCharType="begin"/>
        </w:r>
        <w:r w:rsidR="004D0E07">
          <w:rPr>
            <w:noProof/>
            <w:webHidden/>
          </w:rPr>
          <w:instrText xml:space="preserve"> PAGEREF _Toc280545932 \h </w:instrText>
        </w:r>
        <w:r w:rsidR="004D0E07">
          <w:rPr>
            <w:noProof/>
            <w:webHidden/>
          </w:rPr>
        </w:r>
        <w:r w:rsidR="004D0E07">
          <w:rPr>
            <w:noProof/>
            <w:webHidden/>
          </w:rPr>
          <w:fldChar w:fldCharType="separate"/>
        </w:r>
        <w:r w:rsidR="004D0E07">
          <w:rPr>
            <w:noProof/>
            <w:webHidden/>
          </w:rPr>
          <w:t>69</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sidR="004D0E07">
          <w:rPr>
            <w:noProof/>
            <w:webHidden/>
          </w:rPr>
          <w:fldChar w:fldCharType="begin"/>
        </w:r>
        <w:r w:rsidR="004D0E07">
          <w:rPr>
            <w:noProof/>
            <w:webHidden/>
          </w:rPr>
          <w:instrText xml:space="preserve"> PAGEREF _Toc280545933 \h </w:instrText>
        </w:r>
        <w:r w:rsidR="004D0E07">
          <w:rPr>
            <w:noProof/>
            <w:webHidden/>
          </w:rPr>
        </w:r>
        <w:r w:rsidR="004D0E07">
          <w:rPr>
            <w:noProof/>
            <w:webHidden/>
          </w:rPr>
          <w:fldChar w:fldCharType="separate"/>
        </w:r>
        <w:r w:rsidR="004D0E07">
          <w:rPr>
            <w:noProof/>
            <w:webHidden/>
          </w:rPr>
          <w:t>72</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sidR="004D0E07">
          <w:rPr>
            <w:noProof/>
            <w:webHidden/>
          </w:rPr>
          <w:fldChar w:fldCharType="begin"/>
        </w:r>
        <w:r w:rsidR="004D0E07">
          <w:rPr>
            <w:noProof/>
            <w:webHidden/>
          </w:rPr>
          <w:instrText xml:space="preserve"> PAGEREF _Toc280545934 \h </w:instrText>
        </w:r>
        <w:r w:rsidR="004D0E07">
          <w:rPr>
            <w:noProof/>
            <w:webHidden/>
          </w:rPr>
        </w:r>
        <w:r w:rsidR="004D0E07">
          <w:rPr>
            <w:noProof/>
            <w:webHidden/>
          </w:rPr>
          <w:fldChar w:fldCharType="separate"/>
        </w:r>
        <w:r w:rsidR="004D0E07">
          <w:rPr>
            <w:noProof/>
            <w:webHidden/>
          </w:rPr>
          <w:t>73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sidR="004D0E07">
          <w:rPr>
            <w:noProof/>
            <w:webHidden/>
          </w:rPr>
          <w:fldChar w:fldCharType="begin"/>
        </w:r>
        <w:r w:rsidR="004D0E07">
          <w:rPr>
            <w:noProof/>
            <w:webHidden/>
          </w:rPr>
          <w:instrText xml:space="preserve"> PAGEREF _Toc280545935 \h </w:instrText>
        </w:r>
        <w:r w:rsidR="004D0E07">
          <w:rPr>
            <w:noProof/>
            <w:webHidden/>
          </w:rPr>
        </w:r>
        <w:r w:rsidR="004D0E07">
          <w:rPr>
            <w:noProof/>
            <w:webHidden/>
          </w:rPr>
          <w:fldChar w:fldCharType="separate"/>
        </w:r>
        <w:r w:rsidR="004D0E07">
          <w:rPr>
            <w:noProof/>
            <w:webHidden/>
          </w:rPr>
          <w:t>75</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sidR="004D0E07">
          <w:rPr>
            <w:noProof/>
            <w:webHidden/>
          </w:rPr>
          <w:fldChar w:fldCharType="begin"/>
        </w:r>
        <w:r w:rsidR="004D0E07">
          <w:rPr>
            <w:noProof/>
            <w:webHidden/>
          </w:rPr>
          <w:instrText xml:space="preserve"> PAGEREF _Toc280545936 \h </w:instrText>
        </w:r>
        <w:r w:rsidR="004D0E07">
          <w:rPr>
            <w:noProof/>
            <w:webHidden/>
          </w:rPr>
        </w:r>
        <w:r w:rsidR="004D0E07">
          <w:rPr>
            <w:noProof/>
            <w:webHidden/>
          </w:rPr>
          <w:fldChar w:fldCharType="separate"/>
        </w:r>
        <w:r w:rsidR="004D0E07">
          <w:rPr>
            <w:noProof/>
            <w:webHidden/>
          </w:rPr>
          <w:t>76</w:t>
        </w:r>
        <w:r w:rsidR="004D0E07">
          <w:rPr>
            <w:noProof/>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sidR="004D0E07">
          <w:rPr>
            <w:webHidden/>
          </w:rPr>
          <w:fldChar w:fldCharType="begin"/>
        </w:r>
        <w:r w:rsidR="004D0E07">
          <w:rPr>
            <w:webHidden/>
          </w:rPr>
          <w:instrText xml:space="preserve"> PAGEREF _Toc280545937 \h </w:instrText>
        </w:r>
        <w:r w:rsidR="004D0E07">
          <w:rPr>
            <w:webHidden/>
          </w:rPr>
        </w:r>
        <w:r w:rsidR="004D0E07">
          <w:rPr>
            <w:webHidden/>
          </w:rPr>
          <w:fldChar w:fldCharType="separate"/>
        </w:r>
        <w:r w:rsidR="004D0E07">
          <w:rPr>
            <w:webHidden/>
          </w:rPr>
          <w:t>78</w:t>
        </w:r>
        <w:r w:rsidR="004D0E07">
          <w:rPr>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sidR="004D0E07">
          <w:rPr>
            <w:noProof/>
            <w:webHidden/>
          </w:rPr>
          <w:fldChar w:fldCharType="begin"/>
        </w:r>
        <w:r w:rsidR="004D0E07">
          <w:rPr>
            <w:noProof/>
            <w:webHidden/>
          </w:rPr>
          <w:instrText xml:space="preserve"> PAGEREF _Toc280545938 \h </w:instrText>
        </w:r>
        <w:r w:rsidR="004D0E07">
          <w:rPr>
            <w:noProof/>
            <w:webHidden/>
          </w:rPr>
        </w:r>
        <w:r w:rsidR="004D0E07">
          <w:rPr>
            <w:noProof/>
            <w:webHidden/>
          </w:rPr>
          <w:fldChar w:fldCharType="separate"/>
        </w:r>
        <w:r w:rsidR="004D0E07">
          <w:rPr>
            <w:noProof/>
            <w:webHidden/>
          </w:rPr>
          <w:t>78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sidR="004D0E07">
          <w:rPr>
            <w:noProof/>
            <w:webHidden/>
          </w:rPr>
          <w:fldChar w:fldCharType="begin"/>
        </w:r>
        <w:r w:rsidR="004D0E07">
          <w:rPr>
            <w:noProof/>
            <w:webHidden/>
          </w:rPr>
          <w:instrText xml:space="preserve"> PAGEREF _Toc280545939 \h </w:instrText>
        </w:r>
        <w:r w:rsidR="004D0E07">
          <w:rPr>
            <w:noProof/>
            <w:webHidden/>
          </w:rPr>
        </w:r>
        <w:r w:rsidR="004D0E07">
          <w:rPr>
            <w:noProof/>
            <w:webHidden/>
          </w:rPr>
          <w:fldChar w:fldCharType="separate"/>
        </w:r>
        <w:r w:rsidR="004D0E07">
          <w:rPr>
            <w:noProof/>
            <w:webHidden/>
          </w:rPr>
          <w:t>78</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sidR="004D0E07">
          <w:rPr>
            <w:noProof/>
            <w:webHidden/>
          </w:rPr>
          <w:fldChar w:fldCharType="begin"/>
        </w:r>
        <w:r w:rsidR="004D0E07">
          <w:rPr>
            <w:noProof/>
            <w:webHidden/>
          </w:rPr>
          <w:instrText xml:space="preserve"> PAGEREF _Toc280545940 \h </w:instrText>
        </w:r>
        <w:r w:rsidR="004D0E07">
          <w:rPr>
            <w:noProof/>
            <w:webHidden/>
          </w:rPr>
        </w:r>
        <w:r w:rsidR="004D0E07">
          <w:rPr>
            <w:noProof/>
            <w:webHidden/>
          </w:rPr>
          <w:fldChar w:fldCharType="separate"/>
        </w:r>
        <w:r w:rsidR="004D0E07">
          <w:rPr>
            <w:noProof/>
            <w:webHidden/>
          </w:rPr>
          <w:t>79</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sidR="004D0E07">
          <w:rPr>
            <w:noProof/>
            <w:webHidden/>
          </w:rPr>
          <w:fldChar w:fldCharType="begin"/>
        </w:r>
        <w:r w:rsidR="004D0E07">
          <w:rPr>
            <w:noProof/>
            <w:webHidden/>
          </w:rPr>
          <w:instrText xml:space="preserve"> PAGEREF _Toc280545941 \h </w:instrText>
        </w:r>
        <w:r w:rsidR="004D0E07">
          <w:rPr>
            <w:noProof/>
            <w:webHidden/>
          </w:rPr>
        </w:r>
        <w:r w:rsidR="004D0E07">
          <w:rPr>
            <w:noProof/>
            <w:webHidden/>
          </w:rPr>
          <w:fldChar w:fldCharType="separate"/>
        </w:r>
        <w:r w:rsidR="004D0E07">
          <w:rPr>
            <w:noProof/>
            <w:webHidden/>
          </w:rPr>
          <w:t>80</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sidR="004D0E07">
          <w:rPr>
            <w:noProof/>
            <w:webHidden/>
          </w:rPr>
          <w:fldChar w:fldCharType="begin"/>
        </w:r>
        <w:r w:rsidR="004D0E07">
          <w:rPr>
            <w:noProof/>
            <w:webHidden/>
          </w:rPr>
          <w:instrText xml:space="preserve"> PAGEREF _Toc280545942 \h </w:instrText>
        </w:r>
        <w:r w:rsidR="004D0E07">
          <w:rPr>
            <w:noProof/>
            <w:webHidden/>
          </w:rPr>
        </w:r>
        <w:r w:rsidR="004D0E07">
          <w:rPr>
            <w:noProof/>
            <w:webHidden/>
          </w:rPr>
          <w:fldChar w:fldCharType="separate"/>
        </w:r>
        <w:r w:rsidR="004D0E07">
          <w:rPr>
            <w:noProof/>
            <w:webHidden/>
          </w:rPr>
          <w:t>80</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sidR="004D0E07">
          <w:rPr>
            <w:noProof/>
            <w:webHidden/>
          </w:rPr>
          <w:fldChar w:fldCharType="begin"/>
        </w:r>
        <w:r w:rsidR="004D0E07">
          <w:rPr>
            <w:noProof/>
            <w:webHidden/>
          </w:rPr>
          <w:instrText xml:space="preserve"> PAGEREF _Toc280545943 \h </w:instrText>
        </w:r>
        <w:r w:rsidR="004D0E07">
          <w:rPr>
            <w:noProof/>
            <w:webHidden/>
          </w:rPr>
        </w:r>
        <w:r w:rsidR="004D0E07">
          <w:rPr>
            <w:noProof/>
            <w:webHidden/>
          </w:rPr>
          <w:fldChar w:fldCharType="separate"/>
        </w:r>
        <w:r w:rsidR="004D0E07">
          <w:rPr>
            <w:noProof/>
            <w:webHidden/>
          </w:rPr>
          <w:t>80</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sidR="004D0E07">
          <w:rPr>
            <w:noProof/>
            <w:webHidden/>
          </w:rPr>
          <w:fldChar w:fldCharType="begin"/>
        </w:r>
        <w:r w:rsidR="004D0E07">
          <w:rPr>
            <w:noProof/>
            <w:webHidden/>
          </w:rPr>
          <w:instrText xml:space="preserve"> PAGEREF _Toc280545944 \h </w:instrText>
        </w:r>
        <w:r w:rsidR="004D0E07">
          <w:rPr>
            <w:noProof/>
            <w:webHidden/>
          </w:rPr>
        </w:r>
        <w:r w:rsidR="004D0E07">
          <w:rPr>
            <w:noProof/>
            <w:webHidden/>
          </w:rPr>
          <w:fldChar w:fldCharType="separate"/>
        </w:r>
        <w:r w:rsidR="004D0E07">
          <w:rPr>
            <w:noProof/>
            <w:webHidden/>
          </w:rPr>
          <w:t>82</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sidR="004D0E07">
          <w:rPr>
            <w:noProof/>
            <w:webHidden/>
          </w:rPr>
          <w:fldChar w:fldCharType="begin"/>
        </w:r>
        <w:r w:rsidR="004D0E07">
          <w:rPr>
            <w:noProof/>
            <w:webHidden/>
          </w:rPr>
          <w:instrText xml:space="preserve"> PAGEREF _Toc280545945 \h </w:instrText>
        </w:r>
        <w:r w:rsidR="004D0E07">
          <w:rPr>
            <w:noProof/>
            <w:webHidden/>
          </w:rPr>
        </w:r>
        <w:r w:rsidR="004D0E07">
          <w:rPr>
            <w:noProof/>
            <w:webHidden/>
          </w:rPr>
          <w:fldChar w:fldCharType="separate"/>
        </w:r>
        <w:r w:rsidR="004D0E07">
          <w:rPr>
            <w:noProof/>
            <w:webHidden/>
          </w:rPr>
          <w:t>83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sidR="004D0E07">
          <w:rPr>
            <w:noProof/>
            <w:webHidden/>
          </w:rPr>
          <w:fldChar w:fldCharType="begin"/>
        </w:r>
        <w:r w:rsidR="004D0E07">
          <w:rPr>
            <w:noProof/>
            <w:webHidden/>
          </w:rPr>
          <w:instrText xml:space="preserve"> PAGEREF _Toc280545946 \h </w:instrText>
        </w:r>
        <w:r w:rsidR="004D0E07">
          <w:rPr>
            <w:noProof/>
            <w:webHidden/>
          </w:rPr>
        </w:r>
        <w:r w:rsidR="004D0E07">
          <w:rPr>
            <w:noProof/>
            <w:webHidden/>
          </w:rPr>
          <w:fldChar w:fldCharType="separate"/>
        </w:r>
        <w:r w:rsidR="004D0E07">
          <w:rPr>
            <w:noProof/>
            <w:webHidden/>
          </w:rPr>
          <w:t>84</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sidR="004D0E07">
          <w:rPr>
            <w:noProof/>
            <w:webHidden/>
          </w:rPr>
          <w:fldChar w:fldCharType="begin"/>
        </w:r>
        <w:r w:rsidR="004D0E07">
          <w:rPr>
            <w:noProof/>
            <w:webHidden/>
          </w:rPr>
          <w:instrText xml:space="preserve"> PAGEREF _Toc280545947 \h </w:instrText>
        </w:r>
        <w:r w:rsidR="004D0E07">
          <w:rPr>
            <w:noProof/>
            <w:webHidden/>
          </w:rPr>
        </w:r>
        <w:r w:rsidR="004D0E07">
          <w:rPr>
            <w:noProof/>
            <w:webHidden/>
          </w:rPr>
          <w:fldChar w:fldCharType="separate"/>
        </w:r>
        <w:r w:rsidR="004D0E07">
          <w:rPr>
            <w:noProof/>
            <w:webHidden/>
          </w:rPr>
          <w:t>84</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sidR="004D0E07">
          <w:rPr>
            <w:noProof/>
            <w:webHidden/>
          </w:rPr>
          <w:fldChar w:fldCharType="begin"/>
        </w:r>
        <w:r w:rsidR="004D0E07">
          <w:rPr>
            <w:noProof/>
            <w:webHidden/>
          </w:rPr>
          <w:instrText xml:space="preserve"> PAGEREF _Toc280545948 \h </w:instrText>
        </w:r>
        <w:r w:rsidR="004D0E07">
          <w:rPr>
            <w:noProof/>
            <w:webHidden/>
          </w:rPr>
        </w:r>
        <w:r w:rsidR="004D0E07">
          <w:rPr>
            <w:noProof/>
            <w:webHidden/>
          </w:rPr>
          <w:fldChar w:fldCharType="separate"/>
        </w:r>
        <w:r w:rsidR="004D0E07">
          <w:rPr>
            <w:noProof/>
            <w:webHidden/>
          </w:rPr>
          <w:t>86</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sidR="004D0E07">
          <w:rPr>
            <w:noProof/>
            <w:webHidden/>
          </w:rPr>
          <w:fldChar w:fldCharType="begin"/>
        </w:r>
        <w:r w:rsidR="004D0E07">
          <w:rPr>
            <w:noProof/>
            <w:webHidden/>
          </w:rPr>
          <w:instrText xml:space="preserve"> PAGEREF _Toc280545949 \h </w:instrText>
        </w:r>
        <w:r w:rsidR="004D0E07">
          <w:rPr>
            <w:noProof/>
            <w:webHidden/>
          </w:rPr>
        </w:r>
        <w:r w:rsidR="004D0E07">
          <w:rPr>
            <w:noProof/>
            <w:webHidden/>
          </w:rPr>
          <w:fldChar w:fldCharType="separate"/>
        </w:r>
        <w:r w:rsidR="004D0E07">
          <w:rPr>
            <w:noProof/>
            <w:webHidden/>
          </w:rPr>
          <w:t>87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sidR="004D0E07">
          <w:rPr>
            <w:noProof/>
            <w:webHidden/>
          </w:rPr>
          <w:fldChar w:fldCharType="begin"/>
        </w:r>
        <w:r w:rsidR="004D0E07">
          <w:rPr>
            <w:noProof/>
            <w:webHidden/>
          </w:rPr>
          <w:instrText xml:space="preserve"> PAGEREF _Toc280545950 \h </w:instrText>
        </w:r>
        <w:r w:rsidR="004D0E07">
          <w:rPr>
            <w:noProof/>
            <w:webHidden/>
          </w:rPr>
        </w:r>
        <w:r w:rsidR="004D0E07">
          <w:rPr>
            <w:noProof/>
            <w:webHidden/>
          </w:rPr>
          <w:fldChar w:fldCharType="separate"/>
        </w:r>
        <w:r w:rsidR="004D0E07">
          <w:rPr>
            <w:noProof/>
            <w:webHidden/>
          </w:rPr>
          <w:t>87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sidR="004D0E07">
          <w:rPr>
            <w:noProof/>
            <w:webHidden/>
          </w:rPr>
          <w:fldChar w:fldCharType="begin"/>
        </w:r>
        <w:r w:rsidR="004D0E07">
          <w:rPr>
            <w:noProof/>
            <w:webHidden/>
          </w:rPr>
          <w:instrText xml:space="preserve"> PAGEREF _Toc280545951 \h </w:instrText>
        </w:r>
        <w:r w:rsidR="004D0E07">
          <w:rPr>
            <w:noProof/>
            <w:webHidden/>
          </w:rPr>
        </w:r>
        <w:r w:rsidR="004D0E07">
          <w:rPr>
            <w:noProof/>
            <w:webHidden/>
          </w:rPr>
          <w:fldChar w:fldCharType="separate"/>
        </w:r>
        <w:r w:rsidR="004D0E07">
          <w:rPr>
            <w:noProof/>
            <w:webHidden/>
          </w:rPr>
          <w:t>88</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sidR="004D0E07">
          <w:rPr>
            <w:noProof/>
            <w:webHidden/>
          </w:rPr>
          <w:fldChar w:fldCharType="begin"/>
        </w:r>
        <w:r w:rsidR="004D0E07">
          <w:rPr>
            <w:noProof/>
            <w:webHidden/>
          </w:rPr>
          <w:instrText xml:space="preserve"> PAGEREF _Toc280545952 \h </w:instrText>
        </w:r>
        <w:r w:rsidR="004D0E07">
          <w:rPr>
            <w:noProof/>
            <w:webHidden/>
          </w:rPr>
        </w:r>
        <w:r w:rsidR="004D0E07">
          <w:rPr>
            <w:noProof/>
            <w:webHidden/>
          </w:rPr>
          <w:fldChar w:fldCharType="separate"/>
        </w:r>
        <w:r w:rsidR="004D0E07">
          <w:rPr>
            <w:noProof/>
            <w:webHidden/>
          </w:rPr>
          <w:t>89</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sidR="004D0E07">
          <w:rPr>
            <w:noProof/>
            <w:webHidden/>
          </w:rPr>
          <w:fldChar w:fldCharType="begin"/>
        </w:r>
        <w:r w:rsidR="004D0E07">
          <w:rPr>
            <w:noProof/>
            <w:webHidden/>
          </w:rPr>
          <w:instrText xml:space="preserve"> PAGEREF _Toc280545953 \h </w:instrText>
        </w:r>
        <w:r w:rsidR="004D0E07">
          <w:rPr>
            <w:noProof/>
            <w:webHidden/>
          </w:rPr>
        </w:r>
        <w:r w:rsidR="004D0E07">
          <w:rPr>
            <w:noProof/>
            <w:webHidden/>
          </w:rPr>
          <w:fldChar w:fldCharType="separate"/>
        </w:r>
        <w:r w:rsidR="004D0E07">
          <w:rPr>
            <w:noProof/>
            <w:webHidden/>
          </w:rPr>
          <w:t>90</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sidR="004D0E07">
          <w:rPr>
            <w:noProof/>
            <w:webHidden/>
          </w:rPr>
          <w:fldChar w:fldCharType="begin"/>
        </w:r>
        <w:r w:rsidR="004D0E07">
          <w:rPr>
            <w:noProof/>
            <w:webHidden/>
          </w:rPr>
          <w:instrText xml:space="preserve"> PAGEREF _Toc280545954 \h </w:instrText>
        </w:r>
        <w:r w:rsidR="004D0E07">
          <w:rPr>
            <w:noProof/>
            <w:webHidden/>
          </w:rPr>
        </w:r>
        <w:r w:rsidR="004D0E07">
          <w:rPr>
            <w:noProof/>
            <w:webHidden/>
          </w:rPr>
          <w:fldChar w:fldCharType="separate"/>
        </w:r>
        <w:r w:rsidR="004D0E07">
          <w:rPr>
            <w:noProof/>
            <w:webHidden/>
          </w:rPr>
          <w:t>91</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sidR="004D0E07">
          <w:rPr>
            <w:noProof/>
            <w:webHidden/>
          </w:rPr>
          <w:fldChar w:fldCharType="begin"/>
        </w:r>
        <w:r w:rsidR="004D0E07">
          <w:rPr>
            <w:noProof/>
            <w:webHidden/>
          </w:rPr>
          <w:instrText xml:space="preserve"> PAGEREF _Toc280545955 \h </w:instrText>
        </w:r>
        <w:r w:rsidR="004D0E07">
          <w:rPr>
            <w:noProof/>
            <w:webHidden/>
          </w:rPr>
        </w:r>
        <w:r w:rsidR="004D0E07">
          <w:rPr>
            <w:noProof/>
            <w:webHidden/>
          </w:rPr>
          <w:fldChar w:fldCharType="separate"/>
        </w:r>
        <w:r w:rsidR="004D0E07">
          <w:rPr>
            <w:noProof/>
            <w:webHidden/>
          </w:rPr>
          <w:t>96</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sidR="004D0E07">
          <w:rPr>
            <w:noProof/>
            <w:webHidden/>
          </w:rPr>
          <w:fldChar w:fldCharType="begin"/>
        </w:r>
        <w:r w:rsidR="004D0E07">
          <w:rPr>
            <w:noProof/>
            <w:webHidden/>
          </w:rPr>
          <w:instrText xml:space="preserve"> PAGEREF _Toc280545956 \h </w:instrText>
        </w:r>
        <w:r w:rsidR="004D0E07">
          <w:rPr>
            <w:noProof/>
            <w:webHidden/>
          </w:rPr>
        </w:r>
        <w:r w:rsidR="004D0E07">
          <w:rPr>
            <w:noProof/>
            <w:webHidden/>
          </w:rPr>
          <w:fldChar w:fldCharType="separate"/>
        </w:r>
        <w:r w:rsidR="004D0E07">
          <w:rPr>
            <w:noProof/>
            <w:webHidden/>
          </w:rPr>
          <w:t>99</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sidR="004D0E07">
          <w:rPr>
            <w:noProof/>
            <w:webHidden/>
          </w:rPr>
          <w:fldChar w:fldCharType="begin"/>
        </w:r>
        <w:r w:rsidR="004D0E07">
          <w:rPr>
            <w:noProof/>
            <w:webHidden/>
          </w:rPr>
          <w:instrText xml:space="preserve"> PAGEREF _Toc280545957 \h </w:instrText>
        </w:r>
        <w:r w:rsidR="004D0E07">
          <w:rPr>
            <w:noProof/>
            <w:webHidden/>
          </w:rPr>
        </w:r>
        <w:r w:rsidR="004D0E07">
          <w:rPr>
            <w:noProof/>
            <w:webHidden/>
          </w:rPr>
          <w:fldChar w:fldCharType="separate"/>
        </w:r>
        <w:r w:rsidR="004D0E07">
          <w:rPr>
            <w:noProof/>
            <w:webHidden/>
          </w:rPr>
          <w:t>113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sidR="004D0E07">
          <w:rPr>
            <w:noProof/>
            <w:webHidden/>
          </w:rPr>
          <w:fldChar w:fldCharType="begin"/>
        </w:r>
        <w:r w:rsidR="004D0E07">
          <w:rPr>
            <w:noProof/>
            <w:webHidden/>
          </w:rPr>
          <w:instrText xml:space="preserve"> PAGEREF _Toc280545958 \h </w:instrText>
        </w:r>
        <w:r w:rsidR="004D0E07">
          <w:rPr>
            <w:noProof/>
            <w:webHidden/>
          </w:rPr>
        </w:r>
        <w:r w:rsidR="004D0E07">
          <w:rPr>
            <w:noProof/>
            <w:webHidden/>
          </w:rPr>
          <w:fldChar w:fldCharType="separate"/>
        </w:r>
        <w:r w:rsidR="004D0E07">
          <w:rPr>
            <w:noProof/>
            <w:webHidden/>
          </w:rPr>
          <w:t>113</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sidR="004D0E07">
          <w:rPr>
            <w:noProof/>
            <w:webHidden/>
          </w:rPr>
          <w:fldChar w:fldCharType="begin"/>
        </w:r>
        <w:r w:rsidR="004D0E07">
          <w:rPr>
            <w:noProof/>
            <w:webHidden/>
          </w:rPr>
          <w:instrText xml:space="preserve"> PAGEREF _Toc280545959 \h </w:instrText>
        </w:r>
        <w:r w:rsidR="004D0E07">
          <w:rPr>
            <w:noProof/>
            <w:webHidden/>
          </w:rPr>
        </w:r>
        <w:r w:rsidR="004D0E07">
          <w:rPr>
            <w:noProof/>
            <w:webHidden/>
          </w:rPr>
          <w:fldChar w:fldCharType="separate"/>
        </w:r>
        <w:r w:rsidR="004D0E07">
          <w:rPr>
            <w:noProof/>
            <w:webHidden/>
          </w:rPr>
          <w:t>114</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sidR="004D0E07">
          <w:rPr>
            <w:noProof/>
            <w:webHidden/>
          </w:rPr>
          <w:fldChar w:fldCharType="begin"/>
        </w:r>
        <w:r w:rsidR="004D0E07">
          <w:rPr>
            <w:noProof/>
            <w:webHidden/>
          </w:rPr>
          <w:instrText xml:space="preserve"> PAGEREF _Toc280545960 \h </w:instrText>
        </w:r>
        <w:r w:rsidR="004D0E07">
          <w:rPr>
            <w:noProof/>
            <w:webHidden/>
          </w:rPr>
        </w:r>
        <w:r w:rsidR="004D0E07">
          <w:rPr>
            <w:noProof/>
            <w:webHidden/>
          </w:rPr>
          <w:fldChar w:fldCharType="separate"/>
        </w:r>
        <w:r w:rsidR="004D0E07">
          <w:rPr>
            <w:noProof/>
            <w:webHidden/>
          </w:rPr>
          <w:t>115</w:t>
        </w:r>
        <w:r w:rsidR="004D0E07">
          <w:rPr>
            <w:noProof/>
            <w:webHidden/>
          </w:rPr>
          <w:fldChar w:fldCharType="end"/>
        </w:r>
      </w:hyperlink>
    </w:p>
    <w:p w:rsidR="004D0E07" w:rsidRDefault="00DD6A01">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sidR="004D0E07">
          <w:rPr>
            <w:noProof/>
            <w:webHidden/>
          </w:rPr>
          <w:fldChar w:fldCharType="begin"/>
        </w:r>
        <w:r w:rsidR="004D0E07">
          <w:rPr>
            <w:noProof/>
            <w:webHidden/>
          </w:rPr>
          <w:instrText xml:space="preserve"> PAGEREF _Toc280545961 \h </w:instrText>
        </w:r>
        <w:r w:rsidR="004D0E07">
          <w:rPr>
            <w:noProof/>
            <w:webHidden/>
          </w:rPr>
        </w:r>
        <w:r w:rsidR="004D0E07">
          <w:rPr>
            <w:noProof/>
            <w:webHidden/>
          </w:rPr>
          <w:fldChar w:fldCharType="separate"/>
        </w:r>
        <w:r w:rsidR="004D0E07">
          <w:rPr>
            <w:noProof/>
            <w:webHidden/>
          </w:rPr>
          <w:t>119</w:t>
        </w:r>
        <w:r w:rsidR="004D0E07">
          <w:rPr>
            <w:noProof/>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sidR="004D0E07">
          <w:rPr>
            <w:webHidden/>
          </w:rPr>
          <w:fldChar w:fldCharType="begin"/>
        </w:r>
        <w:r w:rsidR="004D0E07">
          <w:rPr>
            <w:webHidden/>
          </w:rPr>
          <w:instrText xml:space="preserve"> PAGEREF _Toc280545962 \h </w:instrText>
        </w:r>
        <w:r w:rsidR="004D0E07">
          <w:rPr>
            <w:webHidden/>
          </w:rPr>
        </w:r>
        <w:r w:rsidR="004D0E07">
          <w:rPr>
            <w:webHidden/>
          </w:rPr>
          <w:fldChar w:fldCharType="separate"/>
        </w:r>
        <w:r w:rsidR="004D0E07">
          <w:rPr>
            <w:webHidden/>
          </w:rPr>
          <w:t>127</w:t>
        </w:r>
        <w:r w:rsidR="004D0E07">
          <w:rPr>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sidR="004D0E07">
          <w:rPr>
            <w:noProof/>
            <w:webHidden/>
          </w:rPr>
          <w:fldChar w:fldCharType="begin"/>
        </w:r>
        <w:r w:rsidR="004D0E07">
          <w:rPr>
            <w:noProof/>
            <w:webHidden/>
          </w:rPr>
          <w:instrText xml:space="preserve"> PAGEREF _Toc280545963 \h </w:instrText>
        </w:r>
        <w:r w:rsidR="004D0E07">
          <w:rPr>
            <w:noProof/>
            <w:webHidden/>
          </w:rPr>
        </w:r>
        <w:r w:rsidR="004D0E07">
          <w:rPr>
            <w:noProof/>
            <w:webHidden/>
          </w:rPr>
          <w:fldChar w:fldCharType="separate"/>
        </w:r>
        <w:r w:rsidR="004D0E07">
          <w:rPr>
            <w:noProof/>
            <w:webHidden/>
          </w:rPr>
          <w:t>127</w:t>
        </w:r>
        <w:r w:rsidR="004D0E07">
          <w:rPr>
            <w:noProof/>
            <w:webHidden/>
          </w:rPr>
          <w:fldChar w:fldCharType="end"/>
        </w:r>
      </w:hyperlink>
    </w:p>
    <w:p w:rsidR="004D0E07" w:rsidRDefault="00DD6A01">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sidR="004D0E07">
          <w:rPr>
            <w:noProof/>
            <w:webHidden/>
          </w:rPr>
          <w:fldChar w:fldCharType="begin"/>
        </w:r>
        <w:r w:rsidR="004D0E07">
          <w:rPr>
            <w:noProof/>
            <w:webHidden/>
          </w:rPr>
          <w:instrText xml:space="preserve"> PAGEREF _Toc280545964 \h </w:instrText>
        </w:r>
        <w:r w:rsidR="004D0E07">
          <w:rPr>
            <w:noProof/>
            <w:webHidden/>
          </w:rPr>
        </w:r>
        <w:r w:rsidR="004D0E07">
          <w:rPr>
            <w:noProof/>
            <w:webHidden/>
          </w:rPr>
          <w:fldChar w:fldCharType="separate"/>
        </w:r>
        <w:r w:rsidR="004D0E07">
          <w:rPr>
            <w:noProof/>
            <w:webHidden/>
          </w:rPr>
          <w:t>128</w:t>
        </w:r>
        <w:r w:rsidR="004D0E07">
          <w:rPr>
            <w:noProof/>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sidR="004D0E07">
          <w:rPr>
            <w:webHidden/>
          </w:rPr>
          <w:fldChar w:fldCharType="begin"/>
        </w:r>
        <w:r w:rsidR="004D0E07">
          <w:rPr>
            <w:webHidden/>
          </w:rPr>
          <w:instrText xml:space="preserve"> PAGEREF _Toc280545965 \h </w:instrText>
        </w:r>
        <w:r w:rsidR="004D0E07">
          <w:rPr>
            <w:webHidden/>
          </w:rPr>
        </w:r>
        <w:r w:rsidR="004D0E07">
          <w:rPr>
            <w:webHidden/>
          </w:rPr>
          <w:fldChar w:fldCharType="separate"/>
        </w:r>
        <w:r w:rsidR="004D0E07">
          <w:rPr>
            <w:webHidden/>
          </w:rPr>
          <w:t>130</w:t>
        </w:r>
        <w:r w:rsidR="004D0E07">
          <w:rPr>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sidR="004D0E07">
          <w:rPr>
            <w:webHidden/>
          </w:rPr>
          <w:fldChar w:fldCharType="begin"/>
        </w:r>
        <w:r w:rsidR="004D0E07">
          <w:rPr>
            <w:webHidden/>
          </w:rPr>
          <w:instrText xml:space="preserve"> PAGEREF _Toc280545966 \h </w:instrText>
        </w:r>
        <w:r w:rsidR="004D0E07">
          <w:rPr>
            <w:webHidden/>
          </w:rPr>
        </w:r>
        <w:r w:rsidR="004D0E07">
          <w:rPr>
            <w:webHidden/>
          </w:rPr>
          <w:fldChar w:fldCharType="separate"/>
        </w:r>
        <w:r w:rsidR="004D0E07">
          <w:rPr>
            <w:webHidden/>
          </w:rPr>
          <w:t>132</w:t>
        </w:r>
        <w:r w:rsidR="004D0E07">
          <w:rPr>
            <w:webHidden/>
          </w:rPr>
          <w:fldChar w:fldCharType="end"/>
        </w:r>
      </w:hyperlink>
    </w:p>
    <w:p w:rsidR="004D0E07" w:rsidRDefault="00DD6A01">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sidR="004D0E07">
          <w:rPr>
            <w:webHidden/>
          </w:rPr>
          <w:fldChar w:fldCharType="begin"/>
        </w:r>
        <w:r w:rsidR="004D0E07">
          <w:rPr>
            <w:webHidden/>
          </w:rPr>
          <w:instrText xml:space="preserve"> PAGEREF _Toc280545967 \h </w:instrText>
        </w:r>
        <w:r w:rsidR="004D0E07">
          <w:rPr>
            <w:webHidden/>
          </w:rPr>
        </w:r>
        <w:r w:rsidR="004D0E07">
          <w:rPr>
            <w:webHidden/>
          </w:rPr>
          <w:fldChar w:fldCharType="separate"/>
        </w:r>
        <w:r w:rsidR="004D0E07">
          <w:rPr>
            <w:webHidden/>
          </w:rPr>
          <w:t>133</w:t>
        </w:r>
        <w:r w:rsidR="004D0E07">
          <w:rPr>
            <w:webHidden/>
          </w:rPr>
          <w:fldChar w:fldCharType="end"/>
        </w:r>
      </w:hyperlink>
    </w:p>
    <w:p w:rsidR="00391FD4" w:rsidRDefault="00075ADF">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7E7D31" w:rsidRDefault="00075ADF">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75ADF">
        <w:rPr>
          <w:noProof/>
        </w:rPr>
        <w:fldChar w:fldCharType="begin"/>
      </w:r>
      <w:r>
        <w:rPr>
          <w:noProof/>
        </w:rPr>
        <w:instrText xml:space="preserve"> PAGEREF _Toc280463943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75ADF">
        <w:rPr>
          <w:noProof/>
        </w:rPr>
        <w:fldChar w:fldCharType="begin"/>
      </w:r>
      <w:r>
        <w:rPr>
          <w:noProof/>
        </w:rPr>
        <w:instrText xml:space="preserve"> PAGEREF _Toc280463944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75ADF">
        <w:rPr>
          <w:noProof/>
        </w:rPr>
        <w:fldChar w:fldCharType="begin"/>
      </w:r>
      <w:r>
        <w:rPr>
          <w:noProof/>
        </w:rPr>
        <w:instrText xml:space="preserve"> PAGEREF _Toc280463945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75ADF">
        <w:rPr>
          <w:noProof/>
        </w:rPr>
        <w:fldChar w:fldCharType="begin"/>
      </w:r>
      <w:r>
        <w:rPr>
          <w:noProof/>
        </w:rPr>
        <w:instrText xml:space="preserve"> PAGEREF _Toc280463946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75ADF">
        <w:rPr>
          <w:noProof/>
        </w:rPr>
        <w:fldChar w:fldCharType="begin"/>
      </w:r>
      <w:r>
        <w:rPr>
          <w:noProof/>
        </w:rPr>
        <w:instrText xml:space="preserve"> PAGEREF _Toc280463947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75ADF">
        <w:rPr>
          <w:noProof/>
        </w:rPr>
        <w:fldChar w:fldCharType="begin"/>
      </w:r>
      <w:r>
        <w:rPr>
          <w:noProof/>
        </w:rPr>
        <w:instrText xml:space="preserve"> PAGEREF _Toc280463948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75ADF">
        <w:rPr>
          <w:noProof/>
        </w:rPr>
        <w:fldChar w:fldCharType="begin"/>
      </w:r>
      <w:r>
        <w:rPr>
          <w:noProof/>
        </w:rPr>
        <w:instrText xml:space="preserve"> PAGEREF _Toc280463949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75ADF">
        <w:rPr>
          <w:noProof/>
        </w:rPr>
        <w:fldChar w:fldCharType="begin"/>
      </w:r>
      <w:r>
        <w:rPr>
          <w:noProof/>
        </w:rPr>
        <w:instrText xml:space="preserve"> PAGEREF _Toc280463950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75ADF">
        <w:rPr>
          <w:noProof/>
        </w:rPr>
        <w:fldChar w:fldCharType="begin"/>
      </w:r>
      <w:r>
        <w:rPr>
          <w:noProof/>
        </w:rPr>
        <w:instrText xml:space="preserve"> PAGEREF _Toc280463951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075ADF">
        <w:rPr>
          <w:noProof/>
        </w:rPr>
        <w:fldChar w:fldCharType="begin"/>
      </w:r>
      <w:r>
        <w:rPr>
          <w:noProof/>
        </w:rPr>
        <w:instrText xml:space="preserve"> PAGEREF _Toc280463952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75ADF">
        <w:rPr>
          <w:noProof/>
        </w:rPr>
        <w:fldChar w:fldCharType="begin"/>
      </w:r>
      <w:r>
        <w:rPr>
          <w:noProof/>
        </w:rPr>
        <w:instrText xml:space="preserve"> PAGEREF _Toc280463953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75ADF">
        <w:rPr>
          <w:noProof/>
        </w:rPr>
        <w:fldChar w:fldCharType="begin"/>
      </w:r>
      <w:r>
        <w:rPr>
          <w:noProof/>
        </w:rPr>
        <w:instrText xml:space="preserve"> PAGEREF _Toc280463954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75ADF">
        <w:rPr>
          <w:noProof/>
        </w:rPr>
        <w:fldChar w:fldCharType="begin"/>
      </w:r>
      <w:r>
        <w:rPr>
          <w:noProof/>
        </w:rPr>
        <w:instrText xml:space="preserve"> PAGEREF _Toc280463955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75ADF">
        <w:rPr>
          <w:noProof/>
        </w:rPr>
        <w:fldChar w:fldCharType="begin"/>
      </w:r>
      <w:r>
        <w:rPr>
          <w:noProof/>
        </w:rPr>
        <w:instrText xml:space="preserve"> PAGEREF _Toc280463956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75ADF">
        <w:rPr>
          <w:noProof/>
        </w:rPr>
        <w:fldChar w:fldCharType="begin"/>
      </w:r>
      <w:r>
        <w:rPr>
          <w:noProof/>
        </w:rPr>
        <w:instrText xml:space="preserve"> PAGEREF _Toc280463957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75ADF">
        <w:rPr>
          <w:noProof/>
        </w:rPr>
        <w:fldChar w:fldCharType="begin"/>
      </w:r>
      <w:r>
        <w:rPr>
          <w:noProof/>
        </w:rPr>
        <w:instrText xml:space="preserve"> PAGEREF _Toc280463958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75ADF">
        <w:rPr>
          <w:noProof/>
        </w:rPr>
        <w:fldChar w:fldCharType="begin"/>
      </w:r>
      <w:r>
        <w:rPr>
          <w:noProof/>
        </w:rPr>
        <w:instrText xml:space="preserve"> PAGEREF _Toc280463959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75ADF">
        <w:rPr>
          <w:noProof/>
        </w:rPr>
        <w:fldChar w:fldCharType="begin"/>
      </w:r>
      <w:r>
        <w:rPr>
          <w:noProof/>
        </w:rPr>
        <w:instrText xml:space="preserve"> PAGEREF _Toc280463960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75ADF">
        <w:rPr>
          <w:noProof/>
        </w:rPr>
        <w:fldChar w:fldCharType="begin"/>
      </w:r>
      <w:r>
        <w:rPr>
          <w:noProof/>
        </w:rPr>
        <w:instrText xml:space="preserve"> PAGEREF _Toc280463961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75ADF">
        <w:rPr>
          <w:noProof/>
        </w:rPr>
        <w:fldChar w:fldCharType="begin"/>
      </w:r>
      <w:r>
        <w:rPr>
          <w:noProof/>
        </w:rPr>
        <w:instrText xml:space="preserve"> PAGEREF _Toc280463962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75ADF">
        <w:rPr>
          <w:noProof/>
        </w:rPr>
        <w:fldChar w:fldCharType="begin"/>
      </w:r>
      <w:r>
        <w:rPr>
          <w:noProof/>
        </w:rPr>
        <w:instrText xml:space="preserve"> PAGEREF _Toc280463963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75ADF">
        <w:rPr>
          <w:noProof/>
        </w:rPr>
        <w:fldChar w:fldCharType="begin"/>
      </w:r>
      <w:r>
        <w:rPr>
          <w:noProof/>
        </w:rPr>
        <w:instrText xml:space="preserve"> PAGEREF _Toc280463964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75ADF">
        <w:rPr>
          <w:noProof/>
        </w:rPr>
        <w:fldChar w:fldCharType="begin"/>
      </w:r>
      <w:r>
        <w:rPr>
          <w:noProof/>
        </w:rPr>
        <w:instrText xml:space="preserve"> PAGEREF _Toc280463965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075ADF">
        <w:rPr>
          <w:noProof/>
        </w:rPr>
        <w:fldChar w:fldCharType="begin"/>
      </w:r>
      <w:r>
        <w:rPr>
          <w:noProof/>
        </w:rPr>
        <w:instrText xml:space="preserve"> PAGEREF _Toc280463966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075ADF">
        <w:rPr>
          <w:noProof/>
        </w:rPr>
        <w:fldChar w:fldCharType="begin"/>
      </w:r>
      <w:r>
        <w:rPr>
          <w:noProof/>
        </w:rPr>
        <w:instrText xml:space="preserve"> PAGEREF _Toc280463967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075ADF">
        <w:rPr>
          <w:noProof/>
        </w:rPr>
        <w:fldChar w:fldCharType="begin"/>
      </w:r>
      <w:r>
        <w:rPr>
          <w:noProof/>
        </w:rPr>
        <w:instrText xml:space="preserve"> PAGEREF _Toc280463968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075ADF">
        <w:rPr>
          <w:noProof/>
        </w:rPr>
        <w:fldChar w:fldCharType="begin"/>
      </w:r>
      <w:r>
        <w:rPr>
          <w:noProof/>
        </w:rPr>
        <w:instrText xml:space="preserve"> PAGEREF _Toc280463969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075ADF">
        <w:rPr>
          <w:noProof/>
        </w:rPr>
        <w:fldChar w:fldCharType="begin"/>
      </w:r>
      <w:r>
        <w:rPr>
          <w:noProof/>
        </w:rPr>
        <w:instrText xml:space="preserve"> PAGEREF _Toc280463970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075ADF">
        <w:rPr>
          <w:noProof/>
        </w:rPr>
        <w:fldChar w:fldCharType="begin"/>
      </w:r>
      <w:r>
        <w:rPr>
          <w:noProof/>
        </w:rPr>
        <w:instrText xml:space="preserve"> PAGEREF _Toc280463971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075ADF">
        <w:rPr>
          <w:noProof/>
        </w:rPr>
        <w:fldChar w:fldCharType="begin"/>
      </w:r>
      <w:r>
        <w:rPr>
          <w:noProof/>
        </w:rPr>
        <w:instrText xml:space="preserve"> PAGEREF _Toc280463972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075ADF">
        <w:rPr>
          <w:noProof/>
        </w:rPr>
        <w:fldChar w:fldCharType="begin"/>
      </w:r>
      <w:r>
        <w:rPr>
          <w:noProof/>
        </w:rPr>
        <w:instrText xml:space="preserve"> PAGEREF _Toc280463973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075ADF">
        <w:rPr>
          <w:noProof/>
        </w:rPr>
        <w:fldChar w:fldCharType="begin"/>
      </w:r>
      <w:r>
        <w:rPr>
          <w:noProof/>
        </w:rPr>
        <w:instrText xml:space="preserve"> PAGEREF _Toc280463974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075ADF">
        <w:rPr>
          <w:noProof/>
        </w:rPr>
        <w:fldChar w:fldCharType="begin"/>
      </w:r>
      <w:r>
        <w:rPr>
          <w:noProof/>
        </w:rPr>
        <w:instrText xml:space="preserve"> PAGEREF _Toc280463975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075ADF">
        <w:rPr>
          <w:noProof/>
        </w:rPr>
        <w:fldChar w:fldCharType="begin"/>
      </w:r>
      <w:r>
        <w:rPr>
          <w:noProof/>
        </w:rPr>
        <w:instrText xml:space="preserve"> PAGEREF _Toc280463976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075ADF">
        <w:rPr>
          <w:noProof/>
        </w:rPr>
        <w:fldChar w:fldCharType="begin"/>
      </w:r>
      <w:r>
        <w:rPr>
          <w:noProof/>
        </w:rPr>
        <w:instrText xml:space="preserve"> PAGEREF _Toc280463977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075ADF">
        <w:rPr>
          <w:noProof/>
        </w:rPr>
        <w:fldChar w:fldCharType="begin"/>
      </w:r>
      <w:r>
        <w:rPr>
          <w:noProof/>
        </w:rPr>
        <w:instrText xml:space="preserve"> PAGEREF _Toc280463978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075ADF">
        <w:rPr>
          <w:noProof/>
        </w:rPr>
        <w:fldChar w:fldCharType="begin"/>
      </w:r>
      <w:r>
        <w:rPr>
          <w:noProof/>
        </w:rPr>
        <w:instrText xml:space="preserve"> PAGEREF _Toc280463979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075ADF">
        <w:rPr>
          <w:noProof/>
        </w:rPr>
        <w:fldChar w:fldCharType="begin"/>
      </w:r>
      <w:r>
        <w:rPr>
          <w:noProof/>
        </w:rPr>
        <w:instrText xml:space="preserve"> PAGEREF _Toc280463980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075ADF">
        <w:rPr>
          <w:noProof/>
        </w:rPr>
        <w:fldChar w:fldCharType="begin"/>
      </w:r>
      <w:r>
        <w:rPr>
          <w:noProof/>
        </w:rPr>
        <w:instrText xml:space="preserve"> PAGEREF _Toc280463981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075ADF">
        <w:rPr>
          <w:noProof/>
        </w:rPr>
        <w:fldChar w:fldCharType="begin"/>
      </w:r>
      <w:r>
        <w:rPr>
          <w:noProof/>
        </w:rPr>
        <w:instrText xml:space="preserve"> PAGEREF _Toc280463982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075ADF">
        <w:rPr>
          <w:noProof/>
        </w:rPr>
        <w:fldChar w:fldCharType="begin"/>
      </w:r>
      <w:r>
        <w:rPr>
          <w:noProof/>
        </w:rPr>
        <w:instrText xml:space="preserve"> PAGEREF _Toc280463983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075ADF">
        <w:rPr>
          <w:noProof/>
        </w:rPr>
        <w:fldChar w:fldCharType="begin"/>
      </w:r>
      <w:r>
        <w:rPr>
          <w:noProof/>
        </w:rPr>
        <w:instrText xml:space="preserve"> PAGEREF _Toc280463984 \h </w:instrText>
      </w:r>
      <w:r w:rsidR="00075ADF">
        <w:rPr>
          <w:noProof/>
        </w:rPr>
      </w:r>
      <w:r w:rsidR="00075ADF">
        <w:rPr>
          <w:noProof/>
        </w:rPr>
        <w:fldChar w:fldCharType="separate"/>
      </w:r>
      <w:r w:rsidR="00134FCB">
        <w:rPr>
          <w:noProof/>
        </w:rPr>
        <w:t>1</w:t>
      </w:r>
      <w:r w:rsidR="00075ADF">
        <w:rPr>
          <w:noProof/>
        </w:rPr>
        <w:fldChar w:fldCharType="end"/>
      </w:r>
    </w:p>
    <w:p w:rsidR="009A106D" w:rsidRDefault="00075ADF"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075ADF">
        <w:fldChar w:fldCharType="begin"/>
      </w:r>
      <w:r>
        <w:instrText xml:space="preserve"> SEQ Ilustración \* ARABIC </w:instrText>
      </w:r>
      <w:r w:rsidR="00075ADF">
        <w:fldChar w:fldCharType="separate"/>
      </w:r>
      <w:r w:rsidR="00134FCB">
        <w:rPr>
          <w:noProof/>
        </w:rPr>
        <w:t>1</w:t>
      </w:r>
      <w:r w:rsidR="00075ADF">
        <w:fldChar w:fldCharType="end"/>
      </w:r>
      <w:r>
        <w:t xml:space="preserve"> - Componentes que intervienen en acceso multimedia web</w:t>
      </w:r>
      <w:bookmarkEnd w:id="2"/>
    </w:p>
    <w:p w:rsidR="009A106D" w:rsidRPr="00460025" w:rsidRDefault="00DD6A01" w:rsidP="00460025">
      <w:pPr>
        <w:pStyle w:val="Ttulo7"/>
        <w:rPr>
          <w:lang w:val="es-CL"/>
        </w:rPr>
      </w:pPr>
      <w:hyperlink r:id="rId17"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DD6A01">
      <w:pPr>
        <w:pStyle w:val="Sinespaciado"/>
        <w:jc w:val="center"/>
      </w:pPr>
      <w:hyperlink r:id="rId19"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w:t>
      </w:r>
      <w:proofErr w:type="spellStart"/>
      <w:r w:rsidRPr="00460025">
        <w:rPr>
          <w:lang w:val="en-US"/>
        </w:rPr>
        <w:t>InternalObjectModel</w:t>
      </w:r>
      <w:proofErr w:type="spellEnd"/>
      <w:r w:rsidRPr="00460025">
        <w:rPr>
          <w:lang w:val="en-US"/>
        </w:rPr>
        <w:t>”&gt;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w:t>
      </w:r>
      <w:proofErr w:type="spellStart"/>
      <w:r w:rsidRPr="00460025">
        <w:rPr>
          <w:lang w:val="en-US"/>
        </w:rPr>
        <w:t>public_attribute</w:t>
      </w:r>
      <w:proofErr w:type="spellEnd"/>
      <w:r w:rsidRPr="00460025">
        <w:rPr>
          <w:lang w:val="en-US"/>
        </w:rPr>
        <w:t xml:space="preserve">&gt;true&lt;/ </w:t>
      </w:r>
      <w:proofErr w:type="spellStart"/>
      <w:r w:rsidRPr="00460025">
        <w:rPr>
          <w:lang w:val="en-US"/>
        </w:rPr>
        <w:t>public_attribute</w:t>
      </w:r>
      <w:proofErr w:type="spellEnd"/>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1</w:t>
      </w:r>
      <w:r w:rsidR="009E3122">
        <w:t>. Objetivos</w:t>
      </w:r>
      <w:r>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 xml:space="preserve">Generar un CMS con este </w:t>
      </w:r>
      <w:proofErr w:type="spellStart"/>
      <w:r w:rsidRPr="00460025">
        <w:t>framework</w:t>
      </w:r>
      <w:proofErr w:type="spellEnd"/>
      <w:r w:rsidRPr="00460025">
        <w:t xml:space="preserve"> tomando en cuenta los principios UMA, esto quiere decir que el contenido audiovisual subido una sola vez debiera ser compatible con distintas plataformas (</w:t>
      </w:r>
      <w:proofErr w:type="spellStart"/>
      <w:r w:rsidRPr="00460025">
        <w:t>PCs</w:t>
      </w:r>
      <w:proofErr w:type="spellEnd"/>
      <w:r w:rsidRPr="00460025">
        <w:t xml:space="preserve">, móviles, </w:t>
      </w:r>
      <w:proofErr w:type="spellStart"/>
      <w:r w:rsidRPr="00460025">
        <w:t>blackberrys</w:t>
      </w:r>
      <w:proofErr w:type="spellEnd"/>
      <w:r w:rsidRPr="00460025">
        <w:t xml:space="preserve">, </w:t>
      </w:r>
      <w:proofErr w:type="spellStart"/>
      <w:r w:rsidRPr="00460025">
        <w:t>iphones</w:t>
      </w:r>
      <w:proofErr w:type="spellEnd"/>
      <w:r w:rsidRPr="00460025">
        <w:t xml:space="preserve">, </w:t>
      </w:r>
      <w:proofErr w:type="spellStart"/>
      <w:r w:rsidRPr="00460025">
        <w:t>ipads</w:t>
      </w:r>
      <w:proofErr w:type="spellEnd"/>
      <w:r w:rsidRPr="00460025">
        <w:t xml:space="preserve">, </w:t>
      </w:r>
      <w:proofErr w:type="spellStart"/>
      <w:r w:rsidRPr="00460025">
        <w:t>etc</w:t>
      </w:r>
      <w:proofErr w:type="spellEnd"/>
      <w:r w:rsidRPr="00460025">
        <w:t>).</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proofErr w:type="spellStart"/>
      <w:r w:rsidR="00310055" w:rsidRPr="00460025">
        <w:rPr>
          <w:lang w:val="es-ES"/>
        </w:rPr>
        <w:t>Subversi</w:t>
      </w:r>
      <w:r w:rsidR="00413211" w:rsidRPr="00460025">
        <w:rPr>
          <w:lang w:val="es-ES"/>
        </w:rPr>
        <w:t>o</w:t>
      </w:r>
      <w:r w:rsidR="00310055" w:rsidRPr="00460025">
        <w:rPr>
          <w:lang w:val="es-ES"/>
        </w:rPr>
        <w:t>n</w:t>
      </w:r>
      <w:proofErr w:type="spellEnd"/>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proofErr w:type="spellStart"/>
      <w:r w:rsidR="009025FA">
        <w:rPr>
          <w:lang w:val="es-ES"/>
        </w:rPr>
        <w:t>Subversion</w:t>
      </w:r>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w:t>
            </w:r>
            <w:proofErr w:type="spellStart"/>
            <w:r w:rsidRPr="00E904C8">
              <w:rPr>
                <w:sz w:val="20"/>
                <w:szCs w:val="20"/>
              </w:rPr>
              <w:t>framework</w:t>
            </w:r>
            <w:proofErr w:type="spellEnd"/>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 xml:space="preserve">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w:t>
            </w:r>
            <w:r w:rsidR="009E3122">
              <w:rPr>
                <w:sz w:val="20"/>
                <w:szCs w:val="20"/>
              </w:rPr>
              <w:t xml:space="preserve"> </w:t>
            </w: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075ADF">
        <w:fldChar w:fldCharType="begin"/>
      </w:r>
      <w:r>
        <w:instrText xml:space="preserve"> SEQ Ilustración \* ARABIC </w:instrText>
      </w:r>
      <w:r w:rsidR="00075ADF">
        <w:fldChar w:fldCharType="separate"/>
      </w:r>
      <w:r w:rsidR="00134FCB">
        <w:rPr>
          <w:noProof/>
        </w:rPr>
        <w:t>2</w:t>
      </w:r>
      <w:r w:rsidR="00075ADF">
        <w:fldChar w:fldCharType="end"/>
      </w:r>
      <w:r>
        <w:t xml:space="preserve"> - </w:t>
      </w:r>
      <w:r w:rsidRPr="00464E84">
        <w:t>Adaptación de cont</w:t>
      </w:r>
      <w:r>
        <w:t>enidos para un acceso universal</w:t>
      </w:r>
      <w:bookmarkEnd w:id="13"/>
      <w:bookmarkEnd w:id="14"/>
    </w:p>
    <w:p w:rsidR="009A106D" w:rsidRPr="00460025" w:rsidRDefault="00DD6A01" w:rsidP="00460025">
      <w:pPr>
        <w:pStyle w:val="Ttulo7"/>
        <w:rPr>
          <w:lang w:val="es-CL"/>
        </w:rPr>
      </w:pPr>
      <w:hyperlink r:id="rId21"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eventualmente en el cliente (</w:t>
      </w:r>
      <w:proofErr w:type="spellStart"/>
      <w:r w:rsidR="006D1380">
        <w:rPr>
          <w:lang w:val="es-ES"/>
        </w:rPr>
        <w:t>javascript</w:t>
      </w:r>
      <w:proofErr w:type="spellEnd"/>
      <w:r w:rsidR="006D1380">
        <w:rPr>
          <w:lang w:val="es-ES"/>
        </w:rPr>
        <w:t xml:space="preserve">).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proofErr w:type="spellStart"/>
      <w:r>
        <w:rPr>
          <w:szCs w:val="24"/>
          <w:lang w:val="es-ES"/>
        </w:rPr>
        <w:t>Soap</w:t>
      </w:r>
      <w:proofErr w:type="spellEnd"/>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075ADF">
        <w:fldChar w:fldCharType="begin"/>
      </w:r>
      <w:r>
        <w:instrText xml:space="preserve"> SEQ Ilustración \* ARABIC </w:instrText>
      </w:r>
      <w:r w:rsidR="00075ADF">
        <w:fldChar w:fldCharType="separate"/>
      </w:r>
      <w:r w:rsidR="00134FCB">
        <w:rPr>
          <w:noProof/>
        </w:rPr>
        <w:t>3</w:t>
      </w:r>
      <w:r w:rsidR="00075ADF">
        <w:fldChar w:fldCharType="end"/>
      </w:r>
      <w:r>
        <w:t xml:space="preserve"> - </w:t>
      </w:r>
      <w:r w:rsidRPr="001D0396">
        <w:t>Esquema SOAP seg</w:t>
      </w:r>
      <w:r w:rsidR="00F8658A">
        <w:t>ú</w:t>
      </w:r>
      <w:r w:rsidRPr="001D0396">
        <w:t>n la W3C</w:t>
      </w:r>
      <w:bookmarkEnd w:id="19"/>
      <w:bookmarkEnd w:id="20"/>
    </w:p>
    <w:p w:rsidR="009A106D" w:rsidRPr="00460025" w:rsidRDefault="00DD6A01"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w:t>
      </w:r>
      <w:proofErr w:type="spellStart"/>
      <w:r w:rsidR="000B4A00">
        <w:rPr>
          <w:szCs w:val="24"/>
          <w:lang w:val="es-ES"/>
        </w:rPr>
        <w:t>Representational</w:t>
      </w:r>
      <w:proofErr w:type="spellEnd"/>
      <w:r w:rsidR="008626F7">
        <w:rPr>
          <w:szCs w:val="24"/>
          <w:lang w:val="es-ES"/>
        </w:rPr>
        <w:t xml:space="preserve"> </w:t>
      </w:r>
      <w:proofErr w:type="spellStart"/>
      <w:r w:rsidR="000B4A00">
        <w:rPr>
          <w:szCs w:val="24"/>
          <w:lang w:val="es-ES"/>
        </w:rPr>
        <w:t>State</w:t>
      </w:r>
      <w:proofErr w:type="spellEnd"/>
      <w:r w:rsidR="000B4A00">
        <w:rPr>
          <w:szCs w:val="24"/>
          <w:lang w:val="es-ES"/>
        </w:rPr>
        <w:t xml:space="preserv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proofErr w:type="spellEnd"/>
      <w:r w:rsidR="008626F7">
        <w:t xml:space="preserve"> </w:t>
      </w:r>
      <w:r w:rsidR="00F8658A">
        <w:t>ú</w:t>
      </w:r>
      <w:r>
        <w:t xml:space="preserve">nicamente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proofErr w:type="spellStart"/>
      <w:r w:rsidR="000F1DB4">
        <w:rPr>
          <w:szCs w:val="24"/>
          <w:lang w:val="es-ES"/>
        </w:rPr>
        <w:t>SiteSumaryor</w:t>
      </w:r>
      <w:proofErr w:type="spellEnd"/>
      <w:r w:rsidR="008626F7">
        <w:rPr>
          <w:szCs w:val="24"/>
          <w:lang w:val="es-ES"/>
        </w:rPr>
        <w:t xml:space="preserve"> </w:t>
      </w:r>
      <w:proofErr w:type="spellStart"/>
      <w:r w:rsidR="000F1DB4">
        <w:rPr>
          <w:szCs w:val="24"/>
          <w:lang w:val="es-ES"/>
        </w:rPr>
        <w:t>RichSite</w:t>
      </w:r>
      <w:proofErr w:type="spellEnd"/>
      <w:r w:rsidR="008626F7">
        <w:rPr>
          <w:szCs w:val="24"/>
          <w:lang w:val="es-ES"/>
        </w:rPr>
        <w:t xml:space="preserve"> </w:t>
      </w:r>
      <w:proofErr w:type="spellStart"/>
      <w:r w:rsidR="000F1DB4">
        <w:rPr>
          <w:szCs w:val="24"/>
          <w:lang w:val="es-ES"/>
        </w:rPr>
        <w:t>Sumary</w:t>
      </w:r>
      <w:proofErr w:type="spellEnd"/>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075ADF">
        <w:fldChar w:fldCharType="begin"/>
      </w:r>
      <w:r>
        <w:instrText xml:space="preserve"> SEQ Ilustración \* ARABIC </w:instrText>
      </w:r>
      <w:r w:rsidR="00075ADF">
        <w:fldChar w:fldCharType="separate"/>
      </w:r>
      <w:r w:rsidR="00134FCB">
        <w:rPr>
          <w:noProof/>
        </w:rPr>
        <w:t>4</w:t>
      </w:r>
      <w:r w:rsidR="00075ADF">
        <w:fldChar w:fldCharType="end"/>
      </w:r>
      <w:r>
        <w:t xml:space="preserve"> - </w:t>
      </w:r>
      <w:r w:rsidRPr="008D05B2">
        <w:t>Esquema del funcionamiento de RSS</w:t>
      </w:r>
      <w:bookmarkEnd w:id="23"/>
    </w:p>
    <w:p w:rsidR="000262D2" w:rsidRDefault="00DD6A01"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proofErr w:type="spellStart"/>
      <w:r w:rsidR="00AC2D2B">
        <w:rPr>
          <w:szCs w:val="24"/>
          <w:lang w:val="es-ES"/>
        </w:rPr>
        <w:t>xml</w:t>
      </w:r>
      <w:proofErr w:type="spellEnd"/>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075ADF">
        <w:fldChar w:fldCharType="begin"/>
      </w:r>
      <w:r>
        <w:instrText xml:space="preserve"> SEQ Ilustración \* ARABIC </w:instrText>
      </w:r>
      <w:r w:rsidR="00075ADF">
        <w:fldChar w:fldCharType="separate"/>
      </w:r>
      <w:r w:rsidR="00134FCB">
        <w:rPr>
          <w:noProof/>
        </w:rPr>
        <w:t>5</w:t>
      </w:r>
      <w:r w:rsidR="00075ADF">
        <w:fldChar w:fldCharType="end"/>
      </w:r>
      <w:r>
        <w:t xml:space="preserve"> - </w:t>
      </w:r>
      <w:r w:rsidRPr="00E46373">
        <w:t>Esquema de XML Orientado a MVC</w:t>
      </w:r>
      <w:bookmarkEnd w:id="25"/>
      <w:bookmarkEnd w:id="26"/>
    </w:p>
    <w:p w:rsidR="00AC2D2B" w:rsidRDefault="00DD6A01"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28"/>
      <w:bookmarkEnd w:id="29"/>
      <w:proofErr w:type="spellEnd"/>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proofErr w:type="spellStart"/>
      <w:r w:rsidR="00427C5E" w:rsidRPr="00460025">
        <w:rPr>
          <w:b/>
          <w:lang w:val="es-ES"/>
        </w:rPr>
        <w:t>stream</w:t>
      </w:r>
      <w:proofErr w:type="spellEnd"/>
      <w:r>
        <w:rPr>
          <w:lang w:val="es-ES"/>
        </w:rPr>
        <w:t>.</w:t>
      </w:r>
    </w:p>
    <w:p w:rsidR="007C0EE8" w:rsidRDefault="005E1AF4" w:rsidP="001667D4">
      <w:pPr>
        <w:rPr>
          <w:szCs w:val="24"/>
        </w:rPr>
      </w:pPr>
      <w:proofErr w:type="spellStart"/>
      <w:r>
        <w:rPr>
          <w:szCs w:val="24"/>
        </w:rPr>
        <w:t>Stream</w:t>
      </w:r>
      <w:proofErr w:type="spellEnd"/>
      <w:r>
        <w:rPr>
          <w:szCs w:val="24"/>
        </w:rPr>
        <w:t xml:space="preserve">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 xml:space="preserve">HTTP </w:t>
      </w:r>
      <w:proofErr w:type="spellStart"/>
      <w:r w:rsidR="007C0EE8">
        <w:rPr>
          <w:lang w:val="es-ES"/>
        </w:rPr>
        <w:t>Delivery</w:t>
      </w:r>
      <w:bookmarkEnd w:id="30"/>
      <w:bookmarkEnd w:id="31"/>
      <w:proofErr w:type="spellEnd"/>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64191E">
        <w:t xml:space="preserve"> </w:t>
      </w:r>
      <w:proofErr w:type="spellStart"/>
      <w:r w:rsidR="007C0EE8" w:rsidRPr="002C1010">
        <w:t>Streaming</w:t>
      </w:r>
      <w:bookmarkEnd w:id="32"/>
      <w:proofErr w:type="spellEnd"/>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w:t>
      </w:r>
      <w:proofErr w:type="spellStart"/>
      <w:r w:rsidR="007C0EE8" w:rsidRPr="00AF1ECE">
        <w:t>Stream</w:t>
      </w:r>
      <w:proofErr w:type="spellEnd"/>
      <w:r w:rsidR="007C0EE8" w:rsidRPr="00AF1ECE">
        <w:t xml:space="preserve">  debe ser transmitido de modo que cualquiera </w:t>
      </w:r>
      <w:r w:rsidR="00134FCB">
        <w:t xml:space="preserve">se </w:t>
      </w:r>
      <w:r w:rsidR="007C0EE8" w:rsidRPr="00AF1ECE">
        <w:t xml:space="preserve">pueda conectar con él en cualquier momento, y no solo al principio de la transmisión. El </w:t>
      </w:r>
      <w:proofErr w:type="spellStart"/>
      <w:r w:rsidR="007C0EE8" w:rsidRPr="00AF1ECE">
        <w:t>Streaming</w:t>
      </w:r>
      <w:proofErr w:type="spellEnd"/>
      <w:r w:rsidR="007C0EE8" w:rsidRPr="00AF1ECE">
        <w:t xml:space="preserve"> de video funciona de manera diferente al HTTP </w:t>
      </w:r>
      <w:proofErr w:type="spellStart"/>
      <w:r w:rsidR="007C0EE8" w:rsidRPr="00AF1ECE">
        <w:t>Delivery</w:t>
      </w:r>
      <w:proofErr w:type="spellEnd"/>
      <w:r w:rsidR="007C0EE8" w:rsidRPr="00AF1ECE">
        <w:t xml:space="preserve">,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 xml:space="preserve">Media </w:t>
      </w:r>
      <w:proofErr w:type="spellStart"/>
      <w:r w:rsidR="007C0EE8" w:rsidRPr="007E48E2">
        <w:rPr>
          <w:lang w:val="es-ES"/>
        </w:rPr>
        <w:t>Streaming</w:t>
      </w:r>
      <w:bookmarkEnd w:id="33"/>
      <w:proofErr w:type="spellEnd"/>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 xml:space="preserve">Modelo de un servicio de </w:t>
      </w:r>
      <w:proofErr w:type="spellStart"/>
      <w:r w:rsidRPr="007E48E2">
        <w:t>streaming</w:t>
      </w:r>
      <w:proofErr w:type="spellEnd"/>
    </w:p>
    <w:p w:rsidR="009A106D" w:rsidRDefault="00BA71DB" w:rsidP="00460025">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075ADF">
        <w:fldChar w:fldCharType="begin"/>
      </w:r>
      <w:r>
        <w:instrText xml:space="preserve"> SEQ Ilustración \* ARABIC </w:instrText>
      </w:r>
      <w:r w:rsidR="00075ADF">
        <w:fldChar w:fldCharType="separate"/>
      </w:r>
      <w:r w:rsidR="00134FCB">
        <w:rPr>
          <w:noProof/>
        </w:rPr>
        <w:t>6</w:t>
      </w:r>
      <w:r w:rsidR="00075ADF">
        <w:fldChar w:fldCharType="end"/>
      </w:r>
      <w:r>
        <w:t xml:space="preserve"> - </w:t>
      </w:r>
      <w:r w:rsidRPr="00620C24">
        <w:t xml:space="preserve">Modelo típico de un servicio </w:t>
      </w:r>
      <w:proofErr w:type="spellStart"/>
      <w:r w:rsidRPr="00620C24">
        <w:t>streaming</w:t>
      </w:r>
      <w:bookmarkEnd w:id="35"/>
      <w:proofErr w:type="spellEnd"/>
    </w:p>
    <w:p w:rsidR="00BA71DB" w:rsidRPr="008551A5" w:rsidRDefault="00DD6A01"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64191E">
        <w:t xml:space="preserve"> </w:t>
      </w:r>
      <w:proofErr w:type="spellStart"/>
      <w:r w:rsidR="007C0EE8">
        <w:t>C</w:t>
      </w:r>
      <w:r w:rsidR="002813B8">
        <w:t>o</w:t>
      </w:r>
      <w:r w:rsidR="007C0EE8">
        <w:t>decs</w:t>
      </w:r>
      <w:proofErr w:type="spellEnd"/>
      <w:r w:rsidR="007C0EE8">
        <w:t xml:space="preserve"> de Video</w:t>
      </w:r>
      <w:bookmarkEnd w:id="34"/>
      <w:bookmarkEnd w:id="36"/>
    </w:p>
    <w:p w:rsidR="009A106D" w:rsidRDefault="00AE7A22" w:rsidP="00460025">
      <w:r>
        <w:t xml:space="preserve">Los contenidos multimedia son interpretados por </w:t>
      </w:r>
      <w:proofErr w:type="spellStart"/>
      <w:r>
        <w:t>c</w:t>
      </w:r>
      <w:r w:rsidR="002813B8">
        <w:t>o</w:t>
      </w:r>
      <w:r>
        <w:t>decs</w:t>
      </w:r>
      <w:proofErr w:type="spellEnd"/>
      <w:r>
        <w:t xml:space="preserve">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w:t>
      </w:r>
      <w:proofErr w:type="spellStart"/>
      <w:r w:rsidRPr="007E48E2">
        <w:rPr>
          <w:lang w:val="es-ES"/>
        </w:rPr>
        <w:t>Sorenson</w:t>
      </w:r>
      <w:bookmarkEnd w:id="37"/>
      <w:proofErr w:type="spellEnd"/>
    </w:p>
    <w:p w:rsidR="00B87A91" w:rsidRDefault="00B87A91" w:rsidP="00B87A91">
      <w:pPr>
        <w:rPr>
          <w:szCs w:val="24"/>
        </w:rPr>
      </w:pPr>
      <w:r>
        <w:rPr>
          <w:szCs w:val="24"/>
        </w:rPr>
        <w:t xml:space="preserve">También llamado </w:t>
      </w:r>
      <w:proofErr w:type="spellStart"/>
      <w:r>
        <w:rPr>
          <w:szCs w:val="24"/>
        </w:rPr>
        <w:t>Sorenson</w:t>
      </w:r>
      <w:proofErr w:type="spellEnd"/>
      <w:r>
        <w:rPr>
          <w:szCs w:val="24"/>
        </w:rPr>
        <w:t xml:space="preserve"> Video Códec, </w:t>
      </w:r>
      <w:proofErr w:type="spellStart"/>
      <w:r>
        <w:rPr>
          <w:szCs w:val="24"/>
        </w:rPr>
        <w:t>Sorenson</w:t>
      </w:r>
      <w:proofErr w:type="spellEnd"/>
      <w:r>
        <w:rPr>
          <w:szCs w:val="24"/>
        </w:rPr>
        <w:t xml:space="preserve"> 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proofErr w:type="spellStart"/>
      <w:r>
        <w:rPr>
          <w:szCs w:val="24"/>
        </w:rPr>
        <w:t>Sorenson</w:t>
      </w:r>
      <w:proofErr w:type="spellEnd"/>
      <w:r>
        <w:rPr>
          <w:szCs w:val="24"/>
        </w:rPr>
        <w:t xml:space="preserve"> media. Este códec es utilizado en formatos de video como </w:t>
      </w:r>
      <w:proofErr w:type="spellStart"/>
      <w:r>
        <w:rPr>
          <w:szCs w:val="24"/>
        </w:rPr>
        <w:t>Apple’s</w:t>
      </w:r>
      <w:proofErr w:type="spellEnd"/>
      <w:r>
        <w:rPr>
          <w:szCs w:val="24"/>
        </w:rPr>
        <w:t xml:space="preserve">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w:t>
      </w:r>
      <w:proofErr w:type="spellStart"/>
      <w:r>
        <w:rPr>
          <w:szCs w:val="24"/>
        </w:rPr>
        <w:t>sorenson</w:t>
      </w:r>
      <w:proofErr w:type="spellEnd"/>
      <w:r>
        <w:rPr>
          <w:szCs w:val="24"/>
        </w:rPr>
        <w:t xml:space="preserve">, fue la única en incluir exclusivamente este códec ya que Apple decidió migrar a sistemas de codificación propietarios de la empresa. La nueva versión de </w:t>
      </w:r>
      <w:proofErr w:type="spellStart"/>
      <w:r>
        <w:rPr>
          <w:szCs w:val="24"/>
        </w:rPr>
        <w:t>Sorenson</w:t>
      </w:r>
      <w:proofErr w:type="spellEnd"/>
      <w:r>
        <w:rPr>
          <w:szCs w:val="24"/>
        </w:rPr>
        <w:t xml:space="preserve"> códec llamada </w:t>
      </w:r>
      <w:proofErr w:type="spellStart"/>
      <w:r>
        <w:rPr>
          <w:szCs w:val="24"/>
        </w:rPr>
        <w:t>SorensonSpark</w:t>
      </w:r>
      <w:proofErr w:type="spellEnd"/>
      <w:r>
        <w:rPr>
          <w:szCs w:val="24"/>
        </w:rPr>
        <w:t xml:space="preserve">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r w:rsidR="00F35580">
        <w:rPr>
          <w:szCs w:val="24"/>
          <w:lang w:val="es-ES"/>
        </w:rPr>
        <w:t>.</w:t>
      </w:r>
    </w:p>
    <w:p w:rsidR="009A106D" w:rsidRDefault="007C0EE8" w:rsidP="00460025">
      <w:pPr>
        <w:pStyle w:val="Subttulo"/>
      </w:pPr>
      <w:r>
        <w:br w:type="page"/>
      </w:r>
      <w:r w:rsidR="00B44AE1">
        <w:lastRenderedPageBreak/>
        <w:t xml:space="preserve">2.4.3. </w:t>
      </w:r>
      <w:proofErr w:type="spellStart"/>
      <w:r w:rsidR="00B44AE1">
        <w:t>TrueMotion</w:t>
      </w:r>
      <w:proofErr w:type="spellEnd"/>
    </w:p>
    <w:p w:rsidR="00C7247F" w:rsidRDefault="007C0EE8" w:rsidP="00C7247F">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p>
    <w:p w:rsidR="009A106D" w:rsidRDefault="00C7247F" w:rsidP="00460025">
      <w:pPr>
        <w:pStyle w:val="Subttulo"/>
        <w:outlineLvl w:val="2"/>
      </w:pPr>
      <w:bookmarkStart w:id="39" w:name="_Toc280545907"/>
      <w:r>
        <w:t xml:space="preserve">2.4.4. OGG </w:t>
      </w:r>
      <w:proofErr w:type="spellStart"/>
      <w:r>
        <w:t>Theora</w:t>
      </w:r>
      <w:bookmarkEnd w:id="39"/>
      <w:proofErr w:type="spellEnd"/>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spellStart"/>
      <w:proofErr w:type="gramStart"/>
      <w:r w:rsidR="007B54DD">
        <w:rPr>
          <w:szCs w:val="24"/>
        </w:rPr>
        <w:t>A</w:t>
      </w:r>
      <w:r>
        <w:rPr>
          <w:szCs w:val="24"/>
        </w:rPr>
        <w:t>dvancedStreaming</w:t>
      </w:r>
      <w:r w:rsidR="007B54DD">
        <w:rPr>
          <w:szCs w:val="24"/>
        </w:rPr>
        <w:t>F</w:t>
      </w:r>
      <w:r>
        <w:rPr>
          <w:szCs w:val="24"/>
        </w:rPr>
        <w:t>ormat</w:t>
      </w:r>
      <w:proofErr w:type="spellEnd"/>
      <w:r>
        <w:rPr>
          <w:szCs w:val="24"/>
        </w:rPr>
        <w:t>(</w:t>
      </w:r>
      <w:proofErr w:type="gramEnd"/>
      <w:r>
        <w:rPr>
          <w:szCs w:val="24"/>
        </w:rPr>
        <w: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2"/>
      <w:proofErr w:type="gramEnd"/>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w:t>
      </w:r>
    </w:p>
    <w:p w:rsidR="007C0EE8" w:rsidRDefault="007C0EE8" w:rsidP="007C0EE8">
      <w:pPr>
        <w:rPr>
          <w:szCs w:val="24"/>
        </w:rPr>
      </w:pPr>
      <w:r>
        <w:rPr>
          <w:szCs w:val="24"/>
        </w:rPr>
        <w:lastRenderedPageBreak/>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proofErr w:type="spellStart"/>
      <w:r w:rsidR="008D0162">
        <w:rPr>
          <w:szCs w:val="24"/>
        </w:rPr>
        <w:t>streaming</w:t>
      </w:r>
      <w:proofErr w:type="spellEnd"/>
      <w:r>
        <w:rPr>
          <w:szCs w:val="24"/>
        </w:rPr>
        <w:t xml:space="preserve">, a continuación serán nombrados los más </w:t>
      </w:r>
      <w:r w:rsidR="003A08DA">
        <w:rPr>
          <w:szCs w:val="24"/>
        </w:rPr>
        <w:t xml:space="preserve">usados </w:t>
      </w:r>
      <w:r>
        <w:rPr>
          <w:szCs w:val="24"/>
        </w:rPr>
        <w:t xml:space="preserve">como </w:t>
      </w:r>
      <w:proofErr w:type="spellStart"/>
      <w:r>
        <w:rPr>
          <w:szCs w:val="24"/>
        </w:rPr>
        <w:t>Quicktime</w:t>
      </w:r>
      <w:proofErr w:type="spellEnd"/>
      <w:r>
        <w:rPr>
          <w:szCs w:val="24"/>
        </w:rPr>
        <w:t>,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 xml:space="preserve">objeto </w:t>
      </w:r>
      <w:proofErr w:type="spellStart"/>
      <w:r w:rsidR="00A66220">
        <w:rPr>
          <w:szCs w:val="24"/>
        </w:rPr>
        <w:t>player</w:t>
      </w:r>
      <w:proofErr w:type="spellEnd"/>
      <w:r w:rsidR="00A66220">
        <w:rPr>
          <w:szCs w:val="24"/>
        </w:rPr>
        <w:t xml:space="preserve">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 xml:space="preserve">su no inclusión en </w:t>
      </w:r>
      <w:proofErr w:type="spellStart"/>
      <w:r w:rsidR="00056B56">
        <w:rPr>
          <w:szCs w:val="24"/>
        </w:rPr>
        <w:t>gadgets</w:t>
      </w:r>
      <w:proofErr w:type="spellEnd"/>
      <w:r w:rsidR="00056B56">
        <w:rPr>
          <w:szCs w:val="24"/>
        </w:rPr>
        <w:t xml:space="preserve">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075ADF">
        <w:fldChar w:fldCharType="begin"/>
      </w:r>
      <w:r>
        <w:instrText xml:space="preserve"> SEQ Ilustración \* ARABIC </w:instrText>
      </w:r>
      <w:r w:rsidR="00075ADF">
        <w:fldChar w:fldCharType="separate"/>
      </w:r>
      <w:r w:rsidR="00134FCB">
        <w:rPr>
          <w:noProof/>
        </w:rPr>
        <w:t>7</w:t>
      </w:r>
      <w:r w:rsidR="00075ADF">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075ADF">
        <w:fldChar w:fldCharType="begin"/>
      </w:r>
      <w:r>
        <w:instrText xml:space="preserve"> SEQ Ilustración \* ARABIC </w:instrText>
      </w:r>
      <w:r w:rsidR="00075ADF">
        <w:fldChar w:fldCharType="separate"/>
      </w:r>
      <w:r w:rsidR="00134FCB">
        <w:rPr>
          <w:noProof/>
        </w:rPr>
        <w:t>8</w:t>
      </w:r>
      <w:r w:rsidR="00075ADF">
        <w:fldChar w:fldCharType="end"/>
      </w:r>
      <w:r>
        <w:t xml:space="preserve"> - Real Player 11</w:t>
      </w:r>
      <w:bookmarkEnd w:id="47"/>
      <w:bookmarkEnd w:id="48"/>
    </w:p>
    <w:p w:rsidR="00B23E60" w:rsidRDefault="00DD6A01"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075ADF">
        <w:fldChar w:fldCharType="begin"/>
      </w:r>
      <w:r>
        <w:instrText xml:space="preserve"> SEQ Ilustración \* ARABIC </w:instrText>
      </w:r>
      <w:r w:rsidR="00075ADF">
        <w:fldChar w:fldCharType="separate"/>
      </w:r>
      <w:r w:rsidR="00134FCB">
        <w:rPr>
          <w:noProof/>
        </w:rPr>
        <w:t>9</w:t>
      </w:r>
      <w:r w:rsidR="00075ADF">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r w:rsidR="00F8658A">
        <w:rPr>
          <w:szCs w:val="24"/>
        </w:rPr>
        <w:t>ú</w:t>
      </w:r>
      <w:r>
        <w:rPr>
          <w:szCs w:val="24"/>
        </w:rPr>
        <w:t xml:space="preserve">ltima versión de su reproductor es </w:t>
      </w:r>
      <w:proofErr w:type="spellStart"/>
      <w:r>
        <w:rPr>
          <w:szCs w:val="24"/>
        </w:rPr>
        <w:t>quicktime</w:t>
      </w:r>
      <w:proofErr w:type="spellEnd"/>
      <w:r>
        <w:rPr>
          <w:szCs w:val="24"/>
        </w:rPr>
        <w:t xml:space="preserve"> 7</w:t>
      </w:r>
      <w:r w:rsidR="003B2254">
        <w:rPr>
          <w:szCs w:val="24"/>
        </w:rPr>
        <w:t xml:space="preserve"> es una alternativa propietaria al HTML 5 en </w:t>
      </w:r>
      <w:proofErr w:type="spellStart"/>
      <w:r w:rsidR="003B2254">
        <w:rPr>
          <w:szCs w:val="24"/>
        </w:rPr>
        <w:t>iPods</w:t>
      </w:r>
      <w:proofErr w:type="spellEnd"/>
      <w:r w:rsidR="003B2254">
        <w:rPr>
          <w:szCs w:val="24"/>
        </w:rPr>
        <w:t xml:space="preserve"> y </w:t>
      </w:r>
      <w:proofErr w:type="spellStart"/>
      <w:r w:rsidR="003B2254">
        <w:rPr>
          <w:szCs w:val="24"/>
        </w:rPr>
        <w:t>iPhones</w:t>
      </w:r>
      <w:proofErr w:type="spellEnd"/>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075ADF">
        <w:fldChar w:fldCharType="begin"/>
      </w:r>
      <w:r>
        <w:instrText xml:space="preserve"> SEQ Ilustración \* ARABIC </w:instrText>
      </w:r>
      <w:r w:rsidR="00075ADF">
        <w:fldChar w:fldCharType="separate"/>
      </w:r>
      <w:r w:rsidR="00134FCB">
        <w:rPr>
          <w:noProof/>
        </w:rPr>
        <w:t>10</w:t>
      </w:r>
      <w:r w:rsidR="00075ADF">
        <w:fldChar w:fldCharType="end"/>
      </w:r>
      <w:r>
        <w:t xml:space="preserve"> - </w:t>
      </w:r>
      <w:r w:rsidRPr="00F77C06">
        <w:t xml:space="preserve">Reproductor </w:t>
      </w:r>
      <w:proofErr w:type="spellStart"/>
      <w:r w:rsidRPr="00F77C06">
        <w:t>Quicktime</w:t>
      </w:r>
      <w:proofErr w:type="spellEnd"/>
      <w:r w:rsidRPr="00F77C06">
        <w:t xml:space="preserv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proofErr w:type="spellStart"/>
      <w:r w:rsidR="00167C0E">
        <w:rPr>
          <w:szCs w:val="24"/>
        </w:rPr>
        <w:t>players</w:t>
      </w:r>
      <w:proofErr w:type="spellEnd"/>
      <w:r>
        <w:rPr>
          <w:szCs w:val="24"/>
        </w:rPr>
        <w:t xml:space="preserve"> más usados para el uso de </w:t>
      </w:r>
      <w:proofErr w:type="spellStart"/>
      <w:r>
        <w:rPr>
          <w:szCs w:val="24"/>
        </w:rPr>
        <w:t>Streaming</w:t>
      </w:r>
      <w:proofErr w:type="spellEnd"/>
      <w:r>
        <w:rPr>
          <w:szCs w:val="24"/>
        </w:rPr>
        <w:t xml:space="preserve">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w:t>
      </w:r>
      <w:proofErr w:type="spellStart"/>
      <w:r>
        <w:t>streams</w:t>
      </w:r>
      <w:proofErr w:type="spellEnd"/>
      <w:r>
        <w:t xml:space="preserve">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RPr="007E48E2" w:rsidRDefault="007C0EE8" w:rsidP="009926F6">
      <w:pPr>
        <w:pStyle w:val="Subttulo"/>
      </w:pPr>
      <w:r w:rsidRPr="00460025">
        <w:rPr>
          <w:lang w:val="es-ES"/>
        </w:rPr>
        <w:br w:type="page"/>
      </w:r>
      <w:proofErr w:type="spellStart"/>
      <w:r w:rsidRPr="007E48E2">
        <w:lastRenderedPageBreak/>
        <w:t>JWPlayer</w:t>
      </w:r>
      <w:proofErr w:type="spellEnd"/>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proofErr w:type="spellStart"/>
      <w:r w:rsidRPr="00720193">
        <w:t>plugins</w:t>
      </w:r>
      <w:proofErr w:type="spellEnd"/>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075ADF">
        <w:fldChar w:fldCharType="begin"/>
      </w:r>
      <w:r>
        <w:instrText xml:space="preserve"> SEQ Ilustración \* ARABIC </w:instrText>
      </w:r>
      <w:r w:rsidR="00075ADF">
        <w:fldChar w:fldCharType="separate"/>
      </w:r>
      <w:r w:rsidR="00134FCB">
        <w:rPr>
          <w:noProof/>
        </w:rPr>
        <w:t>11</w:t>
      </w:r>
      <w:r w:rsidR="00075ADF">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9"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 xml:space="preserve">La conversión de videos consiste en recodificarlo para hacerlo compatible con otras plataformas además de ajustar la relación de peso y calidad para un </w:t>
      </w:r>
      <w:proofErr w:type="spellStart"/>
      <w:r>
        <w:t>streaming</w:t>
      </w:r>
      <w:proofErr w:type="spellEnd"/>
      <w:r>
        <w:t xml:space="preserve">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 xml:space="preserve">Una tecnología que cumple estas condiciones es </w:t>
      </w:r>
      <w:proofErr w:type="spellStart"/>
      <w:r>
        <w:t>FFmpeg</w:t>
      </w:r>
      <w:proofErr w:type="spellEnd"/>
      <w:r>
        <w:t>.</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bookmarkEnd w:id="63"/>
      <w:r w:rsidR="009E3122">
        <w:t xml:space="preserve">. </w:t>
      </w:r>
      <w:proofErr w:type="spellStart"/>
      <w:r w:rsidR="009E3122">
        <w:t>FFmpeg</w:t>
      </w:r>
      <w:proofErr w:type="spellEnd"/>
    </w:p>
    <w:p w:rsidR="00D43B4F" w:rsidRDefault="00D43B4F" w:rsidP="00483D1B">
      <w:proofErr w:type="spellStart"/>
      <w:r>
        <w:t>FFmpeg</w:t>
      </w:r>
      <w:proofErr w:type="spellEnd"/>
      <w:r>
        <w:t xml:space="preserve"> es una colección de software libre que sirve para grabar, convertir y realizar </w:t>
      </w:r>
      <w:proofErr w:type="spellStart"/>
      <w:r>
        <w:t>streaming</w:t>
      </w:r>
      <w:proofErr w:type="spellEnd"/>
      <w:r>
        <w:t xml:space="preserve"> de video </w:t>
      </w:r>
      <w:r w:rsidR="00483D1B">
        <w:t xml:space="preserve">y </w:t>
      </w:r>
      <w:proofErr w:type="spellStart"/>
      <w:r>
        <w:t>audio,la</w:t>
      </w:r>
      <w:proofErr w:type="spellEnd"/>
      <w:r>
        <w:t xml:space="preserve"> cual está desarrollada en lenguaje de programación C. </w:t>
      </w:r>
      <w:r w:rsidR="00483D1B">
        <w:t>I</w:t>
      </w:r>
      <w:r>
        <w:t xml:space="preserve">ncluye </w:t>
      </w:r>
      <w:proofErr w:type="spellStart"/>
      <w:r w:rsidRPr="00D43B4F">
        <w:rPr>
          <w:lang w:val="es-ES"/>
        </w:rPr>
        <w:t>libavcodec</w:t>
      </w:r>
      <w:proofErr w:type="spellEnd"/>
      <w:r w:rsidR="00B15E1D">
        <w:rPr>
          <w:lang w:val="es-ES"/>
        </w:rPr>
        <w:t>,</w:t>
      </w:r>
      <w:r w:rsidR="00B15E1D">
        <w:t>la cual</w:t>
      </w:r>
      <w:r>
        <w:t xml:space="preserve"> es una biblioteca que contiene la gran mayoría de </w:t>
      </w:r>
      <w:proofErr w:type="spellStart"/>
      <w:r>
        <w:t>codecs</w:t>
      </w:r>
      <w:proofErr w:type="spellEnd"/>
      <w:r w:rsidR="008626F7">
        <w:t xml:space="preserve"> </w:t>
      </w:r>
      <w:proofErr w:type="spellStart"/>
      <w:r>
        <w:t>FFmpeg</w:t>
      </w:r>
      <w:proofErr w:type="spellEnd"/>
      <w:r>
        <w:t xml:space="preserve"> en Linux</w:t>
      </w:r>
      <w:r w:rsidR="00483D1B">
        <w:t>,</w:t>
      </w:r>
      <w:r>
        <w:t xml:space="preserve"> también puede ser compilado en plataformas Windows.</w:t>
      </w:r>
    </w:p>
    <w:p w:rsidR="00D43B4F" w:rsidRDefault="00D43B4F" w:rsidP="00483D1B">
      <w:r>
        <w:lastRenderedPageBreak/>
        <w:t xml:space="preserve">Cabe mencionar que muchos de los </w:t>
      </w:r>
      <w:proofErr w:type="spellStart"/>
      <w:r>
        <w:t>codecs</w:t>
      </w:r>
      <w:proofErr w:type="spellEnd"/>
      <w:r>
        <w:t xml:space="preserve"> se realizaron de desde cero y la visión de que este código sea altamente reutilizable.</w:t>
      </w:r>
    </w:p>
    <w:p w:rsidR="00D43B4F" w:rsidRDefault="00483D1B" w:rsidP="00483D1B">
      <w:proofErr w:type="spellStart"/>
      <w:r>
        <w:t>L</w:t>
      </w:r>
      <w:r w:rsidR="00D43B4F">
        <w:t>ibavcodec</w:t>
      </w:r>
      <w:proofErr w:type="spellEnd"/>
      <w:r w:rsidR="00D43B4F">
        <w:t xml:space="preserve"> es la biblioteca principal del proyecto </w:t>
      </w:r>
      <w:proofErr w:type="spellStart"/>
      <w:r w:rsidR="00F32EF6">
        <w:t>FFmpeg</w:t>
      </w:r>
      <w:proofErr w:type="spellEnd"/>
      <w:r w:rsidR="00F32EF6">
        <w:t>.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075ADF">
        <w:fldChar w:fldCharType="begin"/>
      </w:r>
      <w:r>
        <w:instrText xml:space="preserve"> SEQ Ilustración \* ARABIC </w:instrText>
      </w:r>
      <w:r w:rsidR="00075ADF">
        <w:fldChar w:fldCharType="separate"/>
      </w:r>
      <w:r w:rsidR="00134FCB">
        <w:rPr>
          <w:noProof/>
        </w:rPr>
        <w:t>12</w:t>
      </w:r>
      <w:r w:rsidR="00075ADF">
        <w:fldChar w:fldCharType="end"/>
      </w:r>
      <w:r>
        <w:t xml:space="preserve"> - Esquema de componentes de </w:t>
      </w:r>
      <w:proofErr w:type="spellStart"/>
      <w:r>
        <w:t>FFmpeg</w:t>
      </w:r>
      <w:bookmarkEnd w:id="65"/>
      <w:bookmarkEnd w:id="66"/>
      <w:proofErr w:type="spellEnd"/>
    </w:p>
    <w:p w:rsidR="00107078" w:rsidRPr="008551A5" w:rsidRDefault="00DD6A01" w:rsidP="00107078">
      <w:pPr>
        <w:pStyle w:val="Epgrafe"/>
        <w:jc w:val="center"/>
        <w:rPr>
          <w:noProof/>
          <w:sz w:val="24"/>
        </w:rPr>
      </w:pPr>
      <w:hyperlink r:id="rId42"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B5660">
        <w:rPr>
          <w:rStyle w:val="google-src-text1"/>
          <w:rFonts w:cs="Arial"/>
        </w:rPr>
        <w:t>WiMAX wireless system, capable of ensuring high bandwidths and low latencies, is suitable for delivering multimedia services.</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3"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075ADF">
        <w:fldChar w:fldCharType="begin"/>
      </w:r>
      <w:r>
        <w:instrText xml:space="preserve"> SEQ Ilustración \* ARABIC </w:instrText>
      </w:r>
      <w:r w:rsidR="00075ADF">
        <w:fldChar w:fldCharType="separate"/>
      </w:r>
      <w:r w:rsidR="00134FCB">
        <w:rPr>
          <w:noProof/>
        </w:rPr>
        <w:t>13</w:t>
      </w:r>
      <w:r w:rsidR="00075ADF">
        <w:fldChar w:fldCharType="end"/>
      </w:r>
      <w:r>
        <w:t xml:space="preserve"> - Infraestructura de redes IPTV</w:t>
      </w:r>
      <w:bookmarkEnd w:id="68"/>
      <w:bookmarkEnd w:id="69"/>
    </w:p>
    <w:p w:rsidR="006859D3" w:rsidRPr="00460025" w:rsidRDefault="00DD6A01" w:rsidP="006859D3">
      <w:pPr>
        <w:pStyle w:val="Ttulo7"/>
        <w:rPr>
          <w:lang w:val="es-ES"/>
        </w:rPr>
      </w:pPr>
      <w:hyperlink r:id="rId44"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w:t>
      </w:r>
      <w:proofErr w:type="spellStart"/>
      <w:r w:rsidRPr="00531853">
        <w:t>Programming</w:t>
      </w:r>
      <w:bookmarkEnd w:id="71"/>
      <w:bookmarkEnd w:id="72"/>
      <w:proofErr w:type="spellEnd"/>
    </w:p>
    <w:p w:rsidR="00D85A65" w:rsidRDefault="007C0EE8" w:rsidP="00460025">
      <w:r>
        <w:t xml:space="preserve">Extreme </w:t>
      </w:r>
      <w:proofErr w:type="spellStart"/>
      <w:r>
        <w:t>Programming</w:t>
      </w:r>
      <w:proofErr w:type="spellEnd"/>
      <w:r>
        <w:t xml:space="preserve">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lastRenderedPageBreak/>
        <w:t>2.</w:t>
      </w:r>
      <w:r w:rsidR="00B60CF3">
        <w:t>8.2</w:t>
      </w:r>
      <w:r w:rsidR="009E3122">
        <w:t xml:space="preserve">. </w:t>
      </w:r>
      <w:proofErr w:type="spellStart"/>
      <w:r w:rsidR="009E3122">
        <w:t>Scrum</w:t>
      </w:r>
      <w:proofErr w:type="spellEnd"/>
    </w:p>
    <w:p w:rsidR="00CC5BD0" w:rsidRDefault="00245FC0" w:rsidP="00245FC0">
      <w:r>
        <w:t xml:space="preserve">XP se complementa </w:t>
      </w:r>
      <w:r w:rsidR="00F21C81">
        <w:t>bien</w:t>
      </w:r>
      <w:r>
        <w:t xml:space="preserve"> con </w:t>
      </w:r>
      <w:proofErr w:type="spellStart"/>
      <w:r>
        <w:t>Scrum</w:t>
      </w:r>
      <w:proofErr w:type="spellEnd"/>
      <w:r>
        <w:t xml:space="preserve">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proofErr w:type="spellStart"/>
      <w:r>
        <w:t>Scrum</w:t>
      </w:r>
      <w:proofErr w:type="spellEnd"/>
      <w:r>
        <w:t xml:space="preserve">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 xml:space="preserve">Roles en </w:t>
      </w:r>
      <w:proofErr w:type="spellStart"/>
      <w:r>
        <w:t>Scrum</w:t>
      </w:r>
      <w:proofErr w:type="spellEnd"/>
    </w:p>
    <w:p w:rsidR="000B4B81" w:rsidRPr="000B4B81" w:rsidRDefault="000B4B81" w:rsidP="00D20981">
      <w:pPr>
        <w:pStyle w:val="Subttulo"/>
      </w:pPr>
      <w:r w:rsidRPr="000B4B81">
        <w:t>Roles "Cerdo"</w:t>
      </w:r>
    </w:p>
    <w:p w:rsidR="000B4B81" w:rsidRPr="000B4B81" w:rsidRDefault="000B4B81" w:rsidP="00D20981">
      <w:r w:rsidRPr="000B4B81">
        <w:t xml:space="preserve">Los Cerdos son los que están comprometidos con el proyecto y el proceso </w:t>
      </w:r>
      <w:proofErr w:type="spellStart"/>
      <w:r w:rsidRPr="000B4B81">
        <w:t>Scrum</w:t>
      </w:r>
      <w:proofErr w:type="spellEnd"/>
      <w:r w:rsidRPr="000B4B81">
        <w:t>; ellos son los que "ponen el jamón en el plato".</w:t>
      </w:r>
    </w:p>
    <w:p w:rsidR="000B4B81" w:rsidRPr="009E3122" w:rsidRDefault="000B4B81" w:rsidP="00D20981">
      <w:pPr>
        <w:rPr>
          <w:b/>
        </w:rPr>
      </w:pPr>
      <w:proofErr w:type="spellStart"/>
      <w:r w:rsidRPr="009E3122">
        <w:rPr>
          <w:b/>
        </w:rPr>
        <w:t>ProductOwner</w:t>
      </w:r>
      <w:proofErr w:type="spellEnd"/>
    </w:p>
    <w:p w:rsidR="000B4B81" w:rsidRPr="000B4B81" w:rsidRDefault="000B4B81" w:rsidP="00D20981">
      <w:r w:rsidRPr="000B4B81">
        <w:t xml:space="preserve">El </w:t>
      </w:r>
      <w:proofErr w:type="spellStart"/>
      <w:r w:rsidRPr="000B4B81">
        <w:t>ProductOwner</w:t>
      </w:r>
      <w:proofErr w:type="spellEnd"/>
      <w:r w:rsidRPr="000B4B81">
        <w:t xml:space="preserve"> representa la voz del cliente. Se asegura de que el equipo </w:t>
      </w:r>
      <w:proofErr w:type="spellStart"/>
      <w:r w:rsidRPr="000B4B81">
        <w:t>Scrum</w:t>
      </w:r>
      <w:proofErr w:type="spellEnd"/>
      <w:r w:rsidRPr="000B4B81">
        <w:t xml:space="preserve"> trabaja de forma adecuada desde la perspectiva del negocio. El </w:t>
      </w:r>
      <w:proofErr w:type="spellStart"/>
      <w:r w:rsidRPr="000B4B81">
        <w:t>ProductOwner</w:t>
      </w:r>
      <w:proofErr w:type="spellEnd"/>
      <w:r w:rsidRPr="000B4B81">
        <w:t xml:space="preserve"> escribe historias de usuario, las prioriza, y las coloca en el </w:t>
      </w:r>
      <w:proofErr w:type="spellStart"/>
      <w:r w:rsidRPr="000B4B81">
        <w:t>ProductBacklog</w:t>
      </w:r>
      <w:proofErr w:type="spellEnd"/>
      <w:r w:rsidRPr="000B4B81">
        <w:t>.</w:t>
      </w:r>
    </w:p>
    <w:p w:rsidR="000B4B81" w:rsidRPr="009E3122" w:rsidRDefault="000B4B81" w:rsidP="00D20981">
      <w:pPr>
        <w:rPr>
          <w:b/>
        </w:rPr>
      </w:pPr>
      <w:proofErr w:type="spellStart"/>
      <w:r w:rsidRPr="009E3122">
        <w:rPr>
          <w:b/>
        </w:rPr>
        <w:t>ScrumMaster</w:t>
      </w:r>
      <w:proofErr w:type="spellEnd"/>
      <w:r w:rsidRPr="009E3122">
        <w:rPr>
          <w:b/>
        </w:rPr>
        <w:t xml:space="preserve"> (o Facilitador)</w:t>
      </w:r>
    </w:p>
    <w:p w:rsidR="000B4B81" w:rsidRPr="000B4B81" w:rsidRDefault="000B4B81" w:rsidP="00D20981">
      <w:r w:rsidRPr="000B4B81">
        <w:t xml:space="preserve">El </w:t>
      </w:r>
      <w:proofErr w:type="spellStart"/>
      <w:r w:rsidRPr="000B4B81">
        <w:t>Scrum</w:t>
      </w:r>
      <w:proofErr w:type="spellEnd"/>
      <w:r w:rsidRPr="000B4B81">
        <w:t xml:space="preserve"> es facilitado por un </w:t>
      </w:r>
      <w:proofErr w:type="spellStart"/>
      <w:r w:rsidRPr="000B4B81">
        <w:t>ScrumMaster</w:t>
      </w:r>
      <w:proofErr w:type="spellEnd"/>
      <w:r w:rsidRPr="000B4B81">
        <w:t xml:space="preserve">, cuyo trabajo primario es eliminar los obstáculos que impiden que el equipo alcance el objetivo del sprint. El </w:t>
      </w:r>
      <w:proofErr w:type="spellStart"/>
      <w:r w:rsidRPr="000B4B81">
        <w:t>ScrumMaster</w:t>
      </w:r>
      <w:proofErr w:type="spellEnd"/>
      <w:r w:rsidRPr="000B4B81">
        <w:t xml:space="preserve"> no es el líder del equipo (porque ellos se auto-organizan), sino que actúa como una protección entre el equipo y cualquier influencia que le distraiga. </w:t>
      </w:r>
      <w:r w:rsidRPr="000B4B81">
        <w:lastRenderedPageBreak/>
        <w:t xml:space="preserve">El </w:t>
      </w:r>
      <w:proofErr w:type="spellStart"/>
      <w:r w:rsidRPr="000B4B81">
        <w:t>ScrumMaster</w:t>
      </w:r>
      <w:proofErr w:type="spellEnd"/>
      <w:r w:rsidRPr="000B4B81">
        <w:t xml:space="preserve"> se asegura de que el proceso </w:t>
      </w:r>
      <w:proofErr w:type="spellStart"/>
      <w:r w:rsidRPr="000B4B81">
        <w:t>Scrum</w:t>
      </w:r>
      <w:proofErr w:type="spellEnd"/>
      <w:r w:rsidRPr="000B4B81">
        <w:t xml:space="preserve"> se utiliza como es debido. El </w:t>
      </w:r>
      <w:proofErr w:type="spellStart"/>
      <w:r w:rsidRPr="000B4B81">
        <w:t>ScrumMaster</w:t>
      </w:r>
      <w:proofErr w:type="spellEnd"/>
      <w:r w:rsidRPr="000B4B81">
        <w:t xml:space="preserve">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 xml:space="preserve">El equipo tiene la responsabilidad de entregar el producto. Un pequeño equipo de 5 a 9 personas con las habilidades transversales necesarias para realizar el trabajo (diseñador, desarrollador, </w:t>
      </w:r>
      <w:proofErr w:type="spellStart"/>
      <w:r w:rsidRPr="000B4B81">
        <w:t>etc</w:t>
      </w:r>
      <w:proofErr w:type="spellEnd"/>
      <w:r w:rsidRPr="000B4B81">
        <w:t>).</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w:t>
      </w:r>
      <w:proofErr w:type="spellStart"/>
      <w:r w:rsidRPr="000B4B81">
        <w:t>Scrum</w:t>
      </w:r>
      <w:proofErr w:type="spellEnd"/>
      <w:r w:rsidRPr="000B4B81">
        <w:t xml:space="preserve">,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9E3122">
        <w:t>. Software</w:t>
      </w:r>
      <w:r w:rsidR="00665B89">
        <w:t xml:space="preserv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w:t>
      </w:r>
      <w:proofErr w:type="spellStart"/>
      <w:r>
        <w:t>TheCathedral&amp;TheBazaar</w:t>
      </w:r>
      <w:proofErr w:type="spellEnd"/>
      <w:r>
        <w:t xml:space="preserve">”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w:t>
      </w:r>
      <w:proofErr w:type="spellStart"/>
      <w:r w:rsidRPr="00460025">
        <w:t>testers</w:t>
      </w:r>
      <w:proofErr w:type="spellEnd"/>
      <w:r w:rsidRPr="00460025">
        <w:t>,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w:t>
      </w:r>
      <w:proofErr w:type="spellStart"/>
      <w:r w:rsidRPr="00460025">
        <w:t>testers</w:t>
      </w:r>
      <w:proofErr w:type="spellEnd"/>
      <w:r w:rsidRPr="00460025">
        <w:t>)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9E3122">
        <w:rPr>
          <w:lang w:val="en-US"/>
        </w:rPr>
        <w:t xml:space="preserve"> </w:t>
      </w:r>
      <w:r w:rsidR="009E3122" w:rsidRPr="009E3122">
        <w:rPr>
          <w:lang w:val="es-ES"/>
        </w:rPr>
        <w:t>ú</w:t>
      </w:r>
      <w:r w:rsidR="008626F7" w:rsidRPr="009E3122">
        <w:rPr>
          <w:lang w:val="es-ES"/>
        </w:rPr>
        <w:t>ltimo</w:t>
      </w:r>
      <w:r w:rsidR="008626F7">
        <w:rPr>
          <w:lang w:val="en-U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 xml:space="preserve">2.9. </w:t>
      </w:r>
      <w:proofErr w:type="spellStart"/>
      <w:r>
        <w:t>Frameworks</w:t>
      </w:r>
      <w:bookmarkEnd w:id="75"/>
      <w:proofErr w:type="spellEnd"/>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 xml:space="preserve">2.9.1. </w:t>
      </w:r>
      <w:proofErr w:type="spellStart"/>
      <w:r>
        <w:t>Zend</w:t>
      </w:r>
      <w:proofErr w:type="spellEnd"/>
      <w:r>
        <w:t xml:space="preserve"> Framework</w:t>
      </w:r>
      <w:bookmarkEnd w:id="76"/>
    </w:p>
    <w:p w:rsidR="003607CB" w:rsidRDefault="003607CB" w:rsidP="003607CB">
      <w:proofErr w:type="spellStart"/>
      <w:r>
        <w:t>Zend</w:t>
      </w:r>
      <w:proofErr w:type="spellEnd"/>
      <w:r>
        <w:t xml:space="preserve"> es la principal compañía que está detrás del desarrollo de PHP.</w:t>
      </w:r>
      <w:r w:rsidR="008626F7">
        <w:t xml:space="preserve"> </w:t>
      </w:r>
      <w:r>
        <w:t xml:space="preserve">Este </w:t>
      </w:r>
      <w:proofErr w:type="spellStart"/>
      <w:r>
        <w:t>framework</w:t>
      </w:r>
      <w:proofErr w:type="spellEnd"/>
      <w:r w:rsidR="008626F7">
        <w:t xml:space="preserve"> </w:t>
      </w:r>
      <w:r w:rsidRPr="00C25634">
        <w:t xml:space="preserve">se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5"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075ADF">
        <w:fldChar w:fldCharType="begin"/>
      </w:r>
      <w:r w:rsidR="000051F5">
        <w:instrText xml:space="preserve"> SEQ Ilustración \* ARABIC </w:instrText>
      </w:r>
      <w:r w:rsidR="00075ADF">
        <w:fldChar w:fldCharType="separate"/>
      </w:r>
      <w:r w:rsidR="00134FCB">
        <w:rPr>
          <w:noProof/>
        </w:rPr>
        <w:t>14</w:t>
      </w:r>
      <w:r w:rsidR="00075ADF">
        <w:rPr>
          <w:noProof/>
        </w:rPr>
        <w:fldChar w:fldCharType="end"/>
      </w:r>
      <w:r>
        <w:t xml:space="preserve"> - Visión general </w:t>
      </w:r>
      <w:proofErr w:type="spellStart"/>
      <w:r>
        <w:t>Zend</w:t>
      </w:r>
      <w:proofErr w:type="spellEnd"/>
      <w:r>
        <w:t xml:space="preserve"> Framework</w:t>
      </w:r>
      <w:bookmarkEnd w:id="77"/>
    </w:p>
    <w:p w:rsidR="003607CB" w:rsidRDefault="00DD6A01" w:rsidP="003607CB">
      <w:pPr>
        <w:pStyle w:val="Epgrafe"/>
        <w:jc w:val="center"/>
        <w:rPr>
          <w:lang w:val="pt-BR"/>
        </w:rPr>
      </w:pPr>
      <w:hyperlink r:id="rId46"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 xml:space="preserve">Google Web </w:t>
      </w:r>
      <w:proofErr w:type="spellStart"/>
      <w:r w:rsidRPr="00F235E4">
        <w:rPr>
          <w:lang w:val="pt-BR"/>
        </w:rPr>
        <w:t>Toolkit</w:t>
      </w:r>
      <w:r>
        <w:rPr>
          <w:lang w:val="pt-BR"/>
        </w:rPr>
        <w:t>es</w:t>
      </w:r>
      <w:proofErr w:type="spellEnd"/>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proofErr w:type="spellStart"/>
      <w:r w:rsidRPr="00F235E4">
        <w:t>XMLHttpRequest</w:t>
      </w:r>
      <w:proofErr w:type="spellEnd"/>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proofErr w:type="spellStart"/>
      <w:r w:rsidRPr="00F235E4">
        <w:t>AdWords</w:t>
      </w:r>
      <w:proofErr w:type="spellEnd"/>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075ADF">
        <w:fldChar w:fldCharType="begin"/>
      </w:r>
      <w:r w:rsidR="000051F5">
        <w:instrText xml:space="preserve"> SEQ Ilustración \* ARABIC </w:instrText>
      </w:r>
      <w:r w:rsidR="00075ADF">
        <w:fldChar w:fldCharType="separate"/>
      </w:r>
      <w:r w:rsidR="00134FCB">
        <w:rPr>
          <w:noProof/>
        </w:rPr>
        <w:t>15</w:t>
      </w:r>
      <w:r w:rsidR="00075ADF">
        <w:rPr>
          <w:noProof/>
        </w:rPr>
        <w:fldChar w:fldCharType="end"/>
      </w:r>
      <w:r>
        <w:t xml:space="preserve"> - Esquema de </w:t>
      </w:r>
      <w:proofErr w:type="spellStart"/>
      <w:r>
        <w:t>Widgets</w:t>
      </w:r>
      <w:proofErr w:type="spellEnd"/>
      <w:r>
        <w:t xml:space="preserve"> GWT</w:t>
      </w:r>
      <w:bookmarkEnd w:id="79"/>
    </w:p>
    <w:p w:rsidR="003607CB" w:rsidRPr="00BE13A4" w:rsidRDefault="00DD6A01" w:rsidP="003607CB">
      <w:pPr>
        <w:pStyle w:val="Ttulo7"/>
        <w:rPr>
          <w:lang w:val="es-ES"/>
        </w:rPr>
      </w:pPr>
      <w:hyperlink r:id="rId48"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 xml:space="preserve">ltima instancia para un Gestor de Contenidos o CMS (Content Management </w:t>
      </w:r>
      <w:proofErr w:type="spellStart"/>
      <w:r>
        <w:t>System</w:t>
      </w:r>
      <w:proofErr w:type="spellEnd"/>
      <w:r>
        <w:t>)</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bookmarkEnd w:id="83"/>
      <w:r w:rsidR="009E3122">
        <w:rPr>
          <w:lang w:val="es-ES"/>
        </w:rPr>
        <w:t>.</w:t>
      </w:r>
      <w:r w:rsidR="009E3122" w:rsidRPr="007E48E2">
        <w:rPr>
          <w:lang w:val="es-ES"/>
        </w:rPr>
        <w:t xml:space="preserve"> </w:t>
      </w:r>
      <w:proofErr w:type="spellStart"/>
      <w:r w:rsidR="009E3122" w:rsidRPr="007E48E2">
        <w:rPr>
          <w:lang w:val="es-ES"/>
        </w:rPr>
        <w:t>PHPMotion</w:t>
      </w:r>
      <w:proofErr w:type="spellEnd"/>
    </w:p>
    <w:p w:rsidR="007C0EE8" w:rsidRPr="00640374" w:rsidRDefault="007C0EE8" w:rsidP="000E54BF">
      <w:pPr>
        <w:rPr>
          <w:lang w:eastAsia="es-ES"/>
        </w:rPr>
      </w:pPr>
      <w:proofErr w:type="spellStart"/>
      <w:r w:rsidRPr="00A527DD">
        <w:t>PHPMotion</w:t>
      </w:r>
      <w:r w:rsidRPr="00640374">
        <w:rPr>
          <w:lang w:eastAsia="es-ES"/>
        </w:rPr>
        <w:t>es</w:t>
      </w:r>
      <w:proofErr w:type="spellEnd"/>
      <w:r w:rsidRPr="00640374">
        <w:rPr>
          <w:lang w:eastAsia="es-ES"/>
        </w:rPr>
        <w:t xml:space="preserve">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 xml:space="preserve">tulo, descripción y </w:t>
      </w:r>
      <w:proofErr w:type="spellStart"/>
      <w:r w:rsidRPr="00640374">
        <w:rPr>
          <w:lang w:eastAsia="es-ES"/>
        </w:rPr>
        <w:t>tags</w:t>
      </w:r>
      <w:proofErr w:type="spellEnd"/>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9"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075ADF">
        <w:fldChar w:fldCharType="begin"/>
      </w:r>
      <w:r>
        <w:instrText xml:space="preserve"> SEQ Ilustración \* ARABIC </w:instrText>
      </w:r>
      <w:r w:rsidR="00075ADF">
        <w:fldChar w:fldCharType="separate"/>
      </w:r>
      <w:r w:rsidR="00134FCB">
        <w:rPr>
          <w:noProof/>
        </w:rPr>
        <w:t>16</w:t>
      </w:r>
      <w:r w:rsidR="00075ADF">
        <w:fldChar w:fldCharType="end"/>
      </w:r>
      <w:r>
        <w:t xml:space="preserve"> - Web </w:t>
      </w:r>
      <w:proofErr w:type="spellStart"/>
      <w:r>
        <w:t>PHPMotion</w:t>
      </w:r>
      <w:bookmarkEnd w:id="84"/>
      <w:bookmarkEnd w:id="85"/>
      <w:proofErr w:type="spellEnd"/>
    </w:p>
    <w:bookmarkStart w:id="86" w:name="_Toc266039206"/>
    <w:p w:rsidR="007C0EE8" w:rsidRPr="00460025" w:rsidRDefault="00075ADF"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bookmarkEnd w:id="87"/>
      <w:r w:rsidR="009E3122">
        <w:rPr>
          <w:lang w:val="es-ES"/>
        </w:rPr>
        <w:t>.</w:t>
      </w:r>
      <w:r w:rsidR="009E3122" w:rsidRPr="007E48E2">
        <w:rPr>
          <w:lang w:val="es-ES"/>
        </w:rPr>
        <w:t xml:space="preserve"> </w:t>
      </w:r>
      <w:proofErr w:type="spellStart"/>
      <w:r w:rsidR="009E3122" w:rsidRPr="007E48E2">
        <w:rPr>
          <w:lang w:val="es-ES"/>
        </w:rPr>
        <w:t>OsTube</w:t>
      </w:r>
      <w:proofErr w:type="spellEnd"/>
    </w:p>
    <w:p w:rsidR="007C0EE8" w:rsidRPr="007F307B" w:rsidRDefault="007C0EE8" w:rsidP="007C0EE8">
      <w:pPr>
        <w:rPr>
          <w:lang w:eastAsia="es-CL"/>
        </w:rPr>
      </w:pPr>
      <w:proofErr w:type="spellStart"/>
      <w:r>
        <w:rPr>
          <w:lang w:eastAsia="es-CL"/>
        </w:rPr>
        <w:t>OSTube</w:t>
      </w:r>
      <w:proofErr w:type="spellEnd"/>
      <w:r w:rsidR="00ED2766">
        <w:rPr>
          <w:lang w:eastAsia="es-CL"/>
        </w:rPr>
        <w:t xml:space="preserve"> e</w:t>
      </w:r>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proofErr w:type="spellStart"/>
      <w:r w:rsidRPr="00A053A0">
        <w:rPr>
          <w:lang w:eastAsia="es-CL"/>
        </w:rPr>
        <w:t>MPlayer</w:t>
      </w:r>
      <w:proofErr w:type="spellEnd"/>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0"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075ADF">
        <w:fldChar w:fldCharType="begin"/>
      </w:r>
      <w:r>
        <w:instrText xml:space="preserve"> SEQ Ilustración \* ARABIC </w:instrText>
      </w:r>
      <w:r w:rsidR="00075ADF">
        <w:fldChar w:fldCharType="separate"/>
      </w:r>
      <w:r w:rsidR="00134FCB">
        <w:rPr>
          <w:noProof/>
        </w:rPr>
        <w:t>17</w:t>
      </w:r>
      <w:r w:rsidR="00075ADF">
        <w:fldChar w:fldCharType="end"/>
      </w:r>
      <w:r>
        <w:t xml:space="preserve"> - </w:t>
      </w:r>
      <w:proofErr w:type="spellStart"/>
      <w:r w:rsidRPr="00AE733E">
        <w:t>OSTube</w:t>
      </w:r>
      <w:bookmarkEnd w:id="88"/>
      <w:bookmarkEnd w:id="89"/>
      <w:proofErr w:type="spellEnd"/>
    </w:p>
    <w:bookmarkStart w:id="90" w:name="_Toc266039207"/>
    <w:p w:rsidR="007C0EE8" w:rsidRPr="00460025" w:rsidRDefault="00075ADF"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bookmarkEnd w:id="93"/>
      <w:bookmarkEnd w:id="94"/>
      <w:r w:rsidR="009E3122">
        <w:rPr>
          <w:lang w:val="es-ES"/>
        </w:rPr>
        <w:t>.</w:t>
      </w:r>
      <w:r w:rsidR="009E3122" w:rsidRPr="00BD1B4B">
        <w:rPr>
          <w:lang w:val="es-ES"/>
        </w:rPr>
        <w:t xml:space="preserve"> </w:t>
      </w:r>
      <w:proofErr w:type="spellStart"/>
      <w:r w:rsidR="009E3122" w:rsidRPr="00BD1B4B">
        <w:rPr>
          <w:lang w:val="es-ES"/>
        </w:rPr>
        <w:t>Youtube</w:t>
      </w:r>
      <w:proofErr w:type="spellEnd"/>
    </w:p>
    <w:p w:rsidR="009A106D" w:rsidRDefault="007C0EE8" w:rsidP="00460025">
      <w:r w:rsidRPr="00113170">
        <w:t xml:space="preserve">Fue creado por tres antiguos empleados de </w:t>
      </w:r>
      <w:hyperlink r:id="rId51" w:tooltip="PayPal" w:history="1">
        <w:r w:rsidRPr="00113170">
          <w:t>PayPal</w:t>
        </w:r>
      </w:hyperlink>
      <w:r w:rsidRPr="00113170">
        <w:t xml:space="preserve"> en febrero de 2005. En noviembre de 2006 lo adquirió Google y ahora opera como una de sus </w:t>
      </w:r>
      <w:hyperlink r:id="rId52" w:tooltip="Filial" w:history="1">
        <w:r w:rsidRPr="00113170">
          <w:t>filiales</w:t>
        </w:r>
      </w:hyperlink>
      <w:r w:rsidRPr="00113170">
        <w:t xml:space="preserve">. YouTube usa un reproductor en línea basado en </w:t>
      </w:r>
      <w:hyperlink r:id="rId53"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4" w:tooltip="Programa de televisión" w:history="1">
        <w:r w:rsidRPr="00113170">
          <w:t>programas de televisión</w:t>
        </w:r>
      </w:hyperlink>
      <w:r w:rsidRPr="00113170">
        <w:t xml:space="preserve">, </w:t>
      </w:r>
      <w:hyperlink r:id="rId55"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6" w:tooltip="Blogs" w:history="1">
        <w:r w:rsidRPr="00113170">
          <w:t>blogs</w:t>
        </w:r>
      </w:hyperlink>
      <w:r w:rsidRPr="00113170">
        <w:t xml:space="preserve"> y sitios electrónicos personales usando </w:t>
      </w:r>
      <w:hyperlink r:id="rId57" w:tooltip="Interfaz de programación de aplicaciones" w:history="1">
        <w:r w:rsidRPr="00113170">
          <w:t>API</w:t>
        </w:r>
      </w:hyperlink>
      <w:r w:rsidRPr="00113170">
        <w:t xml:space="preserve"> o incrustando cierto código </w:t>
      </w:r>
      <w:hyperlink r:id="rId58"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075ADF">
        <w:fldChar w:fldCharType="begin"/>
      </w:r>
      <w:r>
        <w:instrText xml:space="preserve"> SEQ Ilustración \* ARABIC </w:instrText>
      </w:r>
      <w:r w:rsidR="00075ADF">
        <w:fldChar w:fldCharType="separate"/>
      </w:r>
      <w:r w:rsidR="00134FCB">
        <w:rPr>
          <w:noProof/>
        </w:rPr>
        <w:t>18</w:t>
      </w:r>
      <w:r w:rsidR="00075ADF">
        <w:fldChar w:fldCharType="end"/>
      </w:r>
      <w:r>
        <w:t xml:space="preserve"> - </w:t>
      </w:r>
      <w:proofErr w:type="spellStart"/>
      <w:r w:rsidRPr="001D6F6B">
        <w:t>Youtube</w:t>
      </w:r>
      <w:bookmarkEnd w:id="95"/>
      <w:bookmarkEnd w:id="96"/>
      <w:proofErr w:type="spellEnd"/>
    </w:p>
    <w:bookmarkStart w:id="97" w:name="_Toc266039208"/>
    <w:p w:rsidR="007C0EE8" w:rsidRPr="0026694D" w:rsidRDefault="00075ADF"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proofErr w:type="spellStart"/>
      <w:r w:rsidR="003A35CD" w:rsidRPr="001A7D23">
        <w:t>You</w:t>
      </w:r>
      <w:r w:rsidR="003A35CD">
        <w:t>t</w:t>
      </w:r>
      <w:r w:rsidR="003A35CD" w:rsidRPr="001A7D23">
        <w:t>ube</w:t>
      </w:r>
      <w:proofErr w:type="spellEnd"/>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075ADF">
        <w:fldChar w:fldCharType="begin"/>
      </w:r>
      <w:r>
        <w:instrText xml:space="preserve"> SEQ Ilustración \* ARABIC </w:instrText>
      </w:r>
      <w:r w:rsidR="00075ADF">
        <w:fldChar w:fldCharType="separate"/>
      </w:r>
      <w:r w:rsidR="00134FCB">
        <w:rPr>
          <w:noProof/>
        </w:rPr>
        <w:t>19</w:t>
      </w:r>
      <w:r w:rsidR="00075ADF">
        <w:fldChar w:fldCharType="end"/>
      </w:r>
      <w:r>
        <w:t xml:space="preserve"> - Google Video</w:t>
      </w:r>
      <w:bookmarkEnd w:id="100"/>
    </w:p>
    <w:bookmarkStart w:id="101" w:name="_Toc266039209"/>
    <w:p w:rsidR="007C0EE8" w:rsidRPr="00460025" w:rsidRDefault="00075ADF"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00E06820">
        <w:t xml:space="preserve"> </w:t>
      </w:r>
      <w:proofErr w:type="spellStart"/>
      <w:r w:rsidRPr="007E48E2">
        <w:t>Vimeo</w:t>
      </w:r>
      <w:bookmarkEnd w:id="102"/>
      <w:bookmarkEnd w:id="103"/>
      <w:proofErr w:type="spellEnd"/>
    </w:p>
    <w:p w:rsidR="007C0EE8" w:rsidRDefault="007C0EE8" w:rsidP="007C0EE8">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075ADF" w:rsidRPr="00CE025F">
        <w:fldChar w:fldCharType="begin"/>
      </w:r>
      <w:r w:rsidRPr="00CE025F">
        <w:instrText xml:space="preserve"> SEQ Ilustración \* ARABIC </w:instrText>
      </w:r>
      <w:r w:rsidR="00075ADF" w:rsidRPr="00CE025F">
        <w:fldChar w:fldCharType="separate"/>
      </w:r>
      <w:r w:rsidR="00134FCB">
        <w:rPr>
          <w:noProof/>
        </w:rPr>
        <w:t>20</w:t>
      </w:r>
      <w:r w:rsidR="00075ADF" w:rsidRPr="00CE025F">
        <w:fldChar w:fldCharType="end"/>
      </w:r>
      <w:r w:rsidRPr="00CE025F">
        <w:t xml:space="preserve"> - </w:t>
      </w:r>
      <w:proofErr w:type="spellStart"/>
      <w:r w:rsidRPr="00CE025F">
        <w:t>Vimeo</w:t>
      </w:r>
      <w:bookmarkEnd w:id="104"/>
      <w:proofErr w:type="spellEnd"/>
    </w:p>
    <w:bookmarkStart w:id="105" w:name="_Toc266039210"/>
    <w:p w:rsidR="007C0EE8" w:rsidRPr="00CE025F" w:rsidRDefault="00075ADF"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bookmarkEnd w:id="106"/>
      <w:bookmarkEnd w:id="107"/>
      <w:r w:rsidR="009E3122">
        <w:rPr>
          <w:lang w:val="es-ES"/>
        </w:rPr>
        <w:t>.</w:t>
      </w:r>
      <w:r w:rsidR="009E3122" w:rsidRPr="007E48E2">
        <w:rPr>
          <w:lang w:val="es-ES"/>
        </w:rPr>
        <w:t xml:space="preserve"> </w:t>
      </w:r>
      <w:proofErr w:type="spellStart"/>
      <w:r w:rsidR="009E3122" w:rsidRPr="007E48E2">
        <w:rPr>
          <w:lang w:val="es-ES"/>
        </w:rPr>
        <w:t>TerraTV</w:t>
      </w:r>
      <w:proofErr w:type="spellEnd"/>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2"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075ADF">
        <w:fldChar w:fldCharType="begin"/>
      </w:r>
      <w:r>
        <w:instrText xml:space="preserve"> SEQ Ilustración \* ARABIC </w:instrText>
      </w:r>
      <w:r w:rsidR="00075ADF">
        <w:fldChar w:fldCharType="separate"/>
      </w:r>
      <w:r w:rsidR="00134FCB">
        <w:rPr>
          <w:noProof/>
        </w:rPr>
        <w:t>21</w:t>
      </w:r>
      <w:r w:rsidR="00075ADF">
        <w:fldChar w:fldCharType="end"/>
      </w:r>
      <w:r>
        <w:t xml:space="preserve"> - Terra TV</w:t>
      </w:r>
      <w:bookmarkEnd w:id="108"/>
      <w:bookmarkEnd w:id="109"/>
    </w:p>
    <w:bookmarkStart w:id="110" w:name="_Toc266039211"/>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bookmarkEnd w:id="111"/>
      <w:r w:rsidR="009E3122">
        <w:rPr>
          <w:lang w:val="es-ES"/>
        </w:rPr>
        <w:t>.</w:t>
      </w:r>
      <w:r w:rsidR="009E3122" w:rsidRPr="007E48E2">
        <w:rPr>
          <w:lang w:val="es-ES"/>
        </w:rPr>
        <w:t xml:space="preserve"> </w:t>
      </w:r>
      <w:proofErr w:type="spellStart"/>
      <w:r w:rsidR="009E3122" w:rsidRPr="007E48E2">
        <w:rPr>
          <w:lang w:val="es-ES"/>
        </w:rPr>
        <w:t>EmolTV</w:t>
      </w:r>
      <w:proofErr w:type="spellEnd"/>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Ajax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3"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075ADF">
        <w:fldChar w:fldCharType="begin"/>
      </w:r>
      <w:r>
        <w:instrText xml:space="preserve"> SEQ Ilustración \* ARABIC </w:instrText>
      </w:r>
      <w:r w:rsidR="00075ADF">
        <w:fldChar w:fldCharType="separate"/>
      </w:r>
      <w:r w:rsidR="00134FCB">
        <w:rPr>
          <w:noProof/>
        </w:rPr>
        <w:t>22</w:t>
      </w:r>
      <w:r w:rsidR="00075ADF">
        <w:fldChar w:fldCharType="end"/>
      </w:r>
      <w:r>
        <w:t xml:space="preserve"> - </w:t>
      </w:r>
      <w:proofErr w:type="spellStart"/>
      <w:r>
        <w:t>Emol</w:t>
      </w:r>
      <w:proofErr w:type="spellEnd"/>
      <w:r>
        <w:t xml:space="preserve"> TV</w:t>
      </w:r>
      <w:bookmarkEnd w:id="112"/>
    </w:p>
    <w:bookmarkStart w:id="113" w:name="_Toc266039212"/>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4"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075ADF">
        <w:fldChar w:fldCharType="begin"/>
      </w:r>
      <w:r>
        <w:instrText xml:space="preserve"> SEQ Ilustración \* ARABIC </w:instrText>
      </w:r>
      <w:r w:rsidR="00075ADF">
        <w:fldChar w:fldCharType="separate"/>
      </w:r>
      <w:r w:rsidR="00134FCB">
        <w:rPr>
          <w:noProof/>
        </w:rPr>
        <w:t>23</w:t>
      </w:r>
      <w:r w:rsidR="00075ADF">
        <w:fldChar w:fldCharType="end"/>
      </w:r>
      <w:r>
        <w:t xml:space="preserve"> - </w:t>
      </w:r>
      <w:r w:rsidRPr="00B90018">
        <w:t>3TV</w:t>
      </w:r>
      <w:bookmarkEnd w:id="116"/>
      <w:bookmarkEnd w:id="117"/>
    </w:p>
    <w:bookmarkStart w:id="118" w:name="_Toc266039213"/>
    <w:p w:rsidR="007C0EE8" w:rsidRPr="00460025" w:rsidRDefault="00075ADF"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p>
    <w:p w:rsidR="00421830" w:rsidRPr="00532391" w:rsidRDefault="00421830" w:rsidP="00421830">
      <w:r w:rsidRPr="00532391">
        <w:t xml:space="preserve">Los desarrolladores ya pueden comenzar a crear aplicaciones para Google TV, y se espera que se lance un </w:t>
      </w:r>
      <w:proofErr w:type="spellStart"/>
      <w:r w:rsidRPr="00532391">
        <w:t>AndroidMarket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 xml:space="preserve">Los protocolos de comunicación de estos dispositivos con servidores web están basados en XML también acepta formatos RSS ya existentes como </w:t>
      </w:r>
      <w:proofErr w:type="spellStart"/>
      <w:r>
        <w:t>playlists</w:t>
      </w:r>
      <w:proofErr w:type="spellEnd"/>
      <w:r>
        <w:t xml:space="preserve">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 xml:space="preserve">oogle </w:t>
      </w:r>
      <w:proofErr w:type="spellStart"/>
      <w:r w:rsidR="00421830" w:rsidRPr="00532391">
        <w:t>Chrome</w:t>
      </w:r>
      <w:proofErr w:type="spellEnd"/>
      <w:r w:rsidR="00421830" w:rsidRPr="00532391">
        <w:t xml:space="preserv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 xml:space="preserve">icture, estos TV están equipados con un hardware que contiene un procesador Intel </w:t>
      </w:r>
      <w:proofErr w:type="spellStart"/>
      <w:r w:rsidR="00421830" w:rsidRPr="00532391">
        <w:t>Atom</w:t>
      </w:r>
      <w:proofErr w:type="spellEnd"/>
      <w:r w:rsidR="00421830" w:rsidRPr="00532391">
        <w:t xml:space="preserve"> y una capacidad de 8GB de memoria, conectividad </w:t>
      </w:r>
      <w:proofErr w:type="spellStart"/>
      <w:r w:rsidR="00421830" w:rsidRPr="00532391">
        <w:t>WiFi</w:t>
      </w:r>
      <w:proofErr w:type="spellEnd"/>
      <w:r w:rsidR="00421830" w:rsidRPr="00532391">
        <w:t>.</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5"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075ADF">
        <w:fldChar w:fldCharType="begin"/>
      </w:r>
      <w:r>
        <w:instrText xml:space="preserve"> SEQ Ilustración \* ARABIC </w:instrText>
      </w:r>
      <w:r w:rsidR="00075ADF">
        <w:fldChar w:fldCharType="separate"/>
      </w:r>
      <w:r w:rsidR="00134FCB">
        <w:rPr>
          <w:noProof/>
        </w:rPr>
        <w:t>24</w:t>
      </w:r>
      <w:r w:rsidR="00075ADF">
        <w:fldChar w:fldCharType="end"/>
      </w:r>
      <w:r>
        <w:t xml:space="preserve"> – Google TV en un televisor IPTV conectado a internet</w:t>
      </w:r>
      <w:bookmarkEnd w:id="120"/>
      <w:bookmarkEnd w:id="121"/>
    </w:p>
    <w:p w:rsidR="009A106D" w:rsidRPr="00460025" w:rsidRDefault="00DD6A01" w:rsidP="00460025">
      <w:pPr>
        <w:pStyle w:val="Ttulo7"/>
        <w:rPr>
          <w:kern w:val="36"/>
          <w:lang w:val="es-CL"/>
        </w:rPr>
      </w:pPr>
      <w:hyperlink r:id="rId66"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0B4B81" w:rsidRDefault="000B4B81" w:rsidP="000B4B81">
      <w:r>
        <w:t xml:space="preserve">Los requerimientos se </w:t>
      </w:r>
      <w:r w:rsidR="00D20981">
        <w:t xml:space="preserve">definen de acuerdo a esta investigación, tomando en </w:t>
      </w:r>
      <w:r w:rsidR="009E3122">
        <w:t xml:space="preserve">cuenta el estado del arte. </w:t>
      </w:r>
      <w:commentRangeStart w:id="124"/>
      <w:r w:rsidR="009E3122">
        <w:t xml:space="preserve">En la primera iteración </w:t>
      </w:r>
      <w:commentRangeEnd w:id="124"/>
      <w:r w:rsidR="009E3122">
        <w:rPr>
          <w:rStyle w:val="Refdecomentario"/>
          <w:rFonts w:eastAsia="Times New Roman" w:cs="Times New Roman"/>
          <w:szCs w:val="20"/>
          <w:lang w:eastAsia="en-US"/>
        </w:rPr>
        <w:commentReference w:id="124"/>
      </w:r>
      <w:r w:rsidR="009E3122">
        <w:t>se tomará</w:t>
      </w:r>
      <w:r w:rsidR="00D20981">
        <w:t>n requerimientos muy específicos</w:t>
      </w:r>
      <w:r w:rsidR="00A0724E">
        <w:t xml:space="preserve"> y corresponden al </w:t>
      </w:r>
      <w:proofErr w:type="spellStart"/>
      <w:r w:rsidR="00A0724E">
        <w:t>core</w:t>
      </w:r>
      <w:proofErr w:type="spellEnd"/>
      <w:r w:rsidR="00A0724E">
        <w:t xml:space="preserve"> de la aplicación y del </w:t>
      </w:r>
      <w:proofErr w:type="spellStart"/>
      <w:r w:rsidR="00A0724E">
        <w:t>framework</w:t>
      </w:r>
      <w:proofErr w:type="spellEnd"/>
      <w:r w:rsidR="00A0724E">
        <w:t>.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 xml:space="preserve">En esta instancia </w:t>
      </w:r>
      <w:ins w:id="125" w:author="Dahianna Vega Leiva" w:date="2010-12-22T12:22:00Z">
        <w:r w:rsidR="009E3122">
          <w:t xml:space="preserve">se </w:t>
        </w:r>
      </w:ins>
      <w:r>
        <w:t>definen</w:t>
      </w:r>
      <w:r w:rsidR="008267EE">
        <w:t xml:space="preserve"> los requerimientos de la primera etapa</w:t>
      </w:r>
      <w:r w:rsidR="00577D0E">
        <w:t xml:space="preserve">, los que están más </w:t>
      </w:r>
      <w:commentRangeStart w:id="126"/>
      <w:r w:rsidR="00577D0E">
        <w:t xml:space="preserve">sujetos a cambio </w:t>
      </w:r>
      <w:commentRangeEnd w:id="126"/>
      <w:r w:rsidR="009E3122">
        <w:rPr>
          <w:rStyle w:val="Refdecomentario"/>
          <w:rFonts w:eastAsia="Times New Roman" w:cs="Times New Roman"/>
          <w:szCs w:val="20"/>
          <w:lang w:eastAsia="en-US"/>
        </w:rPr>
        <w:commentReference w:id="126"/>
      </w:r>
      <w:r w:rsidR="00577D0E">
        <w:t>son los requerimientos funcionales</w:t>
      </w:r>
      <w:r w:rsidR="00925BF0">
        <w:t>.</w:t>
      </w:r>
    </w:p>
    <w:p w:rsidR="000E1C37" w:rsidRDefault="000E1C37" w:rsidP="000B5660">
      <w:pPr>
        <w:pStyle w:val="Subttulo"/>
        <w:outlineLvl w:val="2"/>
      </w:pPr>
      <w:bookmarkStart w:id="127" w:name="_Toc280545939"/>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del w:id="128" w:author="Dahianna Vega Leiva" w:date="2010-12-22T12:22:00Z">
        <w:r w:rsidR="008267EE" w:rsidDel="009E3122">
          <w:delText>titulo</w:delText>
        </w:r>
      </w:del>
      <w:ins w:id="129" w:author="Dahianna Vega Leiva" w:date="2010-12-22T12:22:00Z">
        <w:r w:rsidR="009E3122">
          <w:t>título</w:t>
        </w:r>
      </w:ins>
      <w:r w:rsidR="008267EE">
        <w:t xml:space="preserve">, descripción, fecha de creación, </w:t>
      </w:r>
      <w:proofErr w:type="spellStart"/>
      <w:r w:rsidR="008267EE">
        <w:t>tags</w:t>
      </w:r>
      <w:proofErr w:type="spellEnd"/>
      <w:r w:rsidR="008267EE">
        <w:t>).</w:t>
      </w:r>
    </w:p>
    <w:p w:rsidR="008267EE" w:rsidRDefault="008267EE" w:rsidP="002E2E02">
      <w:pPr>
        <w:pStyle w:val="Prrafodelista"/>
        <w:numPr>
          <w:ilvl w:val="0"/>
          <w:numId w:val="33"/>
        </w:numPr>
      </w:pPr>
      <w:r>
        <w:t>El sistema debe tener una interf</w:t>
      </w:r>
      <w:r w:rsidR="00925BF0">
        <w:t>a</w:t>
      </w:r>
      <w:r>
        <w:t xml:space="preserve">z de </w:t>
      </w:r>
      <w:proofErr w:type="spellStart"/>
      <w:r>
        <w:t>front</w:t>
      </w:r>
      <w:proofErr w:type="spellEnd"/>
      <w:r>
        <w: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30" w:name="_Toc280545940"/>
      <w:r w:rsidRPr="000B5660">
        <w:lastRenderedPageBreak/>
        <w:t>4.1.2. Requerimientos No Funcionales</w:t>
      </w:r>
      <w:bookmarkEnd w:id="130"/>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 xml:space="preserve">Los componentes deben usar un lenguaje multiplataforma </w:t>
      </w:r>
      <w:proofErr w:type="spellStart"/>
      <w:r>
        <w:t>com</w:t>
      </w:r>
      <w:proofErr w:type="spellEnd"/>
      <w:r>
        <w:t xml:space="preserve"> XML o </w:t>
      </w:r>
      <w:proofErr w:type="spellStart"/>
      <w:r>
        <w:t>Json</w:t>
      </w:r>
      <w:proofErr w:type="spellEnd"/>
      <w:r>
        <w:t>.</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 xml:space="preserve">El </w:t>
      </w:r>
      <w:proofErr w:type="spellStart"/>
      <w:r>
        <w:t>front</w:t>
      </w:r>
      <w:proofErr w:type="spellEnd"/>
      <w:r>
        <w:t xml:space="preserve"> office debe funcionar con </w:t>
      </w:r>
      <w:proofErr w:type="spellStart"/>
      <w:r>
        <w:t>templates</w:t>
      </w:r>
      <w:proofErr w:type="spellEnd"/>
      <w:r>
        <w:t xml:space="preserve"> independientes de las vistas y modelos.</w:t>
      </w:r>
    </w:p>
    <w:p w:rsidR="00746ECF" w:rsidRPr="006A70C9" w:rsidRDefault="00746ECF" w:rsidP="00D678D7">
      <w:pPr>
        <w:pStyle w:val="Prrafodelista"/>
        <w:numPr>
          <w:ilvl w:val="0"/>
          <w:numId w:val="34"/>
        </w:numPr>
      </w:pPr>
      <w:r>
        <w:t xml:space="preserve">Las vistas deben ser, en lo posible, independientes de los modelos y </w:t>
      </w:r>
      <w:proofErr w:type="spellStart"/>
      <w:r>
        <w:t>templates</w:t>
      </w:r>
      <w:proofErr w:type="spellEnd"/>
      <w:r>
        <w:t>.</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1" w:name="_Toc280545941"/>
      <w:r w:rsidRPr="000B5660">
        <w:lastRenderedPageBreak/>
        <w:t>4.2</w:t>
      </w:r>
      <w:r w:rsidR="00B53E02" w:rsidRPr="000B5660">
        <w:t>. Tecnología a Utilizar</w:t>
      </w:r>
      <w:bookmarkEnd w:id="131"/>
    </w:p>
    <w:p w:rsidR="00F83408" w:rsidRDefault="00F83408" w:rsidP="00F83408">
      <w:r>
        <w:t xml:space="preserve">Ya que son bastantes las TI involucradas en el desarrollo de este proyecto, se dividirá este tema en 2 frentes: el </w:t>
      </w:r>
      <w:del w:id="132" w:author="Dahianna Vega Leiva" w:date="2010-12-22T12:23:00Z">
        <w:r w:rsidDel="009E3122">
          <w:delText xml:space="preserve">lado </w:delText>
        </w:r>
      </w:del>
      <w:ins w:id="133" w:author="Dahianna Vega Leiva" w:date="2010-12-22T12:23:00Z">
        <w:r w:rsidR="009E3122">
          <w:t xml:space="preserve">frente </w:t>
        </w:r>
      </w:ins>
      <w:r>
        <w:t xml:space="preserve">servidor en el cual está el </w:t>
      </w:r>
      <w:proofErr w:type="spellStart"/>
      <w:r>
        <w:t>core</w:t>
      </w:r>
      <w:proofErr w:type="spellEnd"/>
      <w:r>
        <w:t xml:space="preserve"> de la aplicación sobre un servidor Linux, y el </w:t>
      </w:r>
      <w:del w:id="134" w:author="Dahianna Vega Leiva" w:date="2010-12-22T12:23:00Z">
        <w:r w:rsidDel="009E3122">
          <w:delText xml:space="preserve">lado </w:delText>
        </w:r>
      </w:del>
      <w:ins w:id="135" w:author="Dahianna Vega Leiva" w:date="2010-12-22T12:23:00Z">
        <w:r w:rsidR="009E3122">
          <w:t xml:space="preserve">frente </w:t>
        </w:r>
      </w:ins>
      <w:r>
        <w:t xml:space="preserve">cliente donde se depende de las capacidades del agente de usuario y principalmente </w:t>
      </w:r>
      <w:del w:id="136" w:author="Dahianna Vega Leiva" w:date="2010-12-22T12:23:00Z">
        <w:r w:rsidR="00302ACA" w:rsidDel="009E3122">
          <w:delText xml:space="preserve">de </w:delText>
        </w:r>
        <w:r w:rsidDel="009E3122">
          <w:delText>el</w:delText>
        </w:r>
      </w:del>
      <w:ins w:id="137" w:author="Dahianna Vega Leiva" w:date="2010-12-22T12:23:00Z">
        <w:r w:rsidR="009E3122">
          <w:t>del</w:t>
        </w:r>
      </w:ins>
      <w:r>
        <w:t xml:space="preserve"> navegador web.</w:t>
      </w:r>
    </w:p>
    <w:p w:rsidR="00532FF3" w:rsidRPr="00F83408" w:rsidRDefault="00B8683C" w:rsidP="00F83408">
      <w:r>
        <w:t>Para este lanzamiento específico se usar</w:t>
      </w:r>
      <w:ins w:id="138" w:author="Dahianna Vega Leiva" w:date="2010-12-22T12:23:00Z">
        <w:r w:rsidR="009E3122">
          <w:t>á</w:t>
        </w:r>
      </w:ins>
      <w:del w:id="139" w:author="Dahianna Vega Leiva" w:date="2010-12-22T12:23:00Z">
        <w:r w:rsidDel="009E3122">
          <w:delText>a</w:delText>
        </w:r>
      </w:del>
      <w:r>
        <w:t>n</w:t>
      </w:r>
      <w:r w:rsidR="00532FF3">
        <w:t xml:space="preserve"> PHP 5.3, </w:t>
      </w:r>
      <w:proofErr w:type="spellStart"/>
      <w:r w:rsidR="00532FF3">
        <w:t>MySQL</w:t>
      </w:r>
      <w:proofErr w:type="spellEnd"/>
      <w:r w:rsidR="00532FF3">
        <w:t xml:space="preserve"> 5</w:t>
      </w:r>
      <w:r>
        <w:t>,</w:t>
      </w:r>
      <w:r w:rsidR="00CE025F">
        <w:t xml:space="preserve"> </w:t>
      </w:r>
      <w:proofErr w:type="spellStart"/>
      <w:r w:rsidR="00532FF3">
        <w:t>FFMpeg</w:t>
      </w:r>
      <w:proofErr w:type="spellEnd"/>
      <w:r w:rsidR="00532FF3">
        <w:t xml:space="preserve">, </w:t>
      </w:r>
      <w:proofErr w:type="spellStart"/>
      <w:r w:rsidR="00532FF3">
        <w:t>JQuery</w:t>
      </w:r>
      <w:proofErr w:type="spellEnd"/>
      <w:r w:rsidR="00532FF3">
        <w:t>, JW Player Flash.</w:t>
      </w:r>
    </w:p>
    <w:p w:rsidR="00B53E02" w:rsidRPr="000B5660" w:rsidRDefault="000E1C37" w:rsidP="00EC3C1C">
      <w:pPr>
        <w:pStyle w:val="Subttulo"/>
        <w:outlineLvl w:val="2"/>
      </w:pPr>
      <w:bookmarkStart w:id="140" w:name="_Toc280545942"/>
      <w:r w:rsidRPr="000B5660">
        <w:t>4.2</w:t>
      </w:r>
      <w:r w:rsidR="00B53E02" w:rsidRPr="000B5660">
        <w:t xml:space="preserve">.1. </w:t>
      </w:r>
      <w:del w:id="141" w:author="Dahianna Vega Leiva" w:date="2010-12-22T12:24:00Z">
        <w:r w:rsidRPr="000B5660" w:rsidDel="009E3122">
          <w:delText xml:space="preserve">Lado </w:delText>
        </w:r>
      </w:del>
      <w:ins w:id="142" w:author="Dahianna Vega Leiva" w:date="2010-12-22T12:24:00Z">
        <w:r w:rsidR="009E3122">
          <w:t>Frente</w:t>
        </w:r>
        <w:r w:rsidR="009E3122" w:rsidRPr="000B5660">
          <w:t xml:space="preserve"> </w:t>
        </w:r>
      </w:ins>
      <w:r w:rsidRPr="000B5660">
        <w:t>S</w:t>
      </w:r>
      <w:r w:rsidR="00B53E02" w:rsidRPr="000B5660">
        <w:t>ervidor</w:t>
      </w:r>
      <w:bookmarkEnd w:id="140"/>
    </w:p>
    <w:p w:rsidR="00B53E02" w:rsidRPr="000B5660" w:rsidRDefault="000E1C37" w:rsidP="000E1C37">
      <w:pPr>
        <w:pStyle w:val="Subttulo"/>
        <w:outlineLvl w:val="2"/>
      </w:pPr>
      <w:bookmarkStart w:id="143" w:name="_Toc280545943"/>
      <w:r w:rsidRPr="000B5660">
        <w:t xml:space="preserve">4.2.1.1. </w:t>
      </w:r>
      <w:r w:rsidR="00B53E02" w:rsidRPr="000B5660">
        <w:t>PHP 5.3</w:t>
      </w:r>
      <w:bookmarkEnd w:id="143"/>
    </w:p>
    <w:p w:rsidR="00B53E02" w:rsidRPr="000B5660" w:rsidRDefault="00B53E02" w:rsidP="00B53E02">
      <w:r w:rsidRPr="000B5660">
        <w:t xml:space="preserve">Para la elección de la tecnología es importante privilegiar </w:t>
      </w:r>
      <w:del w:id="144" w:author="Dahianna Vega Leiva" w:date="2010-12-22T12:24:00Z">
        <w:r w:rsidRPr="000B5660" w:rsidDel="009E3122">
          <w:delText>las que nos ofrezcan</w:delText>
        </w:r>
      </w:del>
      <w:ins w:id="145" w:author="Dahianna Vega Leiva" w:date="2010-12-22T12:24:00Z">
        <w:r w:rsidR="009E3122">
          <w:t>la que ofrezca</w:t>
        </w:r>
      </w:ins>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ins w:id="146" w:author="Dahianna Vega Leiva" w:date="2010-12-22T12:24:00Z">
        <w:r w:rsidR="009E3122">
          <w:t>,</w:t>
        </w:r>
      </w:ins>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w:t>
      </w:r>
      <w:proofErr w:type="spellStart"/>
      <w:r w:rsidRPr="000B5660">
        <w:t>namespaces</w:t>
      </w:r>
      <w:proofErr w:type="spellEnd"/>
      <w:r w:rsidRPr="000B5660">
        <w:t xml:space="preserve"> lo que </w:t>
      </w:r>
      <w:del w:id="147" w:author="Dahianna Vega Leiva" w:date="2010-12-22T12:24:00Z">
        <w:r w:rsidRPr="000B5660" w:rsidDel="009E3122">
          <w:delText xml:space="preserve">nos </w:delText>
        </w:r>
      </w:del>
      <w:r w:rsidRPr="000B5660">
        <w:t>permite encapsular clases</w:t>
      </w:r>
      <w:r w:rsidR="00A53C45">
        <w:t xml:space="preserve">, esto es equivalente al uso de </w:t>
      </w:r>
      <w:proofErr w:type="spellStart"/>
      <w:r w:rsidR="00A53C45">
        <w:t>packages</w:t>
      </w:r>
      <w:proofErr w:type="spellEnd"/>
      <w:r w:rsidR="00A53C45">
        <w:t xml:space="preserve"> en Java.</w:t>
      </w:r>
      <w:r w:rsidRPr="000B5660">
        <w:t xml:space="preserve"> Esta característica</w:t>
      </w:r>
      <w:del w:id="148" w:author="Dahianna Vega Leiva" w:date="2010-12-22T12:24:00Z">
        <w:r w:rsidRPr="000B5660" w:rsidDel="009E3122">
          <w:delText xml:space="preserve"> </w:delText>
        </w:r>
      </w:del>
      <w:r w:rsidRPr="000B5660">
        <w:t xml:space="preserve"> surgió como respuesta a algunos inconvenientes surgidos en proyectos relativamente grandes así como algunos </w:t>
      </w:r>
      <w:proofErr w:type="spellStart"/>
      <w:r w:rsidRPr="000B5660">
        <w:t>frameworks</w:t>
      </w:r>
      <w:proofErr w:type="spellEnd"/>
      <w:r w:rsidRPr="000B5660">
        <w:t xml:space="preserve"> en que la falta de </w:t>
      </w:r>
      <w:proofErr w:type="spellStart"/>
      <w:r w:rsidRPr="000B5660">
        <w:t>namespaces</w:t>
      </w:r>
      <w:proofErr w:type="spellEnd"/>
      <w:r w:rsidRPr="000B5660">
        <w:t xml:space="preserve"> ha llevado a la creación de nombres de clases excesivamente largos.</w:t>
      </w:r>
    </w:p>
    <w:p w:rsidR="00B53E02" w:rsidRDefault="00302ACA" w:rsidP="00B53E02">
      <w:r>
        <w:lastRenderedPageBreak/>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 xml:space="preserve">clases con </w:t>
      </w:r>
      <w:proofErr w:type="spellStart"/>
      <w:r>
        <w:t>namespaces</w:t>
      </w:r>
      <w:proofErr w:type="spellEnd"/>
      <w:r>
        <w:t xml:space="preserve"> y subcarpetas </w:t>
      </w:r>
      <w:proofErr w:type="spellStart"/>
      <w:r>
        <w:t>models</w:t>
      </w:r>
      <w:proofErr w:type="spellEnd"/>
      <w:r>
        <w:t xml:space="preserve">, </w:t>
      </w:r>
      <w:proofErr w:type="spellStart"/>
      <w:r>
        <w:t>views</w:t>
      </w:r>
      <w:proofErr w:type="spellEnd"/>
      <w:r>
        <w:t xml:space="preserve">, </w:t>
      </w:r>
      <w:proofErr w:type="spellStart"/>
      <w:r>
        <w:t>controllers</w:t>
      </w:r>
      <w:proofErr w:type="spellEnd"/>
      <w:r w:rsidR="00DD4F9B">
        <w:t xml:space="preserve">, </w:t>
      </w:r>
      <w:proofErr w:type="spellStart"/>
      <w:r w:rsidR="00DD4F9B">
        <w:t>lib</w:t>
      </w:r>
      <w:proofErr w:type="spellEnd"/>
      <w:r w:rsidR="00DD4F9B">
        <w:t xml:space="preserve"> y </w:t>
      </w:r>
      <w:proofErr w:type="spellStart"/>
      <w:r w:rsidR="00DD4F9B">
        <w:t>admin</w:t>
      </w:r>
      <w:proofErr w:type="spellEnd"/>
      <w:r>
        <w:t>.</w:t>
      </w:r>
    </w:p>
    <w:p w:rsidR="001B743C" w:rsidRPr="00302ACA" w:rsidRDefault="006020D4" w:rsidP="00B53E02">
      <w:pPr>
        <w:rPr>
          <w:u w:val="single"/>
        </w:rPr>
      </w:pPr>
      <w:r>
        <w:t xml:space="preserve">La siguiente figura muestra la estructura de la carpeta </w:t>
      </w:r>
      <w:proofErr w:type="spellStart"/>
      <w:r>
        <w:t>classes</w:t>
      </w:r>
      <w:proofErr w:type="spellEnd"/>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364FDB07" wp14:editId="30927CE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49" w:name="_Toc280463966"/>
      <w:r>
        <w:t xml:space="preserve">Ilustración </w:t>
      </w:r>
      <w:r w:rsidR="00075ADF">
        <w:fldChar w:fldCharType="begin"/>
      </w:r>
      <w:r w:rsidR="008D3920">
        <w:instrText xml:space="preserve"> SEQ Ilustración \* ARABIC </w:instrText>
      </w:r>
      <w:r w:rsidR="00075ADF">
        <w:fldChar w:fldCharType="separate"/>
      </w:r>
      <w:r w:rsidR="00134FCB">
        <w:rPr>
          <w:noProof/>
        </w:rPr>
        <w:t>25</w:t>
      </w:r>
      <w:r w:rsidR="00075ADF">
        <w:rPr>
          <w:noProof/>
        </w:rPr>
        <w:fldChar w:fldCharType="end"/>
      </w:r>
      <w:r>
        <w:t xml:space="preserve"> - Estructura Clases PHP del </w:t>
      </w:r>
      <w:proofErr w:type="spellStart"/>
      <w:r>
        <w:t>Core</w:t>
      </w:r>
      <w:proofErr w:type="spellEnd"/>
      <w:r>
        <w:t xml:space="preserve"> del CMS</w:t>
      </w:r>
      <w:bookmarkEnd w:id="14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50" w:name="_Toc280545944"/>
      <w:r w:rsidRPr="000B5660">
        <w:lastRenderedPageBreak/>
        <w:t xml:space="preserve">4.2.1.2. </w:t>
      </w:r>
      <w:proofErr w:type="spellStart"/>
      <w:r w:rsidR="00B53E02" w:rsidRPr="000B5660">
        <w:t>MySQL</w:t>
      </w:r>
      <w:proofErr w:type="spellEnd"/>
      <w:r w:rsidR="00B53E02" w:rsidRPr="000B5660">
        <w:t xml:space="preserve"> 5</w:t>
      </w:r>
      <w:bookmarkEnd w:id="150"/>
    </w:p>
    <w:p w:rsidR="00B53E02" w:rsidRPr="000B5660" w:rsidRDefault="00B53E02" w:rsidP="00B53E02">
      <w:proofErr w:type="spellStart"/>
      <w:r w:rsidRPr="000B5660">
        <w:t>MySQL</w:t>
      </w:r>
      <w:proofErr w:type="spellEnd"/>
      <w:r w:rsidRPr="000B5660">
        <w:t xml:space="preserve"> es uno de los motores Open </w:t>
      </w:r>
      <w:proofErr w:type="spellStart"/>
      <w:r w:rsidRPr="000B5660">
        <w:t>Source</w:t>
      </w:r>
      <w:proofErr w:type="spellEnd"/>
      <w:r w:rsidRPr="000B5660">
        <w:t xml:space="preserve"> más usados a nivel mundial</w:t>
      </w:r>
      <w:del w:id="151" w:author="Dahianna Vega Leiva" w:date="2010-12-22T12:25:00Z">
        <w:r w:rsidR="007E132C" w:rsidRPr="000B5660" w:rsidDel="009E3122">
          <w:delText>,</w:delText>
        </w:r>
        <w:r w:rsidRPr="000B5660" w:rsidDel="009E3122">
          <w:delText xml:space="preserve"> el</w:delText>
        </w:r>
      </w:del>
      <w:ins w:id="152" w:author="Dahianna Vega Leiva" w:date="2010-12-22T12:25:00Z">
        <w:r w:rsidR="009E3122">
          <w:t>. El</w:t>
        </w:r>
      </w:ins>
      <w:r w:rsidRPr="000B5660">
        <w:t xml:space="preserve"> motor de </w:t>
      </w:r>
      <w:proofErr w:type="spellStart"/>
      <w:r w:rsidRPr="000B5660">
        <w:t>MySQLMyIsam</w:t>
      </w:r>
      <w:proofErr w:type="spellEnd"/>
      <w:r w:rsidRPr="000B5660">
        <w:t xml:space="preserve"> es muy rápido en consulta</w:t>
      </w:r>
      <w:r w:rsidR="004D4C09" w:rsidRPr="000B5660">
        <w:t>s</w:t>
      </w:r>
      <w:r w:rsidR="00623537" w:rsidRPr="000B5660">
        <w:t xml:space="preserve"> tipo SELECT</w:t>
      </w:r>
      <w:r w:rsidR="004D4C09" w:rsidRPr="000B5660">
        <w:t xml:space="preserve">, por otra parte el </w:t>
      </w:r>
      <w:proofErr w:type="spellStart"/>
      <w:r w:rsidR="004D4C09" w:rsidRPr="000B5660">
        <w:t>motor</w:t>
      </w:r>
      <w:r w:rsidRPr="000B5660">
        <w:t>InnoDB</w:t>
      </w:r>
      <w:proofErr w:type="spellEnd"/>
      <w:del w:id="153" w:author="Dahianna Vega Leiva" w:date="2010-12-22T12:25:00Z">
        <w:r w:rsidRPr="000B5660" w:rsidDel="009E3122">
          <w:delText xml:space="preserve"> nos</w:delText>
        </w:r>
      </w:del>
      <w:r w:rsidRPr="000B5660">
        <w:t xml:space="preserve"> permite usar </w:t>
      </w:r>
      <w:r w:rsidR="00777734" w:rsidRPr="000B5660">
        <w:t>características</w:t>
      </w:r>
      <w:r w:rsidRPr="000B5660">
        <w:t xml:space="preserve"> transaccionales</w:t>
      </w:r>
      <w:ins w:id="154" w:author="Dahianna Vega Leiva" w:date="2010-12-22T12:25:00Z">
        <w:r w:rsidR="00AD2221">
          <w:t>. Si</w:t>
        </w:r>
      </w:ins>
      <w:del w:id="155" w:author="Dahianna Vega Leiva" w:date="2010-12-22T12:25:00Z">
        <w:r w:rsidRPr="000B5660" w:rsidDel="00AD2221">
          <w:delText xml:space="preserve"> si</w:delText>
        </w:r>
      </w:del>
      <w:r w:rsidRPr="000B5660">
        <w:t xml:space="preserve"> bien</w:t>
      </w:r>
      <w:r w:rsidR="00AB0E90" w:rsidRPr="000B5660">
        <w:t xml:space="preserve"> no es tan rápido en los SELECT</w:t>
      </w:r>
      <w:r w:rsidRPr="000B5660">
        <w:t xml:space="preserve"> como </w:t>
      </w:r>
      <w:proofErr w:type="spellStart"/>
      <w:r w:rsidRPr="000B5660">
        <w:t>MyIsam</w:t>
      </w:r>
      <w:proofErr w:type="spellEnd"/>
      <w:ins w:id="156" w:author="Dahianna Vega Leiva" w:date="2010-12-22T12:25:00Z">
        <w:r w:rsidR="00AD2221">
          <w:t>,</w:t>
        </w:r>
      </w:ins>
      <w:r w:rsidRPr="000B5660">
        <w:t xml:space="preserve"> como </w:t>
      </w:r>
      <w:del w:id="157" w:author="Dahianna Vega Leiva" w:date="2010-12-22T12:25:00Z">
        <w:r w:rsidRPr="000B5660" w:rsidDel="00AD2221">
          <w:delText xml:space="preserve">contraparte a esto tenemos la </w:delText>
        </w:r>
      </w:del>
      <w:r w:rsidRPr="000B5660">
        <w:t xml:space="preserve">ventaja </w:t>
      </w:r>
      <w:ins w:id="158" w:author="Dahianna Vega Leiva" w:date="2010-12-22T12:25:00Z">
        <w:r w:rsidR="00AD2221">
          <w:t xml:space="preserve">se tiene que </w:t>
        </w:r>
      </w:ins>
      <w:ins w:id="159" w:author="Dahianna Vega Leiva" w:date="2010-12-22T12:26:00Z">
        <w:r w:rsidR="00AD2221">
          <w:t>para</w:t>
        </w:r>
      </w:ins>
      <w:del w:id="160" w:author="Dahianna Vega Leiva" w:date="2010-12-22T12:25:00Z">
        <w:r w:rsidRPr="000B5660" w:rsidDel="00AD2221">
          <w:delText>de que en</w:delText>
        </w:r>
      </w:del>
      <w:r w:rsidRPr="000B5660">
        <w:t xml:space="preserve"> las operaciones INSERT. UPDATE, DELETE</w:t>
      </w:r>
      <w:ins w:id="161" w:author="Dahianna Vega Leiva" w:date="2010-12-22T12:26:00Z">
        <w:r w:rsidR="00AD2221">
          <w:t>,</w:t>
        </w:r>
      </w:ins>
      <w:r w:rsidRPr="000B5660">
        <w:t xml:space="preserve"> los bloqueos de tablas son solo para el registro que se está tocando</w:t>
      </w:r>
      <w:ins w:id="162" w:author="Dahianna Vega Leiva" w:date="2010-12-22T12:26:00Z">
        <w:r w:rsidR="00AD2221">
          <w:t>,</w:t>
        </w:r>
      </w:ins>
      <w:r w:rsidRPr="000B5660">
        <w:t xml:space="preserve"> a diferencia de </w:t>
      </w:r>
      <w:proofErr w:type="spellStart"/>
      <w:r w:rsidRPr="000B5660">
        <w:t>MyISAM</w:t>
      </w:r>
      <w:proofErr w:type="spellEnd"/>
      <w:r w:rsidRPr="000B5660">
        <w:t xml:space="preserve">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del w:id="163" w:author="Dahianna Vega Leiva" w:date="2010-12-22T12:26:00Z">
        <w:r w:rsidRPr="000B5660" w:rsidDel="00AD2221">
          <w:delText xml:space="preserve">podemos </w:delText>
        </w:r>
      </w:del>
      <w:ins w:id="164" w:author="Dahianna Vega Leiva" w:date="2010-12-22T12:26:00Z">
        <w:r w:rsidR="00AD2221">
          <w:t>se puede</w:t>
        </w:r>
        <w:r w:rsidR="00AD2221" w:rsidRPr="000B5660">
          <w:t xml:space="preserve"> </w:t>
        </w:r>
      </w:ins>
      <w:r w:rsidRPr="000B5660">
        <w:t xml:space="preserve">decir que </w:t>
      </w:r>
      <w:proofErr w:type="spellStart"/>
      <w:r w:rsidRPr="000B5660">
        <w:t>MyISAM</w:t>
      </w:r>
      <w:proofErr w:type="spellEnd"/>
      <w:r w:rsidRPr="000B5660">
        <w:t xml:space="preserve"> es una buena elección para tablas que tienen muchas consultas y pocas modificaciones e </w:t>
      </w:r>
      <w:proofErr w:type="spellStart"/>
      <w:r w:rsidRPr="000B5660">
        <w:t>InnoDB</w:t>
      </w:r>
      <w:proofErr w:type="spellEnd"/>
      <w:r w:rsidRPr="000B5660">
        <w:t xml:space="preserve">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del w:id="165" w:author="Dahianna Vega Leiva" w:date="2010-12-22T12:26:00Z">
        <w:r w:rsidRPr="000B5660" w:rsidDel="00AD2221">
          <w:delText xml:space="preserve">Podemos </w:delText>
        </w:r>
      </w:del>
      <w:ins w:id="166" w:author="Dahianna Vega Leiva" w:date="2010-12-22T12:26:00Z">
        <w:r w:rsidR="00AD2221">
          <w:t>Se puede</w:t>
        </w:r>
        <w:r w:rsidR="00AD2221" w:rsidRPr="000B5660">
          <w:t xml:space="preserve"> </w:t>
        </w:r>
      </w:ins>
      <w:r w:rsidRPr="000B5660">
        <w:t xml:space="preserve">usar estos dos </w:t>
      </w:r>
      <w:proofErr w:type="spellStart"/>
      <w:r w:rsidRPr="000B5660">
        <w:t>engines</w:t>
      </w:r>
      <w:proofErr w:type="spellEnd"/>
      <w:r w:rsidRPr="000B5660">
        <w:t xml:space="preserve"> en la misma base de datos de modo que las tablas de listado recurrente y actualizaciones menos recu</w:t>
      </w:r>
      <w:r w:rsidR="000152FC" w:rsidRPr="000B5660">
        <w:t xml:space="preserve">rrentes manejen el </w:t>
      </w:r>
      <w:proofErr w:type="spellStart"/>
      <w:r w:rsidR="000152FC" w:rsidRPr="000B5660">
        <w:t>engineMyIsam</w:t>
      </w:r>
      <w:proofErr w:type="spellEnd"/>
      <w:r w:rsidRPr="000B5660">
        <w:t xml:space="preserve"> y las tablas de actualizaciones </w:t>
      </w:r>
      <w:r w:rsidR="00777734" w:rsidRPr="000B5660">
        <w:t>más</w:t>
      </w:r>
      <w:r w:rsidRPr="000B5660">
        <w:t xml:space="preserve"> fr</w:t>
      </w:r>
      <w:r w:rsidR="000152FC" w:rsidRPr="000B5660">
        <w:t xml:space="preserve">ecuentes tengan el </w:t>
      </w:r>
      <w:proofErr w:type="spellStart"/>
      <w:r w:rsidR="000152FC" w:rsidRPr="000B5660">
        <w:t>engineInnoDB</w:t>
      </w:r>
      <w:proofErr w:type="spellEnd"/>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67" w:name="_Toc280545945"/>
      <w:r w:rsidRPr="000B5660">
        <w:lastRenderedPageBreak/>
        <w:t xml:space="preserve">4.2.1.3. </w:t>
      </w:r>
      <w:proofErr w:type="spellStart"/>
      <w:r w:rsidR="00EC3C1C" w:rsidRPr="000B5660">
        <w:t>FF</w:t>
      </w:r>
      <w:r w:rsidR="00383797">
        <w:t>mpeg</w:t>
      </w:r>
      <w:bookmarkEnd w:id="167"/>
      <w:proofErr w:type="spellEnd"/>
    </w:p>
    <w:p w:rsidR="00255D37" w:rsidRDefault="00383797" w:rsidP="00B53E02">
      <w:r>
        <w:t xml:space="preserve">Se usará </w:t>
      </w:r>
      <w:proofErr w:type="spellStart"/>
      <w:r w:rsidRPr="00383797">
        <w:t>FFmpeg</w:t>
      </w:r>
      <w:proofErr w:type="spellEnd"/>
      <w:r>
        <w:t xml:space="preserve"> para realizar</w:t>
      </w:r>
      <w:r w:rsidR="009F3698">
        <w:t xml:space="preserve"> las conversiones de los videos, </w:t>
      </w:r>
      <w:proofErr w:type="spellStart"/>
      <w:r w:rsidR="002E2660">
        <w:t>FFmpeg</w:t>
      </w:r>
      <w:proofErr w:type="spellEnd"/>
      <w:r w:rsidR="009F3698">
        <w:t xml:space="preserve"> ser</w:t>
      </w:r>
      <w:r w:rsidR="002E2660">
        <w:t>á</w:t>
      </w:r>
      <w:r w:rsidR="009F3698">
        <w:t xml:space="preserve"> invocados por scripts PHP mediante el comando </w:t>
      </w:r>
      <w:proofErr w:type="spellStart"/>
      <w:proofErr w:type="gramStart"/>
      <w:r w:rsidR="009F3698">
        <w:t>exec</w:t>
      </w:r>
      <w:proofErr w:type="spellEnd"/>
      <w:r w:rsidR="009F3698">
        <w:t>(</w:t>
      </w:r>
      <w:proofErr w:type="gramEnd"/>
      <w:r w:rsidR="009F3698">
        <w:t>), el cual</w:t>
      </w:r>
      <w:r w:rsidR="002E2660">
        <w:t xml:space="preserve"> permite ejecutar instrucciones en la consola del sistema servidor.</w:t>
      </w:r>
    </w:p>
    <w:p w:rsidR="00EC3C1C" w:rsidRPr="000B5660" w:rsidRDefault="00255D37" w:rsidP="00B53E02">
      <w:r>
        <w:t xml:space="preserve">El siguiente ejemplo muestra un esquema de la sintaxis de </w:t>
      </w:r>
      <w:proofErr w:type="spellStart"/>
      <w:r>
        <w:t>ffmpeg</w:t>
      </w:r>
      <w:proofErr w:type="spellEnd"/>
      <w:r>
        <w:t xml:space="preserve"> para realizar la conversión de un video donde $</w:t>
      </w:r>
      <w:proofErr w:type="spellStart"/>
      <w:r>
        <w:t>infile</w:t>
      </w:r>
      <w:proofErr w:type="spellEnd"/>
      <w:r>
        <w:t xml:space="preserve"> es el archivo de entrada, $</w:t>
      </w:r>
      <w:proofErr w:type="spellStart"/>
      <w:r>
        <w:t>outfile</w:t>
      </w:r>
      <w:proofErr w:type="spellEnd"/>
      <w:r>
        <w:t xml:space="preserve"> es el archivo de salida, $</w:t>
      </w:r>
      <w:proofErr w:type="spellStart"/>
      <w:r>
        <w:t>acodec</w:t>
      </w:r>
      <w:proofErr w:type="spellEnd"/>
      <w:r>
        <w:t xml:space="preserve"> es el </w:t>
      </w:r>
      <w:proofErr w:type="spellStart"/>
      <w:r>
        <w:t>codec</w:t>
      </w:r>
      <w:proofErr w:type="spellEnd"/>
      <w:r>
        <w:t xml:space="preserve"> de audio, $</w:t>
      </w:r>
      <w:proofErr w:type="spellStart"/>
      <w:r>
        <w:t>vcodec</w:t>
      </w:r>
      <w:proofErr w:type="spellEnd"/>
      <w:r>
        <w:t xml:space="preserve"> es el </w:t>
      </w:r>
      <w:proofErr w:type="spellStart"/>
      <w:r>
        <w:t>codec</w:t>
      </w:r>
      <w:proofErr w:type="spellEnd"/>
      <w:r>
        <w:t xml:space="preserve"> de video, el </w:t>
      </w:r>
      <w:proofErr w:type="spellStart"/>
      <w:r>
        <w:t>bitrate</w:t>
      </w:r>
      <w:proofErr w:type="spellEnd"/>
      <w:r>
        <w:t xml:space="preserve"> de audio es de 96 kb/s y 500 kb/s el de video.</w:t>
      </w:r>
    </w:p>
    <w:p w:rsidR="00EC3C1C" w:rsidRPr="000B5660" w:rsidRDefault="00EC3C1C" w:rsidP="00EC3C1C">
      <w:pPr>
        <w:pStyle w:val="Ttulo7"/>
        <w:rPr>
          <w:lang w:val="es-CL"/>
        </w:rPr>
      </w:pPr>
      <w:proofErr w:type="spellStart"/>
      <w:proofErr w:type="gramStart"/>
      <w:r w:rsidRPr="000B5660">
        <w:rPr>
          <w:lang w:val="es-CL"/>
        </w:rPr>
        <w:t>ffmpeg</w:t>
      </w:r>
      <w:proofErr w:type="spellEnd"/>
      <w:proofErr w:type="gramEnd"/>
      <w:r w:rsidR="009F3698">
        <w:rPr>
          <w:lang w:val="es-CL"/>
        </w:rPr>
        <w:t xml:space="preserve"> -i {$</w:t>
      </w:r>
      <w:proofErr w:type="spellStart"/>
      <w:r w:rsidR="009F3698">
        <w:rPr>
          <w:lang w:val="es-CL"/>
        </w:rPr>
        <w:t>infile</w:t>
      </w:r>
      <w:proofErr w:type="spellEnd"/>
      <w:r w:rsidR="009F3698">
        <w:rPr>
          <w:lang w:val="es-CL"/>
        </w:rPr>
        <w:t>}</w:t>
      </w:r>
      <w:r w:rsidRPr="000B5660">
        <w:rPr>
          <w:lang w:val="es-CL"/>
        </w:rPr>
        <w:t xml:space="preserve"> -</w:t>
      </w:r>
      <w:proofErr w:type="spellStart"/>
      <w:r w:rsidRPr="000B5660">
        <w:rPr>
          <w:lang w:val="es-CL"/>
        </w:rPr>
        <w:t>acodec</w:t>
      </w:r>
      <w:proofErr w:type="spellEnd"/>
      <w:r w:rsidR="009F3698">
        <w:rPr>
          <w:lang w:val="es-CL"/>
        </w:rPr>
        <w:t>{$</w:t>
      </w:r>
      <w:proofErr w:type="spellStart"/>
      <w:r w:rsidR="009F3698">
        <w:rPr>
          <w:lang w:val="es-CL"/>
        </w:rPr>
        <w:t>acodec</w:t>
      </w:r>
      <w:proofErr w:type="spellEnd"/>
      <w:r w:rsidR="009F3698">
        <w:rPr>
          <w:lang w:val="es-CL"/>
        </w:rPr>
        <w:t>}</w:t>
      </w:r>
      <w:r w:rsidRPr="000B5660">
        <w:rPr>
          <w:lang w:val="es-CL"/>
        </w:rPr>
        <w:t xml:space="preserve"> -ab 96k -</w:t>
      </w:r>
      <w:proofErr w:type="spellStart"/>
      <w:r w:rsidRPr="000B5660">
        <w:rPr>
          <w:lang w:val="es-CL"/>
        </w:rPr>
        <w:t>vcodec</w:t>
      </w:r>
      <w:proofErr w:type="spellEnd"/>
      <w:r w:rsidR="009F3698">
        <w:rPr>
          <w:lang w:val="es-CL"/>
        </w:rPr>
        <w:t>{$</w:t>
      </w:r>
      <w:proofErr w:type="spellStart"/>
      <w:r w:rsidR="009F3698">
        <w:rPr>
          <w:lang w:val="es-CL"/>
        </w:rPr>
        <w:t>vcodec</w:t>
      </w:r>
      <w:proofErr w:type="spellEnd"/>
      <w:r w:rsidR="009F3698">
        <w:rPr>
          <w:lang w:val="es-CL"/>
        </w:rPr>
        <w:t>} -b 500k {$</w:t>
      </w:r>
      <w:proofErr w:type="spellStart"/>
      <w:r w:rsidR="009F3698">
        <w:rPr>
          <w:lang w:val="es-CL"/>
        </w:rPr>
        <w:t>outfile</w:t>
      </w:r>
      <w:proofErr w:type="spellEnd"/>
      <w:r w:rsidR="009F3698">
        <w:rPr>
          <w:lang w:val="es-CL"/>
        </w:rPr>
        <w:t>}</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68" w:name="_Toc280545946"/>
      <w:r w:rsidRPr="000B5660">
        <w:lastRenderedPageBreak/>
        <w:t xml:space="preserve">4.2.2. </w:t>
      </w:r>
      <w:del w:id="169" w:author="Dahianna Vega Leiva" w:date="2010-12-22T12:27:00Z">
        <w:r w:rsidRPr="000B5660" w:rsidDel="00AD2221">
          <w:delText xml:space="preserve">Lado </w:delText>
        </w:r>
      </w:del>
      <w:ins w:id="170" w:author="Dahianna Vega Leiva" w:date="2010-12-22T12:27:00Z">
        <w:r w:rsidR="00AD2221">
          <w:t>Frente</w:t>
        </w:r>
        <w:r w:rsidR="00AD2221" w:rsidRPr="000B5660">
          <w:t xml:space="preserve"> </w:t>
        </w:r>
      </w:ins>
      <w:r w:rsidRPr="000B5660">
        <w:t>Cliente</w:t>
      </w:r>
      <w:bookmarkEnd w:id="168"/>
    </w:p>
    <w:p w:rsidR="000E1C37" w:rsidRDefault="000E1C37" w:rsidP="000E1C37">
      <w:pPr>
        <w:pStyle w:val="Subttulo"/>
        <w:outlineLvl w:val="2"/>
      </w:pPr>
      <w:bookmarkStart w:id="171" w:name="_Toc280545947"/>
      <w:r w:rsidRPr="000B5660">
        <w:t xml:space="preserve">4.2.2.1 </w:t>
      </w:r>
      <w:proofErr w:type="spellStart"/>
      <w:r w:rsidRPr="000B5660">
        <w:t>J</w:t>
      </w:r>
      <w:r w:rsidR="00302ACA">
        <w:t>avascript</w:t>
      </w:r>
      <w:bookmarkEnd w:id="171"/>
      <w:proofErr w:type="spellEnd"/>
    </w:p>
    <w:p w:rsidR="00004F17" w:rsidRDefault="00004F17" w:rsidP="00004F17">
      <w:r>
        <w:t xml:space="preserve">Se estructuran las carpetas </w:t>
      </w:r>
      <w:proofErr w:type="spellStart"/>
      <w:r>
        <w:t>javascript</w:t>
      </w:r>
      <w:proofErr w:type="spellEnd"/>
      <w:r>
        <w:t xml:space="preserve"> dentro de una carpeta llamada </w:t>
      </w:r>
      <w:proofErr w:type="spellStart"/>
      <w:r>
        <w:t>js</w:t>
      </w:r>
      <w:proofErr w:type="spellEnd"/>
      <w:r>
        <w:t xml:space="preserve"> en la r</w:t>
      </w:r>
      <w:r w:rsidR="0053639F">
        <w:t xml:space="preserve">aíz del sitio con la siguiente estructura de carpetas relativas a la </w:t>
      </w:r>
      <w:del w:id="172" w:author="Dahianna Vega Leiva" w:date="2010-12-22T12:27:00Z">
        <w:r w:rsidR="0053639F" w:rsidDel="00AD2221">
          <w:delText>raiz</w:delText>
        </w:r>
      </w:del>
      <w:ins w:id="173" w:author="Dahianna Vega Leiva" w:date="2010-12-22T12:27:00Z">
        <w:r w:rsidR="00AD2221">
          <w:t>raíz</w:t>
        </w:r>
      </w:ins>
      <w:r>
        <w:t>:</w:t>
      </w:r>
    </w:p>
    <w:p w:rsidR="00004F17" w:rsidRDefault="0053639F" w:rsidP="00004F17">
      <w:proofErr w:type="spellStart"/>
      <w:proofErr w:type="gramStart"/>
      <w:r w:rsidRPr="0053639F">
        <w:rPr>
          <w:b/>
        </w:rPr>
        <w:t>js</w:t>
      </w:r>
      <w:proofErr w:type="spellEnd"/>
      <w:r w:rsidRPr="0053639F">
        <w:rPr>
          <w:b/>
        </w:rPr>
        <w:t>/api</w:t>
      </w:r>
      <w:proofErr w:type="gramEnd"/>
      <w:r w:rsidR="00004F17">
        <w:t xml:space="preserve">: funcionalidad desarrollada específicamente para este sistema particular aunque podría usarse </w:t>
      </w:r>
      <w:del w:id="174" w:author="Dahianna Vega Leiva" w:date="2010-12-22T12:27:00Z">
        <w:r w:rsidR="00004F17" w:rsidDel="00AD2221">
          <w:delText xml:space="preserve"> </w:delText>
        </w:r>
      </w:del>
      <w:r w:rsidR="00004F17">
        <w:t>para otros casos</w:t>
      </w:r>
      <w:del w:id="175" w:author="Dahianna Vega Leiva" w:date="2010-12-22T12:27:00Z">
        <w:r w:rsidR="00397379" w:rsidDel="00AD2221">
          <w:delText>, la</w:delText>
        </w:r>
      </w:del>
      <w:ins w:id="176" w:author="Dahianna Vega Leiva" w:date="2010-12-22T12:27:00Z">
        <w:r w:rsidR="00AD2221">
          <w:t>. El objetivo</w:t>
        </w:r>
      </w:ins>
      <w:del w:id="177" w:author="Dahianna Vega Leiva" w:date="2010-12-22T12:27:00Z">
        <w:r w:rsidR="00397379" w:rsidDel="00AD2221">
          <w:delText xml:space="preserve"> idea</w:delText>
        </w:r>
      </w:del>
      <w:r w:rsidR="00397379">
        <w:t xml:space="preserve"> es generar </w:t>
      </w:r>
      <w:del w:id="178" w:author="Dahianna Vega Leiva" w:date="2010-12-22T12:27:00Z">
        <w:r w:rsidR="00397379" w:rsidDel="00AD2221">
          <w:delText xml:space="preserve">acá </w:delText>
        </w:r>
      </w:del>
      <w:r w:rsidR="00397379">
        <w:t xml:space="preserve">un api </w:t>
      </w:r>
      <w:del w:id="179" w:author="Dahianna Vega Leiva" w:date="2010-12-22T12:27:00Z">
        <w:r w:rsidR="00397379" w:rsidDel="00AD2221">
          <w:delText>propia</w:delText>
        </w:r>
      </w:del>
      <w:ins w:id="180" w:author="Dahianna Vega Leiva" w:date="2010-12-22T12:27:00Z">
        <w:r w:rsidR="00AD2221">
          <w:t>propio</w:t>
        </w:r>
      </w:ins>
      <w:r w:rsidR="00397379">
        <w:t xml:space="preserve"> del CMS</w:t>
      </w:r>
      <w:r w:rsidR="00004F17">
        <w:t>.</w:t>
      </w:r>
    </w:p>
    <w:p w:rsidR="0053639F" w:rsidRDefault="00004F17" w:rsidP="00004F17">
      <w:proofErr w:type="spellStart"/>
      <w:proofErr w:type="gramStart"/>
      <w:r w:rsidRPr="0053639F">
        <w:rPr>
          <w:b/>
        </w:rPr>
        <w:t>js</w:t>
      </w:r>
      <w:proofErr w:type="spellEnd"/>
      <w:r w:rsidRPr="0053639F">
        <w:rPr>
          <w:b/>
        </w:rPr>
        <w:t>/</w:t>
      </w:r>
      <w:proofErr w:type="spellStart"/>
      <w:r w:rsidRPr="0053639F">
        <w:rPr>
          <w:b/>
        </w:rPr>
        <w:t>framework</w:t>
      </w:r>
      <w:proofErr w:type="spellEnd"/>
      <w:proofErr w:type="gramEnd"/>
      <w:r w:rsidRPr="0053639F">
        <w:rPr>
          <w:b/>
        </w:rPr>
        <w:t>:</w:t>
      </w:r>
      <w:r w:rsidR="00C43BA3">
        <w:rPr>
          <w:b/>
        </w:rPr>
        <w:t xml:space="preserve"> </w:t>
      </w:r>
      <w:ins w:id="181" w:author="Dahianna Vega Leiva" w:date="2010-12-22T12:27:00Z">
        <w:r w:rsidR="00AD2221">
          <w:t>A</w:t>
        </w:r>
      </w:ins>
      <w:del w:id="182" w:author="Dahianna Vega Leiva" w:date="2010-12-22T12:27:00Z">
        <w:r w:rsidR="00B67BC3" w:rsidDel="00AD2221">
          <w:delText>a</w:delText>
        </w:r>
      </w:del>
      <w:r w:rsidR="00B67BC3">
        <w:t>cá se servirán los</w:t>
      </w:r>
      <w:r w:rsidR="00C43BA3">
        <w:t xml:space="preserve"> </w:t>
      </w:r>
      <w:proofErr w:type="spellStart"/>
      <w:r>
        <w:t>frameworks</w:t>
      </w:r>
      <w:proofErr w:type="spellEnd"/>
      <w:r w:rsidR="00C43BA3">
        <w:t xml:space="preserve"> </w:t>
      </w:r>
      <w:proofErr w:type="spellStart"/>
      <w:r>
        <w:t>javascript</w:t>
      </w:r>
      <w:proofErr w:type="spellEnd"/>
      <w:r w:rsidR="00B67BC3">
        <w:t xml:space="preserve"> a utilizar</w:t>
      </w:r>
      <w:del w:id="183" w:author="Dahianna Vega Leiva" w:date="2010-12-22T12:28:00Z">
        <w:r w:rsidR="00C15EB2" w:rsidDel="00AD2221">
          <w:delText>,</w:delText>
        </w:r>
        <w:r w:rsidDel="00AD2221">
          <w:delText xml:space="preserve"> en </w:delText>
        </w:r>
      </w:del>
      <w:ins w:id="184" w:author="Dahianna Vega Leiva" w:date="2010-12-22T12:28:00Z">
        <w:r w:rsidR="00AD2221">
          <w:t xml:space="preserve">. En </w:t>
        </w:r>
      </w:ins>
      <w:r>
        <w:t xml:space="preserve">la primera etapa se usará </w:t>
      </w:r>
      <w:proofErr w:type="spellStart"/>
      <w:r>
        <w:t>JQuery</w:t>
      </w:r>
      <w:proofErr w:type="spellEnd"/>
      <w:r>
        <w:t xml:space="preserve"> pero eventualmente </w:t>
      </w:r>
      <w:del w:id="185" w:author="Dahianna Vega Leiva" w:date="2010-12-22T12:28:00Z">
        <w:r w:rsidDel="00AD2221">
          <w:delText>podrían usarse</w:delText>
        </w:r>
      </w:del>
      <w:ins w:id="186" w:author="Dahianna Vega Leiva" w:date="2010-12-22T12:28:00Z">
        <w:r w:rsidR="00AD2221">
          <w:t>se podrían utilizar</w:t>
        </w:r>
      </w:ins>
      <w:r>
        <w:t xml:space="preserve"> otros</w:t>
      </w:r>
      <w:r w:rsidR="00C43BA3">
        <w:t xml:space="preserve"> </w:t>
      </w:r>
      <w:proofErr w:type="spellStart"/>
      <w:r w:rsidR="0053639F">
        <w:t>frameworks</w:t>
      </w:r>
      <w:proofErr w:type="spellEnd"/>
      <w:r w:rsidR="0053639F">
        <w:t>.</w:t>
      </w:r>
    </w:p>
    <w:p w:rsidR="00004F17" w:rsidRPr="00004F17" w:rsidRDefault="00004F17" w:rsidP="00004F17">
      <w:proofErr w:type="spellStart"/>
      <w:proofErr w:type="gramStart"/>
      <w:r w:rsidRPr="0053639F">
        <w:rPr>
          <w:b/>
        </w:rPr>
        <w:t>js</w:t>
      </w:r>
      <w:proofErr w:type="spellEnd"/>
      <w:r w:rsidRPr="0053639F">
        <w:rPr>
          <w:b/>
        </w:rPr>
        <w:t>/</w:t>
      </w:r>
      <w:proofErr w:type="spellStart"/>
      <w:r w:rsidRPr="0053639F">
        <w:rPr>
          <w:b/>
        </w:rPr>
        <w:t>lib</w:t>
      </w:r>
      <w:proofErr w:type="spellEnd"/>
      <w:proofErr w:type="gramEnd"/>
      <w:r w:rsidRPr="0053639F">
        <w:rPr>
          <w:b/>
        </w:rPr>
        <w:t>:</w:t>
      </w:r>
      <w:r>
        <w:t xml:space="preserve"> funcionalidades específicas </w:t>
      </w:r>
      <w:del w:id="187" w:author="Dahianna Vega Leiva" w:date="2010-12-22T12:28:00Z">
        <w:r w:rsidDel="00AD2221">
          <w:delText>las cuales</w:delText>
        </w:r>
      </w:del>
      <w:ins w:id="188" w:author="Dahianna Vega Leiva" w:date="2010-12-22T12:28:00Z">
        <w:r w:rsidR="00AD2221">
          <w:t>que</w:t>
        </w:r>
      </w:ins>
      <w:r>
        <w:t xml:space="preserve"> dependen de los </w:t>
      </w:r>
      <w:proofErr w:type="spellStart"/>
      <w:r>
        <w:t>frameworks</w:t>
      </w:r>
      <w:proofErr w:type="spellEnd"/>
      <w:r>
        <w:t xml:space="preserve"> utilizados para trabajar</w:t>
      </w:r>
      <w:del w:id="189" w:author="Dahianna Vega Leiva" w:date="2010-12-22T12:28:00Z">
        <w:r w:rsidR="00C15EB2" w:rsidDel="00AD2221">
          <w:delText>, en esta etapa usaremos</w:delText>
        </w:r>
      </w:del>
      <w:ins w:id="190" w:author="Dahianna Vega Leiva" w:date="2010-12-22T12:28:00Z">
        <w:r w:rsidR="00AD2221">
          <w:t>. En esta etapa se utilizarán</w:t>
        </w:r>
      </w:ins>
      <w:r w:rsidR="00C15EB2">
        <w:t xml:space="preserve"> librerías </w:t>
      </w:r>
      <w:r w:rsidR="00A20BC6">
        <w:t xml:space="preserve">basadas </w:t>
      </w:r>
      <w:r w:rsidR="00C15EB2">
        <w:t>e</w:t>
      </w:r>
      <w:r w:rsidR="00A20BC6">
        <w:t>n</w:t>
      </w:r>
      <w:r w:rsidR="008626F7">
        <w:t xml:space="preserve"> </w:t>
      </w:r>
      <w:proofErr w:type="spellStart"/>
      <w:r w:rsidR="00C15EB2">
        <w:t>JQuery</w:t>
      </w:r>
      <w:proofErr w:type="spellEnd"/>
      <w:r>
        <w:t>.</w:t>
      </w:r>
    </w:p>
    <w:p w:rsidR="00B80FF0" w:rsidRDefault="00B80FF0" w:rsidP="00AD2221">
      <w:r>
        <w:t xml:space="preserve">Existe una técnica para reducir el peso de los archivos </w:t>
      </w:r>
      <w:proofErr w:type="spellStart"/>
      <w:r>
        <w:t>javascript</w:t>
      </w:r>
      <w:proofErr w:type="spellEnd"/>
      <w:r>
        <w:t xml:space="preserve"> llamada compresión, esta consiste en eliminar todos los espacios y saltos de líneas innecesarios lo que logra reducir el peso de los archivos entre un 30% y un 70%</w:t>
      </w:r>
      <w:ins w:id="191" w:author="Dahianna Vega Leiva" w:date="2010-12-22T12:29:00Z">
        <w:r w:rsidR="00AD2221">
          <w:t xml:space="preserve">, </w:t>
        </w:r>
      </w:ins>
      <w:r w:rsidR="00AD2221">
        <w:t>no obstante,</w:t>
      </w:r>
      <w:r>
        <w:t xml:space="preserve"> presenta dificultades ya que se pierde toda la</w:t>
      </w:r>
      <w:commentRangeStart w:id="192"/>
      <w:r>
        <w:t xml:space="preserve"> </w:t>
      </w:r>
      <w:proofErr w:type="spellStart"/>
      <w:r>
        <w:t>indentación</w:t>
      </w:r>
      <w:proofErr w:type="spellEnd"/>
      <w:r>
        <w:t xml:space="preserve"> </w:t>
      </w:r>
      <w:commentRangeEnd w:id="192"/>
      <w:r w:rsidR="00AD2221">
        <w:rPr>
          <w:rStyle w:val="Refdecomentario"/>
          <w:rFonts w:eastAsia="Times New Roman" w:cs="Times New Roman"/>
          <w:szCs w:val="20"/>
          <w:lang w:eastAsia="en-US"/>
        </w:rPr>
        <w:commentReference w:id="192"/>
      </w:r>
      <w:r>
        <w:t>del código lo que va en desmedro de la legibilidad de este.</w:t>
      </w:r>
    </w:p>
    <w:p w:rsidR="00B80FF0" w:rsidRDefault="003213CE" w:rsidP="00004F17">
      <w:r>
        <w:t>Como una forma de mini</w:t>
      </w:r>
      <w:r w:rsidR="00B80FF0">
        <w:t xml:space="preserve">mizar este inconveniente se guardarán todos los fuentes de los archivos </w:t>
      </w:r>
      <w:proofErr w:type="spellStart"/>
      <w:r w:rsidR="00B80FF0">
        <w:t>javascript</w:t>
      </w:r>
      <w:proofErr w:type="spellEnd"/>
      <w:r w:rsidR="00B80FF0">
        <w:t xml:space="preserve"> sin comprimir en carpetas llamadas </w:t>
      </w:r>
      <w:proofErr w:type="spellStart"/>
      <w:r w:rsidR="00B80FF0">
        <w:t>source</w:t>
      </w:r>
      <w:proofErr w:type="spellEnd"/>
      <w:r w:rsidR="00B80FF0">
        <w:t xml:space="preserve"> a lo largo de todo el árbol de directorios </w:t>
      </w:r>
      <w:proofErr w:type="spellStart"/>
      <w:r w:rsidR="00B80FF0">
        <w:t>javascript</w:t>
      </w:r>
      <w:proofErr w:type="spellEnd"/>
      <w:r w:rsidR="00B80FF0">
        <w:t>. Todas las modificaciones se harán sobre esos archivos para luego comprimir si se estima conveniente.</w:t>
      </w:r>
    </w:p>
    <w:p w:rsidR="003213CE" w:rsidRDefault="003213CE" w:rsidP="00004F17">
      <w:r>
        <w:lastRenderedPageBreak/>
        <w:t xml:space="preserve">Siguiendo el principio de Extreme </w:t>
      </w:r>
      <w:proofErr w:type="spellStart"/>
      <w:r>
        <w:t>Programming</w:t>
      </w:r>
      <w:proofErr w:type="spellEnd"/>
      <w:r>
        <w:t xml:space="preserve"> “hágalo funcionar, después hágalo funcionar rápido” en esta etapa se trabajará sobre las carpetas </w:t>
      </w:r>
      <w:proofErr w:type="spellStart"/>
      <w:r>
        <w:t>source</w:t>
      </w:r>
      <w:proofErr w:type="spellEnd"/>
      <w:r>
        <w:t xml:space="preserv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 xml:space="preserve">La imagen a continuación muestra la estructura de carpetas </w:t>
      </w:r>
      <w:proofErr w:type="spellStart"/>
      <w:r>
        <w:t>javascript</w:t>
      </w:r>
      <w:proofErr w:type="spellEnd"/>
      <w:r>
        <w:t xml:space="preserve"> en el explorador del IDE PHP, </w:t>
      </w:r>
      <w:proofErr w:type="spellStart"/>
      <w:r>
        <w:t>Zend</w:t>
      </w:r>
      <w:proofErr w:type="spellEnd"/>
      <w:r>
        <w:t xml:space="preserve"> Studio.</w:t>
      </w:r>
    </w:p>
    <w:p w:rsidR="00004F17" w:rsidRDefault="00004F17" w:rsidP="00004F17"/>
    <w:p w:rsidR="001C0220" w:rsidRDefault="00BE6B2C" w:rsidP="001C0220">
      <w:pPr>
        <w:keepNext/>
        <w:jc w:val="center"/>
      </w:pPr>
      <w:r w:rsidRPr="00BE6B2C">
        <w:rPr>
          <w:noProof/>
          <w:lang w:eastAsia="es-CL"/>
        </w:rPr>
        <w:drawing>
          <wp:inline distT="0" distB="0" distL="0" distR="0" wp14:anchorId="7ECD7556" wp14:editId="2B1B6DE3">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3" w:name="_Toc280463967"/>
      <w:r>
        <w:t xml:space="preserve">Ilustración </w:t>
      </w:r>
      <w:r w:rsidR="00075ADF">
        <w:fldChar w:fldCharType="begin"/>
      </w:r>
      <w:r w:rsidR="008D3920">
        <w:instrText xml:space="preserve"> SEQ Ilustración \* ARABIC </w:instrText>
      </w:r>
      <w:r w:rsidR="00075ADF">
        <w:fldChar w:fldCharType="separate"/>
      </w:r>
      <w:r w:rsidR="00134FCB">
        <w:rPr>
          <w:noProof/>
        </w:rPr>
        <w:t>26</w:t>
      </w:r>
      <w:r w:rsidR="00075ADF">
        <w:rPr>
          <w:noProof/>
        </w:rPr>
        <w:fldChar w:fldCharType="end"/>
      </w:r>
      <w:r>
        <w:t xml:space="preserve"> - Estructura de carpetas </w:t>
      </w:r>
      <w:proofErr w:type="spellStart"/>
      <w:r>
        <w:t>javascript</w:t>
      </w:r>
      <w:bookmarkEnd w:id="193"/>
      <w:proofErr w:type="spellEnd"/>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4" w:name="_Toc280545948"/>
      <w:r w:rsidRPr="000B5660">
        <w:lastRenderedPageBreak/>
        <w:t>4.2.2.2 JW Player</w:t>
      </w:r>
      <w:bookmarkEnd w:id="194"/>
    </w:p>
    <w:p w:rsidR="00B77BEB" w:rsidRDefault="00B77BEB" w:rsidP="00B77BEB">
      <w:r>
        <w:t xml:space="preserve">JW  Player es reproductor Flash listo para usar, tiene una versión gratuita para uso no comercial, es totalmente personalizable mediante parámetros </w:t>
      </w:r>
      <w:proofErr w:type="spellStart"/>
      <w:r>
        <w:t>flashvars</w:t>
      </w:r>
      <w:proofErr w:type="spellEnd"/>
      <w:r>
        <w:t xml:space="preserve"> lo que </w:t>
      </w:r>
      <w:del w:id="195" w:author="Dahianna Vega Leiva" w:date="2010-12-22T12:30:00Z">
        <w:r w:rsidDel="00AD2221">
          <w:delText xml:space="preserve">nos </w:delText>
        </w:r>
      </w:del>
      <w:r>
        <w:t xml:space="preserve">permite extenderlo y hacer modificaciones en su look and </w:t>
      </w:r>
      <w:proofErr w:type="spellStart"/>
      <w:r>
        <w:t>feel</w:t>
      </w:r>
      <w:proofErr w:type="spellEnd"/>
      <w:r>
        <w:t xml:space="preserve"> sin modificar el código fuente del Flash.</w:t>
      </w:r>
    </w:p>
    <w:p w:rsidR="00B77BEB" w:rsidRPr="00B77BEB" w:rsidRDefault="00C43BA3" w:rsidP="00B77BEB">
      <w:r>
        <w:t>También</w:t>
      </w:r>
      <w:r w:rsidR="00B77BEB">
        <w:t xml:space="preserve"> cuenta con una API </w:t>
      </w:r>
      <w:proofErr w:type="spellStart"/>
      <w:r w:rsidR="00B77BEB">
        <w:t>javascript</w:t>
      </w:r>
      <w:proofErr w:type="spellEnd"/>
      <w:r w:rsidR="00B77BEB">
        <w:t xml:space="preserve"> para trabajar con eventos del </w:t>
      </w:r>
      <w:proofErr w:type="spellStart"/>
      <w:r w:rsidR="00B77BEB">
        <w:t>player</w:t>
      </w:r>
      <w:proofErr w:type="spellEnd"/>
      <w:r w:rsidR="00B77BEB">
        <w:t xml:space="preserve"> sin necesidad de intervenirlo por dentro.</w:t>
      </w:r>
    </w:p>
    <w:p w:rsidR="00F53ECB" w:rsidRDefault="00F53ECB" w:rsidP="00302ACA">
      <w:r>
        <w:t xml:space="preserve">Es importante aclarar que el código </w:t>
      </w:r>
      <w:proofErr w:type="spellStart"/>
      <w:r>
        <w:t>embed</w:t>
      </w:r>
      <w:proofErr w:type="spellEnd"/>
      <w:r>
        <w:t xml:space="preserve"> HTML de este </w:t>
      </w:r>
      <w:proofErr w:type="spellStart"/>
      <w:r>
        <w:t>player</w:t>
      </w:r>
      <w:proofErr w:type="spellEnd"/>
      <w:r>
        <w:t xml:space="preserve"> y de cualquier otro que se pudiera usar es administrable en el CMS por lo que no es obligatorio usar este u otro </w:t>
      </w:r>
      <w:proofErr w:type="spellStart"/>
      <w:r>
        <w:t>player</w:t>
      </w:r>
      <w:proofErr w:type="spellEnd"/>
      <w:r>
        <w:t xml:space="preserve">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6" w:name="_Toc280545949"/>
      <w:r>
        <w:lastRenderedPageBreak/>
        <w:t>4.3</w:t>
      </w:r>
      <w:r w:rsidR="00D3784E">
        <w:t xml:space="preserve">. </w:t>
      </w:r>
      <w:r>
        <w:t>Entorno de Desarrollo</w:t>
      </w:r>
      <w:bookmarkEnd w:id="196"/>
    </w:p>
    <w:p w:rsidR="006D756E" w:rsidRDefault="006D756E" w:rsidP="00AB32B1">
      <w:pPr>
        <w:pStyle w:val="Subttulo"/>
        <w:outlineLvl w:val="2"/>
      </w:pPr>
      <w:bookmarkStart w:id="197" w:name="_Toc280545950"/>
      <w:r>
        <w:t xml:space="preserve">4.3.1. </w:t>
      </w:r>
      <w:r w:rsidR="00D8645F">
        <w:t>Entorno Integrado de Desarrollo (IDE)</w:t>
      </w:r>
      <w:bookmarkEnd w:id="197"/>
    </w:p>
    <w:p w:rsidR="006D756E" w:rsidRDefault="00D3784E" w:rsidP="00302ACA">
      <w:r>
        <w:t xml:space="preserve">Se usará </w:t>
      </w:r>
      <w:proofErr w:type="spellStart"/>
      <w:r>
        <w:t>Zend</w:t>
      </w:r>
      <w:proofErr w:type="spellEnd"/>
      <w:r>
        <w:t xml:space="preserve"> Studio 7 que ofrece un entorno integrado para PHP basado en </w:t>
      </w:r>
      <w:r w:rsidR="00D8645F">
        <w:t>E</w:t>
      </w:r>
      <w:r>
        <w:t>clipse</w:t>
      </w:r>
      <w:del w:id="198" w:author="Dahianna Vega Leiva" w:date="2010-12-22T12:30:00Z">
        <w:r w:rsidDel="00AD2221">
          <w:delText>, este</w:delText>
        </w:r>
      </w:del>
      <w:ins w:id="199" w:author="Dahianna Vega Leiva" w:date="2010-12-22T12:30:00Z">
        <w:r w:rsidR="00AD2221">
          <w:t>. Este</w:t>
        </w:r>
      </w:ins>
      <w:r>
        <w:t xml:space="preserve"> entorno también incluye </w:t>
      </w:r>
      <w:proofErr w:type="spellStart"/>
      <w:r>
        <w:t>Zend</w:t>
      </w:r>
      <w:proofErr w:type="spellEnd"/>
      <w:r>
        <w:t xml:space="preserve"> Server y la posibilidad de integración</w:t>
      </w:r>
      <w:r w:rsidR="00D8645F">
        <w:t xml:space="preserve"> nativa</w:t>
      </w:r>
      <w:r>
        <w:t xml:space="preserve"> con </w:t>
      </w:r>
      <w:proofErr w:type="spellStart"/>
      <w:r>
        <w:t>Zend</w:t>
      </w:r>
      <w:proofErr w:type="spellEnd"/>
      <w:r>
        <w:t xml:space="preserve"> Framework</w:t>
      </w:r>
      <w:del w:id="200" w:author="Dahianna Vega Leiva" w:date="2010-12-22T12:31:00Z">
        <w:r w:rsidR="00AB32B1" w:rsidDel="00AD2221">
          <w:delText>, este se usara</w:delText>
        </w:r>
      </w:del>
      <w:ins w:id="201" w:author="Dahianna Vega Leiva" w:date="2010-12-22T12:31:00Z">
        <w:r w:rsidR="00AD2221">
          <w:t>. Este se usará</w:t>
        </w:r>
      </w:ins>
      <w:r w:rsidR="00AB32B1">
        <w:t xml:space="preserve"> en ambientes Linux y Windows</w:t>
      </w:r>
      <w:r>
        <w:t>.</w:t>
      </w:r>
    </w:p>
    <w:p w:rsidR="001C0220" w:rsidRDefault="00D3784E" w:rsidP="001C0220">
      <w:proofErr w:type="spellStart"/>
      <w:r>
        <w:t>Zend</w:t>
      </w:r>
      <w:proofErr w:type="spellEnd"/>
      <w:r>
        <w:t xml:space="preserve">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14:anchorId="56536ADD" wp14:editId="5937927A">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202" w:name="_Toc280463968"/>
      <w:r>
        <w:t xml:space="preserve">Ilustración </w:t>
      </w:r>
      <w:r w:rsidR="00075ADF">
        <w:fldChar w:fldCharType="begin"/>
      </w:r>
      <w:r w:rsidR="008D3920">
        <w:instrText xml:space="preserve"> SEQ Ilustración \* ARABIC </w:instrText>
      </w:r>
      <w:r w:rsidR="00075ADF">
        <w:fldChar w:fldCharType="separate"/>
      </w:r>
      <w:r w:rsidR="00134FCB">
        <w:rPr>
          <w:noProof/>
        </w:rPr>
        <w:t>27</w:t>
      </w:r>
      <w:r w:rsidR="00075ADF">
        <w:rPr>
          <w:noProof/>
        </w:rPr>
        <w:fldChar w:fldCharType="end"/>
      </w:r>
      <w:r>
        <w:t xml:space="preserve"> - </w:t>
      </w:r>
      <w:proofErr w:type="spellStart"/>
      <w:r>
        <w:t>Zend</w:t>
      </w:r>
      <w:proofErr w:type="spellEnd"/>
      <w:r>
        <w:t xml:space="preserve"> Studio en Ubuntu Linux</w:t>
      </w:r>
      <w:bookmarkEnd w:id="202"/>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203" w:name="_Toc280545951"/>
      <w:r>
        <w:lastRenderedPageBreak/>
        <w:t>4.3.2. Control de versiones</w:t>
      </w:r>
      <w:bookmarkEnd w:id="203"/>
    </w:p>
    <w:p w:rsidR="00302ACA" w:rsidRDefault="004930D3" w:rsidP="00302ACA">
      <w:r>
        <w:t xml:space="preserve">Se usará el repositorio SVN de Google </w:t>
      </w:r>
      <w:proofErr w:type="spellStart"/>
      <w:r>
        <w:t>Code</w:t>
      </w:r>
      <w:proofErr w:type="spellEnd"/>
      <w:r>
        <w:t xml:space="preserve"> para sincronizar con el cliente SVN de </w:t>
      </w:r>
      <w:proofErr w:type="spellStart"/>
      <w:r>
        <w:t>Zend</w:t>
      </w:r>
      <w:proofErr w:type="spellEnd"/>
      <w:r>
        <w:t xml:space="preserve"> Studio</w:t>
      </w:r>
      <w:del w:id="204" w:author="Dahianna Vega Leiva" w:date="2010-12-22T12:31:00Z">
        <w:r w:rsidDel="00AD2221">
          <w:delText>, se</w:delText>
        </w:r>
      </w:del>
      <w:ins w:id="205" w:author="Dahianna Vega Leiva" w:date="2010-12-22T12:31:00Z">
        <w:r w:rsidR="00AD2221">
          <w:t>. Se</w:t>
        </w:r>
      </w:ins>
      <w:r>
        <w:t xml:space="preserve"> utilizará la rama </w:t>
      </w:r>
      <w:proofErr w:type="spellStart"/>
      <w:r>
        <w:t>trunk</w:t>
      </w:r>
      <w:proofErr w:type="spellEnd"/>
      <w:r>
        <w:t xml:space="preserve">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14:anchorId="43FB2544" wp14:editId="14D17E78">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06" w:name="_Toc280463969"/>
      <w:r>
        <w:t xml:space="preserve">Ilustración </w:t>
      </w:r>
      <w:r w:rsidR="00075ADF">
        <w:fldChar w:fldCharType="begin"/>
      </w:r>
      <w:r w:rsidR="008D3920">
        <w:instrText xml:space="preserve"> SEQ Ilustración \* ARABIC </w:instrText>
      </w:r>
      <w:r w:rsidR="00075ADF">
        <w:fldChar w:fldCharType="separate"/>
      </w:r>
      <w:r w:rsidR="00134FCB">
        <w:rPr>
          <w:noProof/>
        </w:rPr>
        <w:t>28</w:t>
      </w:r>
      <w:r w:rsidR="00075ADF">
        <w:rPr>
          <w:noProof/>
        </w:rPr>
        <w:fldChar w:fldCharType="end"/>
      </w:r>
      <w:r>
        <w:t xml:space="preserve"> - Estructura de repositorio </w:t>
      </w:r>
      <w:proofErr w:type="spellStart"/>
      <w:r>
        <w:t>Subversion</w:t>
      </w:r>
      <w:proofErr w:type="spellEnd"/>
      <w:r>
        <w:t xml:space="preserve"> vista en </w:t>
      </w:r>
      <w:proofErr w:type="spellStart"/>
      <w:r>
        <w:t>Zend</w:t>
      </w:r>
      <w:proofErr w:type="spellEnd"/>
      <w:r>
        <w:t xml:space="preserve"> Studio</w:t>
      </w:r>
      <w:bookmarkEnd w:id="20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207" w:name="_Toc280545952"/>
      <w:r w:rsidRPr="000B5660">
        <w:lastRenderedPageBreak/>
        <w:t>4.3. Diagrama de Datos</w:t>
      </w:r>
      <w:bookmarkEnd w:id="207"/>
    </w:p>
    <w:p w:rsidR="003168E5" w:rsidRPr="003168E5" w:rsidRDefault="003168E5" w:rsidP="003168E5">
      <w:r>
        <w:t>En esta fase se diseñar</w:t>
      </w:r>
      <w:ins w:id="208" w:author="Dahianna Vega Leiva" w:date="2010-12-22T12:31:00Z">
        <w:r w:rsidR="00AD2221">
          <w:t>á</w:t>
        </w:r>
      </w:ins>
      <w:del w:id="209" w:author="Dahianna Vega Leiva" w:date="2010-12-22T12:31:00Z">
        <w:r w:rsidDel="00AD2221">
          <w:delText>a</w:delText>
        </w:r>
      </w:del>
      <w:r>
        <w:t xml:space="preserve"> una base para el </w:t>
      </w:r>
      <w:proofErr w:type="spellStart"/>
      <w:r>
        <w:t>framework</w:t>
      </w:r>
      <w:proofErr w:type="spellEnd"/>
      <w:r>
        <w:t xml:space="preserve"> y CMS</w:t>
      </w:r>
      <w:ins w:id="210" w:author="Dahianna Vega Leiva" w:date="2010-12-22T12:31:00Z">
        <w:r w:rsidR="00AD2221">
          <w:t>,</w:t>
        </w:r>
      </w:ins>
      <w:r w:rsidR="00D7330E">
        <w:t xml:space="preserve"> lo que incluye páginas base, videos, videos destacados, miniaturas, </w:t>
      </w:r>
      <w:proofErr w:type="spellStart"/>
      <w:r w:rsidR="00D7330E">
        <w:t>tags</w:t>
      </w:r>
      <w:proofErr w:type="spellEnd"/>
      <w:r w:rsidR="00D7330E">
        <w:t xml:space="preserve">, categorías, </w:t>
      </w:r>
      <w:proofErr w:type="spellStart"/>
      <w:r w:rsidR="005E46BE">
        <w:t>players</w:t>
      </w:r>
      <w:proofErr w:type="spellEnd"/>
      <w:r w:rsidR="005E46BE">
        <w:t>,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14:anchorId="43ED7020" wp14:editId="06F34DC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11" w:name="_Toc280463970"/>
      <w:r w:rsidRPr="0073406A">
        <w:rPr>
          <w:rStyle w:val="nfasis"/>
          <w:i w:val="0"/>
        </w:rPr>
        <w:t xml:space="preserve">Ilustración </w:t>
      </w:r>
      <w:r w:rsidR="00075ADF" w:rsidRPr="0073406A">
        <w:rPr>
          <w:rStyle w:val="nfasis"/>
          <w:i w:val="0"/>
        </w:rPr>
        <w:fldChar w:fldCharType="begin"/>
      </w:r>
      <w:r w:rsidRPr="0073406A">
        <w:rPr>
          <w:rStyle w:val="nfasis"/>
          <w:i w:val="0"/>
        </w:rPr>
        <w:instrText xml:space="preserve"> SEQ Ilustración \* ARABIC </w:instrText>
      </w:r>
      <w:r w:rsidR="00075ADF" w:rsidRPr="0073406A">
        <w:rPr>
          <w:rStyle w:val="nfasis"/>
          <w:i w:val="0"/>
        </w:rPr>
        <w:fldChar w:fldCharType="separate"/>
      </w:r>
      <w:r w:rsidR="00134FCB">
        <w:rPr>
          <w:rStyle w:val="nfasis"/>
          <w:i w:val="0"/>
          <w:noProof/>
        </w:rPr>
        <w:t>29</w:t>
      </w:r>
      <w:r w:rsidR="00075ADF"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11"/>
    </w:p>
    <w:p w:rsidR="005E46BE" w:rsidRDefault="00234060" w:rsidP="00D8645F">
      <w:pPr>
        <w:pStyle w:val="Subttulo"/>
        <w:outlineLvl w:val="1"/>
      </w:pPr>
      <w:del w:id="212" w:author="Rodrigo Riquelme" w:date="2010-12-05T11:46:00Z">
        <w:r>
          <w:lastRenderedPageBreak/>
          <w:br w:type="page"/>
        </w:r>
      </w:del>
      <w:bookmarkStart w:id="213" w:name="_Toc280545953"/>
      <w:r w:rsidR="000E1C37" w:rsidRPr="000B5660">
        <w:t>4.4. Diagrama de Clases</w:t>
      </w:r>
      <w:bookmarkEnd w:id="213"/>
    </w:p>
    <w:p w:rsidR="005E46BE" w:rsidRDefault="005E46BE" w:rsidP="005E46BE">
      <w:r>
        <w:t xml:space="preserve">Como se mencionó anteriormente el Framework y el CMS está compuesto por </w:t>
      </w:r>
      <w:r w:rsidR="001A7BA8">
        <w:t>clases agrupadas</w:t>
      </w:r>
      <w:r>
        <w:t xml:space="preserve"> </w:t>
      </w:r>
      <w:proofErr w:type="spellStart"/>
      <w:r>
        <w:t>Namespaces</w:t>
      </w:r>
      <w:proofErr w:type="spellEnd"/>
      <w:r>
        <w:t xml:space="preserve"> (que sería lo equivalente a un </w:t>
      </w:r>
      <w:proofErr w:type="spellStart"/>
      <w:r>
        <w:t>Package</w:t>
      </w:r>
      <w:proofErr w:type="spellEnd"/>
      <w:r>
        <w:t xml:space="preserve"> en Java).</w:t>
      </w:r>
      <w:r w:rsidR="001A7BA8">
        <w:t xml:space="preserve"> Los </w:t>
      </w:r>
      <w:proofErr w:type="spellStart"/>
      <w:r w:rsidR="001A7BA8">
        <w:t>Namespaces</w:t>
      </w:r>
      <w:proofErr w:type="spellEnd"/>
      <w:r w:rsidR="001A7BA8">
        <w:t xml:space="preserve"> son soportados por la última versión de PHP a la fecha la cual es la 5.3.</w:t>
      </w:r>
    </w:p>
    <w:p w:rsidR="00F95716" w:rsidRDefault="00F95716" w:rsidP="005E46BE">
      <w:r>
        <w:t xml:space="preserve">En la codificación de las clases deben insertarse comentarios según la convenciones de </w:t>
      </w:r>
      <w:proofErr w:type="spellStart"/>
      <w:r>
        <w:t>PHPDocs</w:t>
      </w:r>
      <w:proofErr w:type="spellEnd"/>
      <w:r>
        <w:t xml:space="preserve"> los cuales están basados en el estándar de Java </w:t>
      </w:r>
      <w:proofErr w:type="spellStart"/>
      <w:r>
        <w:t>Docs</w:t>
      </w:r>
      <w:proofErr w:type="spellEnd"/>
      <w:r>
        <w:t>, esto permite autogenerar la documentación</w:t>
      </w:r>
      <w:r w:rsidR="002E0BC0">
        <w:t xml:space="preserve"> en formato web.</w:t>
      </w:r>
    </w:p>
    <w:p w:rsidR="001A7BA8" w:rsidRDefault="001A7BA8" w:rsidP="005E46BE">
      <w:r>
        <w:t xml:space="preserve">El </w:t>
      </w:r>
      <w:proofErr w:type="spellStart"/>
      <w:r>
        <w:t>Core</w:t>
      </w:r>
      <w:proofErr w:type="spellEnd"/>
      <w:r>
        <w:t xml:space="preserve"> de la aplicación estará basado en los siguientes </w:t>
      </w:r>
      <w:proofErr w:type="spellStart"/>
      <w:r>
        <w:t>Namespaces</w:t>
      </w:r>
      <w:proofErr w:type="spellEnd"/>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14" w:name="_Toc280545954"/>
      <w:r>
        <w:lastRenderedPageBreak/>
        <w:t xml:space="preserve">4.4.1. </w:t>
      </w:r>
      <w:proofErr w:type="spellStart"/>
      <w:r w:rsidR="0052362F">
        <w:t>Namespace</w:t>
      </w:r>
      <w:proofErr w:type="spellEnd"/>
      <w:r w:rsidR="0052362F">
        <w:t xml:space="preserve"> </w:t>
      </w:r>
      <w:proofErr w:type="spellStart"/>
      <w:r w:rsidR="005E46BE">
        <w:t>Models</w:t>
      </w:r>
      <w:bookmarkEnd w:id="214"/>
      <w:proofErr w:type="spellEnd"/>
    </w:p>
    <w:p w:rsidR="00D734B0" w:rsidRDefault="00D734B0" w:rsidP="00D734B0">
      <w:r>
        <w:t xml:space="preserve">Este </w:t>
      </w:r>
      <w:proofErr w:type="spellStart"/>
      <w:r>
        <w:t>namespace</w:t>
      </w:r>
      <w:proofErr w:type="spellEnd"/>
      <w:r>
        <w:t xml:space="preserve"> o </w:t>
      </w:r>
      <w:proofErr w:type="spellStart"/>
      <w:r>
        <w:t>package</w:t>
      </w:r>
      <w:proofErr w:type="spellEnd"/>
      <w:r>
        <w:t xml:space="preserv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w:t>
      </w:r>
      <w:proofErr w:type="spellStart"/>
      <w:r>
        <w:t>super</w:t>
      </w:r>
      <w:proofErr w:type="spellEnd"/>
      <w:r>
        <w:t xml:space="preserve"> clase es llamada </w:t>
      </w:r>
      <w:proofErr w:type="spellStart"/>
      <w:r w:rsidRPr="003457BC">
        <w:rPr>
          <w:b/>
        </w:rPr>
        <w:t>MModel</w:t>
      </w:r>
      <w:proofErr w:type="spellEnd"/>
      <w:ins w:id="215" w:author="Dahianna Vega Leiva" w:date="2010-12-22T12:32:00Z">
        <w:r w:rsidR="00AD2221">
          <w:rPr>
            <w:b/>
          </w:rPr>
          <w:t>,</w:t>
        </w:r>
      </w:ins>
      <w:r>
        <w:t xml:space="preserve"> la cual a su vez es una implementación de interface </w:t>
      </w:r>
      <w:proofErr w:type="spellStart"/>
      <w:r w:rsidRPr="003457BC">
        <w:rPr>
          <w:b/>
        </w:rPr>
        <w:t>IModel</w:t>
      </w:r>
      <w:proofErr w:type="spellEnd"/>
      <w:r>
        <w:t xml:space="preserve"> </w:t>
      </w:r>
      <w:del w:id="216" w:author="Dahianna Vega Leiva" w:date="2010-12-22T12:32:00Z">
        <w:r w:rsidDel="00AD2221">
          <w:delText>la cual</w:delText>
        </w:r>
      </w:del>
      <w:ins w:id="217" w:author="Dahianna Vega Leiva" w:date="2010-12-22T12:32:00Z">
        <w:r w:rsidR="00AD2221">
          <w:t>que</w:t>
        </w:r>
      </w:ins>
      <w:r>
        <w:t xml:space="preserve"> implementa los siguientes métodos:</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w:t>
      </w:r>
      <w:proofErr w:type="spellEnd"/>
      <w:proofErr w:type="gramEnd"/>
      <w:r w:rsidRPr="00E06820">
        <w:rPr>
          <w:b/>
        </w:rPr>
        <w:t>():</w:t>
      </w:r>
      <w:r>
        <w:t xml:space="preserve"> Añade registros al objeto mediante la </w:t>
      </w:r>
      <w:del w:id="218" w:author="Dahianna Vega Leiva" w:date="2010-12-22T12:32:00Z">
        <w:r w:rsidDel="00AD2221">
          <w:delText>clausula</w:delText>
        </w:r>
      </w:del>
      <w:ins w:id="219" w:author="Dahianna Vega Leiva" w:date="2010-12-22T12:32:00Z">
        <w:r w:rsidR="00AD2221">
          <w:t>cláusula</w:t>
        </w:r>
      </w:ins>
      <w:r>
        <w:t xml:space="preserve"> SQL “INSERT”.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addOrder</w:t>
      </w:r>
      <w:proofErr w:type="spellEnd"/>
      <w:proofErr w:type="gramEnd"/>
      <w:r w:rsidRPr="00E06820">
        <w:rPr>
          <w:b/>
        </w:rPr>
        <w:t>():</w:t>
      </w:r>
      <w:r>
        <w:t xml:space="preserve"> Reordena un </w:t>
      </w:r>
      <w:proofErr w:type="spellStart"/>
      <w:r>
        <w:t>recordset</w:t>
      </w:r>
      <w:proofErr w:type="spellEnd"/>
      <w:r>
        <w:t xml:space="preserve"> según un campo determinado, puede ser instanciado varias veces para hacer un orden por múltiples campos</w:t>
      </w:r>
      <w:ins w:id="220" w:author="Dahianna Vega Leiva" w:date="2010-12-22T12:32:00Z">
        <w:r w:rsidR="00AD2221">
          <w:t>. E</w:t>
        </w:r>
      </w:ins>
      <w:del w:id="221" w:author="Dahianna Vega Leiva" w:date="2010-12-22T12:32:00Z">
        <w:r w:rsidDel="00AD2221">
          <w:delText xml:space="preserve">, </w:delText>
        </w:r>
        <w:r w:rsidR="008626F7" w:rsidDel="00AD2221">
          <w:delText>e</w:delText>
        </w:r>
      </w:del>
      <w:r w:rsidR="008626F7">
        <w:t>stá</w:t>
      </w:r>
      <w:r>
        <w:t xml:space="preserve"> asociado a la </w:t>
      </w:r>
      <w:del w:id="222" w:author="Dahianna Vega Leiva" w:date="2010-12-22T12:32:00Z">
        <w:r w:rsidDel="00AD2221">
          <w:delText>clausula</w:delText>
        </w:r>
      </w:del>
      <w:ins w:id="223" w:author="Dahianna Vega Leiva" w:date="2010-12-22T12:32:00Z">
        <w:r w:rsidR="00AD2221">
          <w:t>cláusula</w:t>
        </w:r>
      </w:ins>
      <w:r>
        <w:t xml:space="preserve"> SQL “ORDER BY”.</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countAll</w:t>
      </w:r>
      <w:proofErr w:type="spellEnd"/>
      <w:proofErr w:type="gramEnd"/>
      <w:r w:rsidRPr="00E06820">
        <w:rPr>
          <w:b/>
        </w:rPr>
        <w:t>():</w:t>
      </w:r>
      <w:r>
        <w:t xml:space="preserve"> </w:t>
      </w:r>
      <w:r w:rsidRPr="005C7D94">
        <w:t xml:space="preserve">Calcula el </w:t>
      </w:r>
      <w:del w:id="224" w:author="Dahianna Vega Leiva" w:date="2010-12-22T12:32:00Z">
        <w:r w:rsidRPr="005C7D94" w:rsidDel="00AD2221">
          <w:delText>numero</w:delText>
        </w:r>
      </w:del>
      <w:ins w:id="225" w:author="Dahianna Vega Leiva" w:date="2010-12-22T12:32:00Z">
        <w:r w:rsidR="00AD2221" w:rsidRPr="005C7D94">
          <w:t>número</w:t>
        </w:r>
      </w:ins>
      <w:r w:rsidRPr="005C7D94">
        <w:t xml:space="preserve"> de filas totales de la </w:t>
      </w:r>
      <w:proofErr w:type="spellStart"/>
      <w:r w:rsidRPr="005C7D94">
        <w:t>RecordSet</w:t>
      </w:r>
      <w:proofErr w:type="spellEnd"/>
      <w:r w:rsidRPr="005C7D94">
        <w:t xml:space="preserve"> para paginación</w:t>
      </w:r>
      <w:r w:rsidRPr="00E06820">
        <w:t>.</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delete</w:t>
      </w:r>
      <w:proofErr w:type="spellEnd"/>
      <w:proofErr w:type="gramEnd"/>
      <w:r w:rsidRPr="00E06820">
        <w:rPr>
          <w:b/>
        </w:rPr>
        <w:t>():</w:t>
      </w:r>
      <w:r>
        <w:t xml:space="preserve"> </w:t>
      </w:r>
      <w:r w:rsidRPr="00927AE3">
        <w:t xml:space="preserve">Ejecuta </w:t>
      </w:r>
      <w:proofErr w:type="spellStart"/>
      <w:r w:rsidRPr="00927AE3">
        <w:t>queries</w:t>
      </w:r>
      <w:proofErr w:type="spellEnd"/>
      <w:r w:rsidRPr="00927AE3">
        <w:t xml:space="preserve"> DELETE.</w:t>
      </w:r>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getId</w:t>
      </w:r>
      <w:proofErr w:type="spellEnd"/>
      <w:proofErr w:type="gramEnd"/>
      <w:r w:rsidRPr="00E06820">
        <w:rPr>
          <w:b/>
        </w:rPr>
        <w:t>():</w:t>
      </w:r>
      <w:r>
        <w:t xml:space="preserve"> Retorna todas las claves primarias del objeto </w:t>
      </w:r>
      <w:proofErr w:type="spellStart"/>
      <w:r>
        <w:t>recordset</w:t>
      </w:r>
      <w:proofErr w:type="spellEnd"/>
    </w:p>
    <w:p w:rsidR="00D734B0" w:rsidRDefault="00D734B0" w:rsidP="00D734B0">
      <w:proofErr w:type="spellStart"/>
      <w:r w:rsidRPr="00E06820">
        <w:rPr>
          <w:b/>
        </w:rPr>
        <w:t>IModel</w:t>
      </w:r>
      <w:proofErr w:type="spellEnd"/>
      <w:proofErr w:type="gramStart"/>
      <w:r w:rsidRPr="00E06820">
        <w:rPr>
          <w:b/>
        </w:rPr>
        <w:t>::</w:t>
      </w:r>
      <w:proofErr w:type="spellStart"/>
      <w:r w:rsidRPr="00E06820">
        <w:rPr>
          <w:b/>
        </w:rPr>
        <w:t>getLimit</w:t>
      </w:r>
      <w:proofErr w:type="spellEnd"/>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proofErr w:type="spellStart"/>
      <w:r w:rsidRPr="00EC2EDC">
        <w:rPr>
          <w:b/>
        </w:rPr>
        <w:t>IModel</w:t>
      </w:r>
      <w:proofErr w:type="spellEnd"/>
      <w:proofErr w:type="gramStart"/>
      <w:r w:rsidRPr="00EC2EDC">
        <w:rPr>
          <w:b/>
        </w:rPr>
        <w:t>::</w:t>
      </w:r>
      <w:proofErr w:type="spellStart"/>
      <w:r w:rsidRPr="00EC2EDC">
        <w:rPr>
          <w:b/>
        </w:rPr>
        <w:t>get</w:t>
      </w:r>
      <w:r>
        <w:rPr>
          <w:b/>
        </w:rPr>
        <w:t>Order</w:t>
      </w:r>
      <w:proofErr w:type="spellEnd"/>
      <w:proofErr w:type="gramEnd"/>
      <w:r w:rsidRPr="00EC2EDC">
        <w:rPr>
          <w:b/>
        </w:rPr>
        <w:t>():</w:t>
      </w:r>
      <w:r>
        <w:t xml:space="preserve"> Retorna </w:t>
      </w:r>
      <w:r w:rsidR="00A5202D">
        <w:t>los campos de orden</w:t>
      </w:r>
      <w:r>
        <w:t>.</w:t>
      </w:r>
    </w:p>
    <w:p w:rsidR="00D734B0" w:rsidRDefault="00D734B0" w:rsidP="00D734B0">
      <w:proofErr w:type="spellStart"/>
      <w:r w:rsidRPr="00EC2EDC">
        <w:rPr>
          <w:b/>
        </w:rPr>
        <w:t>IModel</w:t>
      </w:r>
      <w:proofErr w:type="spellEnd"/>
      <w:proofErr w:type="gramStart"/>
      <w:r w:rsidRPr="00EC2EDC">
        <w:rPr>
          <w:b/>
        </w:rPr>
        <w:t>::</w:t>
      </w:r>
      <w:proofErr w:type="spellStart"/>
      <w:r>
        <w:rPr>
          <w:b/>
        </w:rPr>
        <w:t>getSize</w:t>
      </w:r>
      <w:proofErr w:type="spellEnd"/>
      <w:proofErr w:type="gramEnd"/>
      <w:r w:rsidRPr="00EC2EDC">
        <w:rPr>
          <w:b/>
        </w:rPr>
        <w:t>():</w:t>
      </w:r>
      <w:r>
        <w:t xml:space="preserve"> Retorna el </w:t>
      </w:r>
      <w:del w:id="226" w:author="Dahianna Vega Leiva" w:date="2010-12-22T12:32:00Z">
        <w:r w:rsidR="00B1763C" w:rsidDel="00AD2221">
          <w:delText>numero</w:delText>
        </w:r>
      </w:del>
      <w:ins w:id="227" w:author="Dahianna Vega Leiva" w:date="2010-12-22T12:32:00Z">
        <w:r w:rsidR="00AD2221">
          <w:t>número</w:t>
        </w:r>
      </w:ins>
      <w:r w:rsidR="00B1763C">
        <w:t xml:space="preserve"> de filas de </w:t>
      </w:r>
      <w:proofErr w:type="spellStart"/>
      <w:r w:rsidR="00B1763C">
        <w:t>RecordSet</w:t>
      </w:r>
      <w:proofErr w:type="spellEnd"/>
      <w:r>
        <w:t>.</w:t>
      </w:r>
    </w:p>
    <w:p w:rsidR="00D17525" w:rsidRDefault="00D17525" w:rsidP="00D17525">
      <w:proofErr w:type="spellStart"/>
      <w:r w:rsidRPr="00EC2EDC">
        <w:rPr>
          <w:b/>
        </w:rPr>
        <w:t>IModel</w:t>
      </w:r>
      <w:proofErr w:type="spellEnd"/>
      <w:proofErr w:type="gramStart"/>
      <w:r w:rsidRPr="00EC2EDC">
        <w:rPr>
          <w:b/>
        </w:rPr>
        <w:t>::</w:t>
      </w:r>
      <w:proofErr w:type="spellStart"/>
      <w:r>
        <w:rPr>
          <w:b/>
        </w:rPr>
        <w:t>getStart</w:t>
      </w:r>
      <w:proofErr w:type="spellEnd"/>
      <w:proofErr w:type="gramEnd"/>
      <w:r w:rsidRPr="00EC2EDC">
        <w:rPr>
          <w:b/>
        </w:rPr>
        <w:t>():</w:t>
      </w:r>
      <w:r>
        <w:t xml:space="preserve"> Retorna </w:t>
      </w:r>
      <w:r w:rsidR="0009298E">
        <w:t>el p</w:t>
      </w:r>
      <w:r w:rsidR="00B1763C">
        <w:t xml:space="preserve">untero del primer registro del </w:t>
      </w:r>
      <w:proofErr w:type="spellStart"/>
      <w:r w:rsidR="00B1763C" w:rsidRPr="00B1763C">
        <w:t>Recor</w:t>
      </w:r>
      <w:r w:rsidR="00CF43F2">
        <w:t>d</w:t>
      </w:r>
      <w:r w:rsidR="00B1763C" w:rsidRPr="00B1763C">
        <w:t>S</w:t>
      </w:r>
      <w:r w:rsidR="0009298E" w:rsidRPr="00B1763C">
        <w:t>et</w:t>
      </w:r>
      <w:proofErr w:type="spellEnd"/>
      <w:r>
        <w:t>.</w:t>
      </w:r>
    </w:p>
    <w:p w:rsidR="00D17525" w:rsidRDefault="00D17525" w:rsidP="00D17525">
      <w:proofErr w:type="spellStart"/>
      <w:r w:rsidRPr="00EC2EDC">
        <w:rPr>
          <w:b/>
        </w:rPr>
        <w:lastRenderedPageBreak/>
        <w:t>IModel</w:t>
      </w:r>
      <w:proofErr w:type="spellEnd"/>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proofErr w:type="spellStart"/>
      <w:r w:rsidR="008338BC">
        <w:t>RecordSet</w:t>
      </w:r>
      <w:proofErr w:type="spellEnd"/>
      <w:r w:rsidR="002541BF">
        <w:t xml:space="preserve"> en memoria</w:t>
      </w:r>
      <w:r>
        <w:t>.</w:t>
      </w:r>
    </w:p>
    <w:p w:rsidR="00D17525" w:rsidRDefault="00D17525" w:rsidP="00D17525">
      <w:proofErr w:type="spellStart"/>
      <w:r w:rsidRPr="00EC2EDC">
        <w:rPr>
          <w:b/>
        </w:rPr>
        <w:t>IModel</w:t>
      </w:r>
      <w:proofErr w:type="spellEnd"/>
      <w:proofErr w:type="gramStart"/>
      <w:r w:rsidRPr="00EC2EDC">
        <w:rPr>
          <w:b/>
        </w:rPr>
        <w:t>::</w:t>
      </w:r>
      <w:proofErr w:type="spellStart"/>
      <w:r w:rsidR="00490F48">
        <w:rPr>
          <w:b/>
        </w:rPr>
        <w:t>next</w:t>
      </w:r>
      <w:proofErr w:type="spellEnd"/>
      <w:proofErr w:type="gramEnd"/>
      <w:r w:rsidRPr="00EC2EDC">
        <w:rPr>
          <w:b/>
        </w:rPr>
        <w:t>():</w:t>
      </w:r>
      <w:r>
        <w:t xml:space="preserve"> </w:t>
      </w:r>
      <w:r w:rsidR="00957E8B">
        <w:t>Mueve el puntero del objeto modelo al siguiente registro</w:t>
      </w:r>
      <w:r>
        <w:t>.</w:t>
      </w:r>
    </w:p>
    <w:p w:rsidR="00490F48" w:rsidRDefault="00490F48" w:rsidP="00490F48">
      <w:proofErr w:type="spellStart"/>
      <w:r>
        <w:rPr>
          <w:b/>
        </w:rPr>
        <w:t>IModel</w:t>
      </w:r>
      <w:proofErr w:type="spellEnd"/>
      <w:proofErr w:type="gramStart"/>
      <w:r>
        <w:rPr>
          <w:b/>
        </w:rPr>
        <w:t>::</w:t>
      </w:r>
      <w:proofErr w:type="spellStart"/>
      <w:r>
        <w:rPr>
          <w:b/>
        </w:rPr>
        <w:t>reset</w:t>
      </w:r>
      <w:proofErr w:type="spellEnd"/>
      <w:proofErr w:type="gramEnd"/>
      <w:r w:rsidRPr="00EC2EDC">
        <w:rPr>
          <w:b/>
        </w:rPr>
        <w:t>():</w:t>
      </w:r>
      <w:r>
        <w:t xml:space="preserve"> </w:t>
      </w:r>
      <w:r w:rsidR="008338BC">
        <w:t xml:space="preserve">Mueve el puntero al principio del </w:t>
      </w:r>
      <w:proofErr w:type="spellStart"/>
      <w:r w:rsidR="008338BC">
        <w:t>RecordSet</w:t>
      </w:r>
      <w:proofErr w:type="spellEnd"/>
      <w:r w:rsidR="008338BC">
        <w:t xml:space="preserve"> </w:t>
      </w:r>
      <w:r>
        <w:t>.</w:t>
      </w:r>
    </w:p>
    <w:p w:rsidR="00490F48" w:rsidRDefault="00490F48" w:rsidP="00490F48">
      <w:proofErr w:type="spellStart"/>
      <w:r>
        <w:rPr>
          <w:b/>
        </w:rPr>
        <w:t>IModel</w:t>
      </w:r>
      <w:proofErr w:type="spellEnd"/>
      <w:proofErr w:type="gramStart"/>
      <w:r>
        <w:rPr>
          <w:b/>
        </w:rPr>
        <w:t>::</w:t>
      </w:r>
      <w:proofErr w:type="spellStart"/>
      <w:r>
        <w:rPr>
          <w:b/>
        </w:rPr>
        <w:t>setLimit</w:t>
      </w:r>
      <w:proofErr w:type="spellEnd"/>
      <w:proofErr w:type="gramEnd"/>
      <w:r w:rsidRPr="00EC2EDC">
        <w:rPr>
          <w:b/>
        </w:rPr>
        <w:t>():</w:t>
      </w:r>
      <w:r>
        <w:t xml:space="preserve"> </w:t>
      </w:r>
      <w:r w:rsidR="008338BC">
        <w:t>Configura el</w:t>
      </w:r>
      <w:r>
        <w:t xml:space="preserve"> límite de la consulta a ejecutar.</w:t>
      </w:r>
    </w:p>
    <w:p w:rsidR="0071212E" w:rsidRDefault="0071212E" w:rsidP="0071212E">
      <w:proofErr w:type="spellStart"/>
      <w:r>
        <w:rPr>
          <w:b/>
        </w:rPr>
        <w:t>IModel</w:t>
      </w:r>
      <w:proofErr w:type="spellEnd"/>
      <w:proofErr w:type="gramStart"/>
      <w:r>
        <w:rPr>
          <w:b/>
        </w:rPr>
        <w:t>::</w:t>
      </w:r>
      <w:proofErr w:type="spellStart"/>
      <w:r>
        <w:rPr>
          <w:b/>
        </w:rPr>
        <w:t>setOrder</w:t>
      </w:r>
      <w:proofErr w:type="spellEnd"/>
      <w:proofErr w:type="gramEnd"/>
      <w:r w:rsidRPr="00EC2EDC">
        <w:rPr>
          <w:b/>
        </w:rPr>
        <w:t>():</w:t>
      </w:r>
      <w:r>
        <w:t xml:space="preserve"> </w:t>
      </w:r>
      <w:r w:rsidR="00A71B16">
        <w:t xml:space="preserve">Ordena el </w:t>
      </w:r>
      <w:proofErr w:type="spellStart"/>
      <w:r w:rsidR="00A71B16">
        <w:t>RecordSet</w:t>
      </w:r>
      <w:proofErr w:type="spellEnd"/>
      <w:r w:rsidR="00A71B16">
        <w:t xml:space="preserve"> según los campos y orden </w:t>
      </w:r>
      <w:r w:rsidR="00A71B16" w:rsidRPr="005C7D94">
        <w:t>esp</w:t>
      </w:r>
      <w:r w:rsidR="005C7D94" w:rsidRPr="005C7D94">
        <w:t>ec</w:t>
      </w:r>
      <w:r w:rsidR="00A71B16" w:rsidRPr="005C7D94">
        <w:t>ificado</w:t>
      </w:r>
      <w:r>
        <w:t>.</w:t>
      </w:r>
    </w:p>
    <w:p w:rsidR="00490F48" w:rsidRDefault="00490F48" w:rsidP="00490F48">
      <w:proofErr w:type="spellStart"/>
      <w:r>
        <w:rPr>
          <w:b/>
        </w:rPr>
        <w:t>IModel</w:t>
      </w:r>
      <w:proofErr w:type="spellEnd"/>
      <w:proofErr w:type="gramStart"/>
      <w:r>
        <w:rPr>
          <w:b/>
        </w:rPr>
        <w:t>::</w:t>
      </w:r>
      <w:proofErr w:type="spellStart"/>
      <w:r>
        <w:rPr>
          <w:b/>
        </w:rPr>
        <w:t>setStart</w:t>
      </w:r>
      <w:proofErr w:type="spellEnd"/>
      <w:proofErr w:type="gramEnd"/>
      <w:r w:rsidRPr="00EC2EDC">
        <w:rPr>
          <w:b/>
        </w:rPr>
        <w:t>():</w:t>
      </w:r>
      <w:r w:rsidR="002541BF">
        <w:rPr>
          <w:b/>
        </w:rPr>
        <w:t xml:space="preserve"> </w:t>
      </w:r>
      <w:r w:rsidR="002541BF">
        <w:t xml:space="preserve">Mueve el puntero del </w:t>
      </w:r>
      <w:proofErr w:type="spellStart"/>
      <w:r w:rsidR="002541BF">
        <w:t>RecordSet</w:t>
      </w:r>
      <w:proofErr w:type="spellEnd"/>
      <w:r w:rsidR="002541BF">
        <w:t xml:space="preserve">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B3459" w:rsidP="00CF21BE">
      <w:pPr>
        <w:keepNext/>
        <w:jc w:val="center"/>
      </w:pPr>
      <w:ins w:id="228" w:author="Rodrigo Riquelme" w:date="2010-12-05T11:46:00Z">
        <w:r>
          <w:rPr>
            <w:noProof/>
            <w:lang w:eastAsia="es-CL"/>
          </w:rPr>
          <w:lastRenderedPageBreak/>
          <w:drawing>
            <wp:inline distT="0" distB="0" distL="0" distR="0" wp14:anchorId="3EFA7539" wp14:editId="296FE792">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29" w:author="Rodrigo Riquelme" w:date="2010-12-05T11:46:00Z"/>
          <w:vanish/>
          <w:specVanish/>
        </w:rPr>
      </w:pPr>
      <w:bookmarkStart w:id="230" w:name="_Toc280463971"/>
      <w:r>
        <w:t xml:space="preserve">Ilustración </w:t>
      </w:r>
      <w:r w:rsidR="00DD6A01">
        <w:fldChar w:fldCharType="begin"/>
      </w:r>
      <w:r w:rsidR="00DD6A01">
        <w:instrText xml:space="preserve"> SEQ Ilustración \* ARABIC </w:instrText>
      </w:r>
      <w:r w:rsidR="00DD6A01">
        <w:fldChar w:fldCharType="separate"/>
      </w:r>
      <w:r w:rsidR="00134FCB">
        <w:rPr>
          <w:noProof/>
        </w:rPr>
        <w:t>30</w:t>
      </w:r>
      <w:r w:rsidR="00DD6A01">
        <w:rPr>
          <w:noProof/>
        </w:rPr>
        <w:fldChar w:fldCharType="end"/>
      </w:r>
      <w:r>
        <w:t xml:space="preserve"> – </w:t>
      </w:r>
      <w:proofErr w:type="spellStart"/>
      <w:r>
        <w:t>Namespace</w:t>
      </w:r>
      <w:proofErr w:type="spellEnd"/>
      <w:r>
        <w:t xml:space="preserve"> </w:t>
      </w:r>
      <w:proofErr w:type="spellStart"/>
      <w:r>
        <w:t>Models</w:t>
      </w:r>
      <w:proofErr w:type="spellEnd"/>
      <w:r>
        <w:t xml:space="preserve"> - Parte 1</w:t>
      </w:r>
      <w:bookmarkEnd w:id="230"/>
    </w:p>
    <w:p w:rsidR="0052362F" w:rsidRPr="00CF21BE" w:rsidRDefault="00927AE3" w:rsidP="0052362F">
      <w:pPr>
        <w:rPr>
          <w:ins w:id="231" w:author="Rodrigo Riquelme" w:date="2010-12-05T11:46:00Z"/>
          <w:vanish/>
          <w:specVanish/>
        </w:rPr>
      </w:pPr>
      <w:ins w:id="232" w:author="Rodrigo Riquelme" w:date="2010-12-05T11:46:00Z">
        <w:r w:rsidRPr="00CF21BE">
          <w:t xml:space="preserve"> </w:t>
        </w:r>
      </w:ins>
    </w:p>
    <w:p w:rsidR="00CF21BE" w:rsidRPr="00CF21BE" w:rsidRDefault="00927AE3" w:rsidP="005E46BE">
      <w:ins w:id="233" w:author="Rodrigo Riquelme" w:date="2010-12-05T11:46:00Z">
        <w:r w:rsidRPr="00CF21BE">
          <w:t xml:space="preserve"> </w:t>
        </w:r>
      </w:ins>
    </w:p>
    <w:p w:rsidR="00CF21BE" w:rsidRDefault="00CF21BE" w:rsidP="005E46BE"/>
    <w:p w:rsidR="005E1EDA" w:rsidRDefault="00CF21BE" w:rsidP="005E46BE">
      <w:pPr>
        <w:rPr>
          <w:noProof/>
          <w:lang w:eastAsia="es-CL"/>
        </w:rPr>
      </w:pPr>
      <w:r>
        <w:lastRenderedPageBreak/>
        <w:t xml:space="preserve">Otra </w:t>
      </w:r>
      <w:proofErr w:type="spellStart"/>
      <w:r>
        <w:t>super</w:t>
      </w:r>
      <w:proofErr w:type="spellEnd"/>
      <w:r>
        <w:t xml:space="preserve"> clase importante dentro de éste </w:t>
      </w:r>
      <w:proofErr w:type="spellStart"/>
      <w:r>
        <w:t>namespace</w:t>
      </w:r>
      <w:proofErr w:type="spellEnd"/>
      <w:r>
        <w:t xml:space="preserve"> es llamada </w:t>
      </w:r>
      <w:proofErr w:type="spellStart"/>
      <w:r w:rsidRPr="005E1EDA">
        <w:rPr>
          <w:b/>
        </w:rPr>
        <w:t>M</w:t>
      </w:r>
      <w:r w:rsidR="00BE5BCA">
        <w:rPr>
          <w:b/>
        </w:rPr>
        <w:t>B</w:t>
      </w:r>
      <w:r w:rsidRPr="005E1EDA">
        <w:rPr>
          <w:b/>
        </w:rPr>
        <w:t>ufferedModel</w:t>
      </w:r>
      <w:proofErr w:type="spellEnd"/>
      <w:r>
        <w:t xml:space="preserve"> </w:t>
      </w:r>
      <w:r w:rsidR="00BE5BCA">
        <w:t>la cual</w:t>
      </w:r>
      <w:r>
        <w:t xml:space="preserve"> hereda los atributos </w:t>
      </w:r>
      <w:proofErr w:type="spellStart"/>
      <w:r w:rsidRPr="005E1EDA">
        <w:rPr>
          <w:b/>
        </w:rPr>
        <w:t>M</w:t>
      </w:r>
      <w:r w:rsidR="005E1EDA" w:rsidRPr="005E1EDA">
        <w:rPr>
          <w:b/>
        </w:rPr>
        <w:t>M</w:t>
      </w:r>
      <w:r w:rsidRPr="005E1EDA">
        <w:rPr>
          <w:b/>
        </w:rPr>
        <w:t>odel</w:t>
      </w:r>
      <w:proofErr w:type="spellEnd"/>
      <w:r>
        <w:t xml:space="preserve"> pero </w:t>
      </w:r>
      <w:r w:rsidR="005E1EDA">
        <w:t xml:space="preserve">además </w:t>
      </w:r>
      <w:r>
        <w:t>guarda</w:t>
      </w:r>
      <w:r w:rsidR="00BE5BCA">
        <w:t xml:space="preserve"> el </w:t>
      </w:r>
      <w:proofErr w:type="spellStart"/>
      <w:r w:rsidR="00BE5BCA">
        <w:t>R</w:t>
      </w:r>
      <w:r>
        <w:t>ecor</w:t>
      </w:r>
      <w:r w:rsidR="0070066F">
        <w:t>d</w:t>
      </w:r>
      <w:r w:rsidR="00BE5BCA">
        <w:t>S</w:t>
      </w:r>
      <w:r>
        <w:t>et</w:t>
      </w:r>
      <w:proofErr w:type="spellEnd"/>
      <w:r>
        <w:t xml:space="preserve"> en</w:t>
      </w:r>
      <w:r w:rsidR="005E1EDA">
        <w:t xml:space="preserve"> un buffer de</w:t>
      </w:r>
      <w:r>
        <w:t xml:space="preserve"> memoria para ser usado en </w:t>
      </w:r>
      <w:del w:id="234" w:author="Dahianna Vega Leiva" w:date="2010-12-22T12:33:00Z">
        <w:r w:rsidDel="00AD2221">
          <w:delText>multiples</w:delText>
        </w:r>
      </w:del>
      <w:ins w:id="235" w:author="Dahianna Vega Leiva" w:date="2010-12-22T12:33:00Z">
        <w:r w:rsidR="00AD2221">
          <w:t>múltiples</w:t>
        </w:r>
      </w:ins>
      <w:r>
        <w:t xml:space="preserve"> consultas SQL.</w:t>
      </w:r>
    </w:p>
    <w:p w:rsidR="00B17E86" w:rsidRDefault="00CF21BE" w:rsidP="00B17E86">
      <w:pPr>
        <w:keepNext/>
        <w:jc w:val="center"/>
      </w:pPr>
      <w:r>
        <w:rPr>
          <w:noProof/>
          <w:lang w:eastAsia="es-CL"/>
        </w:rPr>
        <w:drawing>
          <wp:inline distT="0" distB="0" distL="0" distR="0" wp14:anchorId="45139A0A" wp14:editId="1C094ED9">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236" w:name="_Toc280463972"/>
      <w:r>
        <w:t xml:space="preserve">Ilustración </w:t>
      </w:r>
      <w:r w:rsidR="00DD6A01">
        <w:fldChar w:fldCharType="begin"/>
      </w:r>
      <w:r w:rsidR="00DD6A01">
        <w:instrText xml:space="preserve"> SEQ Ilustración \* ARABIC </w:instrText>
      </w:r>
      <w:r w:rsidR="00DD6A01">
        <w:fldChar w:fldCharType="separate"/>
      </w:r>
      <w:r w:rsidR="00134FCB">
        <w:rPr>
          <w:noProof/>
        </w:rPr>
        <w:t>31</w:t>
      </w:r>
      <w:r w:rsidR="00DD6A01">
        <w:rPr>
          <w:noProof/>
        </w:rPr>
        <w:fldChar w:fldCharType="end"/>
      </w:r>
      <w:r>
        <w:t xml:space="preserve"> - </w:t>
      </w:r>
      <w:proofErr w:type="spellStart"/>
      <w:r>
        <w:t>Namespace</w:t>
      </w:r>
      <w:proofErr w:type="spellEnd"/>
      <w:r>
        <w:t xml:space="preserve"> </w:t>
      </w:r>
      <w:proofErr w:type="spellStart"/>
      <w:r>
        <w:t>Models</w:t>
      </w:r>
      <w:proofErr w:type="spellEnd"/>
      <w:r>
        <w:t xml:space="preserve"> - </w:t>
      </w:r>
      <w:r>
        <w:rPr>
          <w:noProof/>
        </w:rPr>
        <w:t>Parte 2</w:t>
      </w:r>
      <w:bookmarkEnd w:id="23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37" w:name="_Toc280545955"/>
      <w:r w:rsidRPr="00B17E86">
        <w:t xml:space="preserve">4.4.2. </w:t>
      </w:r>
      <w:proofErr w:type="spellStart"/>
      <w:r w:rsidRPr="00B17E86">
        <w:t>Namespace</w:t>
      </w:r>
      <w:proofErr w:type="spellEnd"/>
      <w:r w:rsidRPr="00B17E86">
        <w:t xml:space="preserve"> </w:t>
      </w:r>
      <w:proofErr w:type="spellStart"/>
      <w:r w:rsidRPr="00B17E86">
        <w:t>V</w:t>
      </w:r>
      <w:r>
        <w:t>iews</w:t>
      </w:r>
      <w:bookmarkEnd w:id="237"/>
      <w:proofErr w:type="spellEnd"/>
    </w:p>
    <w:p w:rsidR="00C32255" w:rsidRDefault="00C32255" w:rsidP="00C32255">
      <w:r>
        <w:t xml:space="preserve">En este marco de trabajo este </w:t>
      </w:r>
      <w:proofErr w:type="spellStart"/>
      <w:r>
        <w:t>package</w:t>
      </w:r>
      <w:proofErr w:type="spellEnd"/>
      <w:r>
        <w:t xml:space="preserve"> tiene </w:t>
      </w:r>
      <w:r w:rsidR="000A7912">
        <w:t>un</w:t>
      </w:r>
      <w:r>
        <w:t xml:space="preserve"> papel puente entre la presentación y la capa de datos, para la instancia de un objeto View se usa generalmente un objeto </w:t>
      </w:r>
      <w:proofErr w:type="spellStart"/>
      <w:r>
        <w:t>Model</w:t>
      </w:r>
      <w:proofErr w:type="spellEnd"/>
      <w:r>
        <w:t xml:space="preserve"> como parámetro, el objeto View se encarga de asignar la plantilla o </w:t>
      </w:r>
      <w:proofErr w:type="spellStart"/>
      <w:r>
        <w:t>template</w:t>
      </w:r>
      <w:proofErr w:type="spellEnd"/>
      <w:r>
        <w:t xml:space="preserve"> HTML</w:t>
      </w:r>
      <w:r w:rsidR="003457BC">
        <w:t>,</w:t>
      </w:r>
      <w:r>
        <w:t xml:space="preserve"> </w:t>
      </w:r>
      <w:proofErr w:type="spellStart"/>
      <w:r>
        <w:t>rutear</w:t>
      </w:r>
      <w:proofErr w:type="spellEnd"/>
      <w:r>
        <w:t xml:space="preserve"> los atributos del objeto </w:t>
      </w:r>
      <w:proofErr w:type="spellStart"/>
      <w:r>
        <w:t>Model</w:t>
      </w:r>
      <w:proofErr w:type="spellEnd"/>
      <w:r>
        <w:t xml:space="preserve"> a variables de </w:t>
      </w:r>
      <w:proofErr w:type="spellStart"/>
      <w:r>
        <w:t>template</w:t>
      </w:r>
      <w:proofErr w:type="spellEnd"/>
      <w:r w:rsidR="003457BC">
        <w:t xml:space="preserve"> y</w:t>
      </w:r>
      <w:r>
        <w:t xml:space="preserve"> de asignar otros atributos de </w:t>
      </w:r>
      <w:proofErr w:type="spellStart"/>
      <w:r>
        <w:t>template</w:t>
      </w:r>
      <w:proofErr w:type="spellEnd"/>
      <w:r>
        <w:t xml:space="preserve"> </w:t>
      </w:r>
      <w:r w:rsidR="003457BC">
        <w:t xml:space="preserve">en caso </w:t>
      </w:r>
      <w:r>
        <w:t>de ser necesario.</w:t>
      </w:r>
    </w:p>
    <w:p w:rsidR="003215B3" w:rsidRDefault="00CD00A2" w:rsidP="000A7912">
      <w:r>
        <w:t xml:space="preserve">Posee la </w:t>
      </w:r>
      <w:r w:rsidR="007D5A2D">
        <w:t xml:space="preserve">clase  </w:t>
      </w:r>
      <w:proofErr w:type="spellStart"/>
      <w:r w:rsidR="007D5A2D" w:rsidRPr="007D5A2D">
        <w:rPr>
          <w:b/>
        </w:rPr>
        <w:t>VView</w:t>
      </w:r>
      <w:proofErr w:type="spellEnd"/>
      <w:r>
        <w:rPr>
          <w:b/>
        </w:rPr>
        <w:t xml:space="preserve"> </w:t>
      </w:r>
      <w:r w:rsidR="000A7912">
        <w:t>.</w:t>
      </w:r>
      <w:r w:rsidR="00DC130A">
        <w:t xml:space="preserve">Es la clase base para las </w:t>
      </w:r>
      <w:r w:rsidR="008626F7">
        <w:t>vistas</w:t>
      </w:r>
      <w:ins w:id="238" w:author="Dahianna Vega Leiva" w:date="2010-12-22T12:33:00Z">
        <w:r w:rsidR="00AD2221">
          <w:t xml:space="preserve"> y la capa</w:t>
        </w:r>
      </w:ins>
      <w:del w:id="239" w:author="Dahianna Vega Leiva" w:date="2010-12-22T12:33:00Z">
        <w:r w:rsidR="008626F7" w:rsidDel="00AD2221">
          <w:delText>. Capa</w:delText>
        </w:r>
      </w:del>
      <w:r w:rsidR="00DC130A">
        <w:t xml:space="preserve"> entre modelos y </w:t>
      </w:r>
      <w:proofErr w:type="spellStart"/>
      <w:r w:rsidR="006D0542">
        <w:t>templates</w:t>
      </w:r>
      <w:proofErr w:type="spellEnd"/>
      <w:r w:rsidR="006D0542">
        <w:t xml:space="preserve">, además posee los siguientes </w:t>
      </w:r>
      <w:r>
        <w:t>métodos</w:t>
      </w:r>
    </w:p>
    <w:p w:rsidR="00C41165" w:rsidRDefault="00C41165" w:rsidP="00C41165">
      <w:proofErr w:type="spellStart"/>
      <w:r>
        <w:rPr>
          <w:b/>
        </w:rPr>
        <w:t>VView</w:t>
      </w:r>
      <w:proofErr w:type="spellEnd"/>
      <w:proofErr w:type="gramStart"/>
      <w:r w:rsidRPr="00EC2EDC">
        <w:rPr>
          <w:b/>
        </w:rPr>
        <w:t>::</w:t>
      </w:r>
      <w:proofErr w:type="spellStart"/>
      <w:r w:rsidR="00CD00A2">
        <w:rPr>
          <w:b/>
        </w:rPr>
        <w:t>VView</w:t>
      </w:r>
      <w:proofErr w:type="spellEnd"/>
      <w:proofErr w:type="gramEnd"/>
      <w:r w:rsidR="00CD00A2" w:rsidRPr="00EC2EDC">
        <w:rPr>
          <w:b/>
        </w:rPr>
        <w:t xml:space="preserve"> </w:t>
      </w:r>
      <w:r w:rsidRPr="00EC2EDC">
        <w:rPr>
          <w:b/>
        </w:rPr>
        <w:t>():</w:t>
      </w:r>
      <w:r>
        <w:t xml:space="preserve"> </w:t>
      </w:r>
      <w:r w:rsidR="00CD00A2">
        <w:t>Es el método constructor de la clase</w:t>
      </w:r>
      <w:r>
        <w:t>.</w:t>
      </w:r>
    </w:p>
    <w:p w:rsidR="00CD00A2" w:rsidRDefault="00CD00A2" w:rsidP="00CD00A2">
      <w:proofErr w:type="spellStart"/>
      <w:r>
        <w:rPr>
          <w:b/>
        </w:rPr>
        <w:t>VView</w:t>
      </w:r>
      <w:proofErr w:type="spellEnd"/>
      <w:proofErr w:type="gramStart"/>
      <w:r w:rsidRPr="00EC2EDC">
        <w:rPr>
          <w:b/>
        </w:rPr>
        <w:t>::</w:t>
      </w:r>
      <w:proofErr w:type="spellStart"/>
      <w:r>
        <w:rPr>
          <w:b/>
        </w:rPr>
        <w:t>filter</w:t>
      </w:r>
      <w:proofErr w:type="spellEnd"/>
      <w:proofErr w:type="gramEnd"/>
      <w:r w:rsidRPr="00EC2EDC">
        <w:rPr>
          <w:b/>
        </w:rPr>
        <w:t>():</w:t>
      </w:r>
      <w:r>
        <w:t xml:space="preserve"> Es el filtro de los valores de la plantilla. </w:t>
      </w:r>
      <w:del w:id="240" w:author="Dahianna Vega Leiva" w:date="2010-12-22T12:33:00Z">
        <w:r w:rsidDel="00AD2221">
          <w:delText>Para ser</w:delText>
        </w:r>
      </w:del>
      <w:ins w:id="241" w:author="Dahianna Vega Leiva" w:date="2010-12-22T12:33:00Z">
        <w:r w:rsidR="00AD2221">
          <w:t>Es</w:t>
        </w:r>
      </w:ins>
      <w:r>
        <w:t xml:space="preserve"> utilizado cuando los datos deben ser procesados antes de insertarse en la plantilla.</w:t>
      </w:r>
    </w:p>
    <w:p w:rsidR="00CD00A2" w:rsidRDefault="00CD00A2" w:rsidP="00CD00A2">
      <w:proofErr w:type="spellStart"/>
      <w:r>
        <w:rPr>
          <w:b/>
        </w:rPr>
        <w:t>VView</w:t>
      </w:r>
      <w:proofErr w:type="spellEnd"/>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proofErr w:type="spellStart"/>
      <w:r w:rsidRPr="007D5A2D">
        <w:rPr>
          <w:b/>
        </w:rPr>
        <w:t>V</w:t>
      </w:r>
      <w:r>
        <w:rPr>
          <w:b/>
        </w:rPr>
        <w:t>page</w:t>
      </w:r>
      <w:proofErr w:type="spellEnd"/>
      <w:r>
        <w:rPr>
          <w:b/>
        </w:rPr>
        <w:t xml:space="preserve"> </w:t>
      </w:r>
      <w:r>
        <w:t xml:space="preserve">.Es la clase de vista maestra la que procesa todos los </w:t>
      </w:r>
      <w:proofErr w:type="spellStart"/>
      <w:r>
        <w:t>templates</w:t>
      </w:r>
      <w:proofErr w:type="spellEnd"/>
      <w:r>
        <w:t>, además posee los siguientes métodos</w:t>
      </w:r>
      <w:ins w:id="242" w:author="Dahianna Vega Leiva" w:date="2010-12-22T12:34:00Z">
        <w:r w:rsidR="00AD2221">
          <w:t>:</w:t>
        </w:r>
      </w:ins>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sidRPr="007D5A2D">
        <w:rPr>
          <w:b/>
        </w:rPr>
        <w:t>V</w:t>
      </w:r>
      <w:r w:rsidR="002E5AC6">
        <w:rPr>
          <w:b/>
        </w:rPr>
        <w:t>page</w:t>
      </w:r>
      <w:proofErr w:type="gramEnd"/>
      <w:r w:rsidR="002E5AC6">
        <w:rPr>
          <w:b/>
        </w:rPr>
        <w:t>_construct</w:t>
      </w:r>
      <w:proofErr w:type="spellEnd"/>
      <w:r w:rsidRPr="00EC2EDC">
        <w:rPr>
          <w:b/>
        </w:rPr>
        <w:t>():</w:t>
      </w:r>
      <w:r>
        <w:t xml:space="preserve"> Es el método constructor de la clase.</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getInstance</w:t>
      </w:r>
      <w:proofErr w:type="spellEnd"/>
      <w:proofErr w:type="gramEnd"/>
      <w:r w:rsidRPr="00EC2EDC">
        <w:rPr>
          <w:b/>
        </w:rPr>
        <w:t>():</w:t>
      </w:r>
      <w:r>
        <w:t xml:space="preserve"> Es</w:t>
      </w:r>
      <w:r w:rsidR="009B48C0">
        <w:t xml:space="preserve"> el método que instancia a una nueva página</w:t>
      </w:r>
      <w:r w:rsidR="006C5BC0">
        <w:t>.</w:t>
      </w:r>
    </w:p>
    <w:p w:rsidR="00A24808" w:rsidRDefault="00A24808" w:rsidP="00A24808">
      <w:proofErr w:type="spellStart"/>
      <w:r w:rsidRPr="007D5A2D">
        <w:rPr>
          <w:b/>
        </w:rPr>
        <w:t>V</w:t>
      </w:r>
      <w:r>
        <w:rPr>
          <w:b/>
        </w:rPr>
        <w:t>page</w:t>
      </w:r>
      <w:proofErr w:type="spellEnd"/>
      <w:proofErr w:type="gramStart"/>
      <w:r w:rsidRPr="00EC2EDC">
        <w:rPr>
          <w:b/>
        </w:rPr>
        <w:t>::</w:t>
      </w:r>
      <w:proofErr w:type="spellStart"/>
      <w:r w:rsidR="002E5AC6">
        <w:rPr>
          <w:b/>
        </w:rPr>
        <w:t>SetAllRequestItems</w:t>
      </w:r>
      <w:proofErr w:type="spellEnd"/>
      <w:proofErr w:type="gramEnd"/>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proofErr w:type="spellStart"/>
      <w:r w:rsidRPr="007D5A2D">
        <w:rPr>
          <w:b/>
        </w:rPr>
        <w:t>V</w:t>
      </w:r>
      <w:r>
        <w:rPr>
          <w:b/>
        </w:rPr>
        <w:t>page</w:t>
      </w:r>
      <w:proofErr w:type="spellEnd"/>
      <w:proofErr w:type="gramStart"/>
      <w:r w:rsidRPr="00EC2EDC">
        <w:rPr>
          <w:b/>
        </w:rPr>
        <w:t>::</w:t>
      </w:r>
      <w:r>
        <w:rPr>
          <w:b/>
        </w:rPr>
        <w:t>show</w:t>
      </w:r>
      <w:proofErr w:type="gramEnd"/>
      <w:r w:rsidRPr="00EC2EDC">
        <w:rPr>
          <w:b/>
        </w:rPr>
        <w:t>():</w:t>
      </w:r>
      <w:r>
        <w:t xml:space="preserve"> Carga la plantilla con los datos.</w:t>
      </w:r>
    </w:p>
    <w:p w:rsidR="007D5A2D" w:rsidRPr="00C32255" w:rsidRDefault="007D5A2D" w:rsidP="00C32255"/>
    <w:p w:rsidR="007D5A2D" w:rsidRDefault="00BB3459" w:rsidP="007D5A2D">
      <w:pPr>
        <w:keepNext/>
        <w:jc w:val="center"/>
      </w:pPr>
      <w:ins w:id="243" w:author="Rodrigo Riquelme" w:date="2010-12-05T11:46:00Z">
        <w:r>
          <w:rPr>
            <w:noProof/>
            <w:lang w:eastAsia="es-CL"/>
          </w:rPr>
          <w:lastRenderedPageBreak/>
          <w:drawing>
            <wp:inline distT="0" distB="0" distL="0" distR="0" wp14:anchorId="2C228CD0" wp14:editId="4480C0F5">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44" w:name="_Toc280463973"/>
      <w:r>
        <w:t xml:space="preserve">Ilustración </w:t>
      </w:r>
      <w:r w:rsidR="00DD6A01">
        <w:fldChar w:fldCharType="begin"/>
      </w:r>
      <w:r w:rsidR="00DD6A01">
        <w:instrText xml:space="preserve"> SEQ Ilustración \* ARABIC </w:instrText>
      </w:r>
      <w:r w:rsidR="00DD6A01">
        <w:fldChar w:fldCharType="separate"/>
      </w:r>
      <w:r w:rsidR="00134FCB">
        <w:rPr>
          <w:noProof/>
        </w:rPr>
        <w:t>32</w:t>
      </w:r>
      <w:r w:rsidR="00DD6A01">
        <w:rPr>
          <w:noProof/>
        </w:rPr>
        <w:fldChar w:fldCharType="end"/>
      </w:r>
      <w:r>
        <w:t xml:space="preserve"> - </w:t>
      </w:r>
      <w:proofErr w:type="spellStart"/>
      <w:r>
        <w:t>Namespace</w:t>
      </w:r>
      <w:proofErr w:type="spellEnd"/>
      <w:r>
        <w:t xml:space="preserve"> </w:t>
      </w:r>
      <w:proofErr w:type="spellStart"/>
      <w:r>
        <w:t>Views</w:t>
      </w:r>
      <w:bookmarkEnd w:id="244"/>
      <w:proofErr w:type="spellEnd"/>
    </w:p>
    <w:p w:rsidR="008B312B" w:rsidRDefault="008B312B" w:rsidP="008B312B">
      <w:pPr>
        <w:pStyle w:val="Subttulo"/>
        <w:outlineLvl w:val="2"/>
      </w:pPr>
      <w:bookmarkStart w:id="245" w:name="_Toc280545956"/>
      <w:r>
        <w:lastRenderedPageBreak/>
        <w:t>4.4.3</w:t>
      </w:r>
      <w:r w:rsidRPr="00B17E86">
        <w:t xml:space="preserve">. </w:t>
      </w:r>
      <w:proofErr w:type="spellStart"/>
      <w:r w:rsidRPr="00B17E86">
        <w:t>Namespace</w:t>
      </w:r>
      <w:proofErr w:type="spellEnd"/>
      <w:r w:rsidRPr="00B17E86">
        <w:t xml:space="preserve"> </w:t>
      </w:r>
      <w:proofErr w:type="spellStart"/>
      <w:r>
        <w:t>Controllers</w:t>
      </w:r>
      <w:bookmarkEnd w:id="245"/>
      <w:proofErr w:type="spellEnd"/>
    </w:p>
    <w:p w:rsidR="00F24F17" w:rsidRDefault="00F24F17" w:rsidP="005E46BE">
      <w:r>
        <w:t xml:space="preserve">En el </w:t>
      </w:r>
      <w:proofErr w:type="spellStart"/>
      <w:r>
        <w:t>front</w:t>
      </w:r>
      <w:proofErr w:type="spellEnd"/>
      <w:r>
        <w:t xml:space="preserve"> office todo pasa por un objeto </w:t>
      </w:r>
      <w:proofErr w:type="spellStart"/>
      <w:r>
        <w:t>Controller</w:t>
      </w:r>
      <w:proofErr w:type="spellEnd"/>
      <w:r>
        <w:t xml:space="preserve"> para decidir </w:t>
      </w:r>
      <w:del w:id="246" w:author="Dahianna Vega Leiva" w:date="2010-12-22T12:34:00Z">
        <w:r w:rsidDel="00AD2221">
          <w:delText>cual</w:delText>
        </w:r>
      </w:del>
      <w:ins w:id="247" w:author="Dahianna Vega Leiva" w:date="2010-12-22T12:34:00Z">
        <w:r w:rsidR="00AD2221">
          <w:t>cuál</w:t>
        </w:r>
      </w:ins>
      <w:r>
        <w:t xml:space="preserve"> componente Modelo-Vista deberá ejecutarse.</w:t>
      </w:r>
    </w:p>
    <w:p w:rsidR="00C90600" w:rsidRDefault="008B312B" w:rsidP="005E46BE">
      <w:r w:rsidRPr="008B312B">
        <w:t>En estricto rigor un</w:t>
      </w:r>
      <w:r>
        <w:t xml:space="preserve"> </w:t>
      </w:r>
      <w:proofErr w:type="spellStart"/>
      <w:r>
        <w:t>Controller</w:t>
      </w:r>
      <w:proofErr w:type="spellEnd"/>
      <w:r>
        <w:t xml:space="preserve">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 xml:space="preserve">poder </w:t>
      </w:r>
      <w:del w:id="248" w:author="Dahianna Vega Leiva" w:date="2010-12-22T12:34:00Z">
        <w:r w:rsidR="00F24F17" w:rsidDel="00AD2221">
          <w:delText xml:space="preserve"> </w:delText>
        </w:r>
      </w:del>
      <w:r w:rsidR="00F24F17">
        <w:t>satisfacer cualquier requerimiento no contemplado en etapas anteriores del desarrollo y que pudiera surgir en el futuro.</w:t>
      </w:r>
    </w:p>
    <w:p w:rsidR="00392F6C" w:rsidRDefault="00392F6C" w:rsidP="00392F6C">
      <w:r>
        <w:t xml:space="preserve">La clase base o </w:t>
      </w:r>
      <w:proofErr w:type="spellStart"/>
      <w:r>
        <w:t>super</w:t>
      </w:r>
      <w:proofErr w:type="spellEnd"/>
      <w:r>
        <w:t xml:space="preserve"> clase es llamada </w:t>
      </w:r>
      <w:proofErr w:type="spellStart"/>
      <w:r>
        <w:rPr>
          <w:b/>
        </w:rPr>
        <w:t>CCommand</w:t>
      </w:r>
      <w:proofErr w:type="spellEnd"/>
      <w:r>
        <w:t>.</w:t>
      </w:r>
      <w:r w:rsidR="008626F7">
        <w:t xml:space="preserve"> </w:t>
      </w:r>
      <w:r>
        <w:t xml:space="preserve">Es la clase base para los objetos </w:t>
      </w:r>
      <w:r w:rsidR="008626F7">
        <w:t xml:space="preserve">controladores. </w:t>
      </w:r>
      <w:del w:id="249" w:author="Dahianna Vega Leiva" w:date="2010-12-22T12:34:00Z">
        <w:r w:rsidR="008626F7" w:rsidDel="00AD2221">
          <w:delText>cada</w:delText>
        </w:r>
      </w:del>
      <w:ins w:id="250" w:author="Dahianna Vega Leiva" w:date="2010-12-22T12:34:00Z">
        <w:r w:rsidR="00AD2221">
          <w:t>Cada</w:t>
        </w:r>
      </w:ins>
      <w:r>
        <w:t xml:space="preserve"> comando esta </w:t>
      </w:r>
      <w:proofErr w:type="spellStart"/>
      <w:r>
        <w:t>seteado</w:t>
      </w:r>
      <w:proofErr w:type="spellEnd"/>
      <w:r>
        <w:t xml:space="preserve"> en el </w:t>
      </w:r>
      <w:proofErr w:type="spellStart"/>
      <w:r>
        <w:t>request</w:t>
      </w:r>
      <w:proofErr w:type="spellEnd"/>
      <w:r>
        <w:t xml:space="preserve"> </w:t>
      </w:r>
      <w:r w:rsidRPr="00392F6C">
        <w:rPr>
          <w:b/>
        </w:rPr>
        <w:t>m</w:t>
      </w:r>
      <w:r>
        <w:t xml:space="preserve"> y busca su correspondiente controlador en </w:t>
      </w:r>
      <w:proofErr w:type="spellStart"/>
      <w:r>
        <w:t>map.php</w:t>
      </w:r>
      <w:proofErr w:type="spellEnd"/>
      <w:r>
        <w:t>, además posee los siguientes métodos.</w:t>
      </w:r>
    </w:p>
    <w:p w:rsidR="00392F6C" w:rsidRDefault="00392F6C" w:rsidP="00392F6C">
      <w:proofErr w:type="spellStart"/>
      <w:r>
        <w:rPr>
          <w:b/>
        </w:rPr>
        <w:t>CCommand</w:t>
      </w:r>
      <w:proofErr w:type="spellEnd"/>
      <w:proofErr w:type="gramStart"/>
      <w:r w:rsidRPr="00EC2EDC">
        <w:rPr>
          <w:b/>
        </w:rPr>
        <w:t>::</w:t>
      </w:r>
      <w:proofErr w:type="spellStart"/>
      <w:r>
        <w:rPr>
          <w:b/>
        </w:rPr>
        <w:t>addChild</w:t>
      </w:r>
      <w:proofErr w:type="spellEnd"/>
      <w:proofErr w:type="gramEnd"/>
      <w:r w:rsidRPr="00EC2EDC">
        <w:rPr>
          <w:b/>
        </w:rPr>
        <w:t>():</w:t>
      </w:r>
      <w:r>
        <w:t xml:space="preserve"> </w:t>
      </w:r>
      <w:r w:rsidR="009857EE">
        <w:t>Es un método estático que mediante un parámetro estático devolverá la instancia a una subclase</w:t>
      </w:r>
      <w:r>
        <w:t>.</w:t>
      </w:r>
    </w:p>
    <w:p w:rsidR="00F17544" w:rsidRDefault="00F17544" w:rsidP="00392F6C">
      <w:proofErr w:type="spellStart"/>
      <w:r>
        <w:rPr>
          <w:b/>
        </w:rPr>
        <w:t>CCommand</w:t>
      </w:r>
      <w:proofErr w:type="spellEnd"/>
      <w:proofErr w:type="gramStart"/>
      <w:r w:rsidRPr="00EC2EDC">
        <w:rPr>
          <w:b/>
        </w:rPr>
        <w:t>::</w:t>
      </w:r>
      <w:proofErr w:type="spellStart"/>
      <w:r>
        <w:rPr>
          <w:b/>
        </w:rPr>
        <w:t>CComand</w:t>
      </w:r>
      <w:proofErr w:type="spellEnd"/>
      <w:proofErr w:type="gramEnd"/>
      <w:r w:rsidRPr="00EC2EDC">
        <w:rPr>
          <w:b/>
        </w:rPr>
        <w:t>():</w:t>
      </w:r>
      <w:r>
        <w:t xml:space="preserve"> Es el constructor de la clase.</w:t>
      </w:r>
    </w:p>
    <w:p w:rsidR="00F17544" w:rsidRDefault="00F17544" w:rsidP="00F17544">
      <w:proofErr w:type="spellStart"/>
      <w:r>
        <w:rPr>
          <w:b/>
        </w:rPr>
        <w:t>CCommand</w:t>
      </w:r>
      <w:proofErr w:type="spellEnd"/>
      <w:proofErr w:type="gramStart"/>
      <w:r w:rsidRPr="00EC2EDC">
        <w:rPr>
          <w:b/>
        </w:rPr>
        <w:t>::</w:t>
      </w:r>
      <w:proofErr w:type="spellStart"/>
      <w:r>
        <w:rPr>
          <w:b/>
        </w:rPr>
        <w:t>run</w:t>
      </w:r>
      <w:proofErr w:type="spellEnd"/>
      <w:proofErr w:type="gramEnd"/>
      <w:r w:rsidRPr="00EC2EDC">
        <w:rPr>
          <w:b/>
        </w:rPr>
        <w:t>():</w:t>
      </w:r>
      <w:r>
        <w:t xml:space="preserve"> Ejecuta el comando y prepara la salida para la vista maestra.</w:t>
      </w:r>
    </w:p>
    <w:p w:rsidR="00F17544" w:rsidRDefault="00F17544" w:rsidP="00F17544">
      <w:proofErr w:type="spellStart"/>
      <w:r>
        <w:rPr>
          <w:b/>
        </w:rPr>
        <w:t>CCommand</w:t>
      </w:r>
      <w:proofErr w:type="spellEnd"/>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5C91" w:rsidP="00D260D5">
      <w:pPr>
        <w:pStyle w:val="Subttulo"/>
        <w:keepNext/>
      </w:pPr>
      <w:r>
        <w:rPr>
          <w:noProof/>
          <w:lang w:eastAsia="es-CL"/>
        </w:rPr>
        <w:lastRenderedPageBreak/>
        <mc:AlternateContent>
          <mc:Choice Requires="wps">
            <w:drawing>
              <wp:anchor distT="0" distB="0" distL="114300" distR="114300" simplePos="0" relativeHeight="251660288" behindDoc="0" locked="0" layoutInCell="1" allowOverlap="1">
                <wp:simplePos x="0" y="0"/>
                <wp:positionH relativeFrom="column">
                  <wp:posOffset>1080135</wp:posOffset>
                </wp:positionH>
                <wp:positionV relativeFrom="paragraph">
                  <wp:posOffset>3209290</wp:posOffset>
                </wp:positionV>
                <wp:extent cx="3711575" cy="283845"/>
                <wp:effectExtent l="0" t="0" r="3175" b="1905"/>
                <wp:wrapSquare wrapText="bothSides"/>
                <wp:docPr id="74" name="7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1575" cy="283845"/>
                        </a:xfrm>
                        <a:prstGeom prst="rect">
                          <a:avLst/>
                        </a:prstGeom>
                        <a:solidFill>
                          <a:prstClr val="white"/>
                        </a:solidFill>
                        <a:ln>
                          <a:noFill/>
                        </a:ln>
                        <a:effectLst/>
                      </wps:spPr>
                      <wps:txbx>
                        <w:txbxContent>
                          <w:p w:rsidR="009E3122" w:rsidRPr="00C66B22" w:rsidRDefault="009E3122" w:rsidP="002239C2">
                            <w:pPr>
                              <w:pStyle w:val="Epgrafe"/>
                              <w:jc w:val="center"/>
                              <w:rPr>
                                <w:rFonts w:eastAsia="Calibri" w:cs="Calibri"/>
                                <w:noProof/>
                                <w:sz w:val="24"/>
                              </w:rPr>
                            </w:pPr>
                            <w:bookmarkStart w:id="251" w:name="_Toc280463974"/>
                            <w:r>
                              <w:t xml:space="preserve">Ilustración </w:t>
                            </w:r>
                            <w:r w:rsidR="00DD6A01">
                              <w:fldChar w:fldCharType="begin"/>
                            </w:r>
                            <w:r w:rsidR="00DD6A01">
                              <w:instrText xml:space="preserve"> SEQ Ilustración \* ARABIC </w:instrText>
                            </w:r>
                            <w:r w:rsidR="00DD6A01">
                              <w:fldChar w:fldCharType="separate"/>
                            </w:r>
                            <w:r>
                              <w:rPr>
                                <w:noProof/>
                              </w:rPr>
                              <w:t>33</w:t>
                            </w:r>
                            <w:r w:rsidR="00DD6A01">
                              <w:rPr>
                                <w:noProof/>
                              </w:rPr>
                              <w:fldChar w:fldCharType="end"/>
                            </w:r>
                            <w:r>
                              <w:t xml:space="preserve"> - </w:t>
                            </w:r>
                            <w:proofErr w:type="spellStart"/>
                            <w:r>
                              <w:t>Namespace</w:t>
                            </w:r>
                            <w:proofErr w:type="spellEnd"/>
                            <w:r>
                              <w:t xml:space="preserve"> </w:t>
                            </w:r>
                            <w:proofErr w:type="spellStart"/>
                            <w:r>
                              <w:t>Controllers</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9E3122" w:rsidRPr="00C66B22" w:rsidRDefault="009E3122" w:rsidP="002239C2">
                      <w:pPr>
                        <w:pStyle w:val="Epgrafe"/>
                        <w:jc w:val="center"/>
                        <w:rPr>
                          <w:rFonts w:eastAsia="Calibri" w:cs="Calibri"/>
                          <w:noProof/>
                          <w:sz w:val="24"/>
                        </w:rPr>
                      </w:pPr>
                      <w:bookmarkStart w:id="252" w:name="_Toc280463974"/>
                      <w:r>
                        <w:t xml:space="preserve">Ilustración </w:t>
                      </w:r>
                      <w:r w:rsidR="00DD6A01">
                        <w:fldChar w:fldCharType="begin"/>
                      </w:r>
                      <w:r w:rsidR="00DD6A01">
                        <w:instrText xml:space="preserve"> SEQ Ilustración \* ARABIC </w:instrText>
                      </w:r>
                      <w:r w:rsidR="00DD6A01">
                        <w:fldChar w:fldCharType="separate"/>
                      </w:r>
                      <w:r>
                        <w:rPr>
                          <w:noProof/>
                        </w:rPr>
                        <w:t>33</w:t>
                      </w:r>
                      <w:r w:rsidR="00DD6A01">
                        <w:rPr>
                          <w:noProof/>
                        </w:rPr>
                        <w:fldChar w:fldCharType="end"/>
                      </w:r>
                      <w:r>
                        <w:t xml:space="preserve"> - </w:t>
                      </w:r>
                      <w:proofErr w:type="spellStart"/>
                      <w:r>
                        <w:t>Namespace</w:t>
                      </w:r>
                      <w:proofErr w:type="spellEnd"/>
                      <w:r>
                        <w:t xml:space="preserve"> </w:t>
                      </w:r>
                      <w:proofErr w:type="spellStart"/>
                      <w:r>
                        <w:t>Controllers</w:t>
                      </w:r>
                      <w:bookmarkEnd w:id="252"/>
                      <w:proofErr w:type="spellEnd"/>
                    </w:p>
                  </w:txbxContent>
                </v:textbox>
                <w10:wrap type="square"/>
              </v:shape>
            </w:pict>
          </mc:Fallback>
        </mc:AlternateContent>
      </w:r>
      <w:ins w:id="253" w:author="Rodrigo Riquelme" w:date="2010-12-05T11:46:00Z">
        <w:r w:rsidR="00BB3459">
          <w:rPr>
            <w:noProof/>
            <w:lang w:eastAsia="es-CL"/>
            <w:rPrChange w:id="254">
              <w:rPr>
                <w:rFonts w:eastAsia="Calibri" w:cs="Calibri"/>
                <w:b w:val="0"/>
                <w:noProof/>
                <w:sz w:val="24"/>
                <w:szCs w:val="22"/>
                <w:lang w:eastAsia="es-CL"/>
              </w:rPr>
            </w:rPrChange>
          </w:rPr>
          <w:drawing>
            <wp:anchor distT="0" distB="0" distL="114300" distR="114300" simplePos="0" relativeHeight="251658240" behindDoc="0" locked="0" layoutInCell="1" allowOverlap="1" wp14:anchorId="1A775617" wp14:editId="6F2E7716">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xml:space="preserve">. </w:t>
      </w:r>
      <w:proofErr w:type="spellStart"/>
      <w:r w:rsidR="005E46BE" w:rsidRPr="00F23A57">
        <w:t>Namespace</w:t>
      </w:r>
      <w:proofErr w:type="spellEnd"/>
      <w:r w:rsidRPr="00F23A57">
        <w:t xml:space="preserve"> </w:t>
      </w:r>
      <w:proofErr w:type="spellStart"/>
      <w:r w:rsidR="005E46BE" w:rsidRPr="00F23A57">
        <w:t>Admin</w:t>
      </w:r>
      <w:proofErr w:type="spellEnd"/>
    </w:p>
    <w:p w:rsidR="00F23A57" w:rsidRDefault="00107FF3" w:rsidP="00F23A57">
      <w:r>
        <w:t>Este paquete representa los datos del CMS en elementos de lista y formularios para ser llamados en el back office y simplificar y homogenizar las interfaces usadas para hacer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proofErr w:type="spellStart"/>
      <w:r>
        <w:rPr>
          <w:b/>
        </w:rPr>
        <w:t>Element</w:t>
      </w:r>
      <w:proofErr w:type="spellEnd"/>
      <w:r>
        <w:rPr>
          <w:b/>
        </w:rPr>
        <w:t>,</w:t>
      </w:r>
      <w:r w:rsidR="008626F7">
        <w:rPr>
          <w:b/>
        </w:rPr>
        <w:t xml:space="preserve"> </w:t>
      </w:r>
      <w:proofErr w:type="spellStart"/>
      <w:r>
        <w:rPr>
          <w:b/>
        </w:rPr>
        <w:t>Controller</w:t>
      </w:r>
      <w:proofErr w:type="spellEnd"/>
      <w:r>
        <w:rPr>
          <w:b/>
        </w:rPr>
        <w:t>,</w:t>
      </w:r>
      <w:r w:rsidR="008626F7">
        <w:rPr>
          <w:b/>
        </w:rPr>
        <w:t xml:space="preserve"> </w:t>
      </w:r>
      <w:proofErr w:type="spellStart"/>
      <w:r>
        <w:rPr>
          <w:b/>
        </w:rPr>
        <w:t>Table</w:t>
      </w:r>
      <w:proofErr w:type="spellEnd"/>
      <w:r>
        <w:rPr>
          <w:b/>
        </w:rPr>
        <w:t>,</w:t>
      </w:r>
      <w:r w:rsidR="008626F7">
        <w:rPr>
          <w:b/>
        </w:rPr>
        <w:t xml:space="preserve"> </w:t>
      </w:r>
      <w:proofErr w:type="spellStart"/>
      <w:r>
        <w:rPr>
          <w:b/>
        </w:rPr>
        <w:t>ASettings</w:t>
      </w:r>
      <w:proofErr w:type="spellEnd"/>
      <w:r>
        <w:rPr>
          <w:b/>
        </w:rPr>
        <w:t>.</w:t>
      </w:r>
    </w:p>
    <w:p w:rsidR="00F0051C" w:rsidRDefault="00E01850" w:rsidP="00F0051C">
      <w:r>
        <w:t xml:space="preserve">La Clase </w:t>
      </w:r>
      <w:proofErr w:type="spellStart"/>
      <w:r w:rsidRPr="00E01850">
        <w:rPr>
          <w:b/>
        </w:rPr>
        <w:t>Element</w:t>
      </w:r>
      <w:proofErr w:type="spellEnd"/>
      <w:r w:rsidRPr="00E01850">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proofErr w:type="spellStart"/>
      <w:r>
        <w:rPr>
          <w:b/>
        </w:rPr>
        <w:t>Element</w:t>
      </w:r>
      <w:proofErr w:type="spellEnd"/>
      <w:proofErr w:type="gramStart"/>
      <w:r>
        <w:rPr>
          <w:b/>
        </w:rPr>
        <w:t>::</w:t>
      </w:r>
      <w:proofErr w:type="spellStart"/>
      <w:r>
        <w:rPr>
          <w:b/>
        </w:rPr>
        <w:t>Element</w:t>
      </w:r>
      <w:proofErr w:type="spellEnd"/>
      <w:proofErr w:type="gramEnd"/>
      <w:r w:rsidRPr="00EC2EDC">
        <w:rPr>
          <w:b/>
        </w:rPr>
        <w:t>():</w:t>
      </w:r>
      <w:r>
        <w:t xml:space="preserve"> Es el método constructor de la clase.</w:t>
      </w:r>
    </w:p>
    <w:p w:rsidR="00F0051C" w:rsidRDefault="00E01850" w:rsidP="00F0051C">
      <w:proofErr w:type="spellStart"/>
      <w:r>
        <w:rPr>
          <w:b/>
        </w:rPr>
        <w:t>Element</w:t>
      </w:r>
      <w:proofErr w:type="spellEnd"/>
      <w:proofErr w:type="gramStart"/>
      <w:r>
        <w:rPr>
          <w:b/>
        </w:rPr>
        <w:t>::</w:t>
      </w:r>
      <w:proofErr w:type="spellStart"/>
      <w:r>
        <w:rPr>
          <w:b/>
        </w:rPr>
        <w:t>display</w:t>
      </w:r>
      <w:proofErr w:type="spellEnd"/>
      <w:proofErr w:type="gramEnd"/>
      <w:r w:rsidR="00F0051C" w:rsidRPr="00EC2EDC">
        <w:rPr>
          <w:b/>
        </w:rPr>
        <w:t>():</w:t>
      </w:r>
      <w:r w:rsidR="00F0051C">
        <w:t xml:space="preserve"> </w:t>
      </w:r>
      <w:r w:rsidR="00C61A22">
        <w:t>Es el método encargado del despliegue del elemento en el listado de CMS.</w:t>
      </w:r>
    </w:p>
    <w:p w:rsidR="00E01850" w:rsidRDefault="00E01850" w:rsidP="00E01850">
      <w:proofErr w:type="spellStart"/>
      <w:r>
        <w:rPr>
          <w:b/>
        </w:rPr>
        <w:t>Element</w:t>
      </w:r>
      <w:proofErr w:type="spellEnd"/>
      <w:proofErr w:type="gramStart"/>
      <w:r>
        <w:rPr>
          <w:b/>
        </w:rPr>
        <w:t>::</w:t>
      </w:r>
      <w:proofErr w:type="spellStart"/>
      <w:r>
        <w:rPr>
          <w:b/>
        </w:rPr>
        <w:t>edit</w:t>
      </w:r>
      <w:proofErr w:type="spellEnd"/>
      <w:proofErr w:type="gramEnd"/>
      <w:r w:rsidRPr="00EC2EDC">
        <w:rPr>
          <w:b/>
        </w:rPr>
        <w:t>():</w:t>
      </w:r>
      <w:r>
        <w:t xml:space="preserve"> </w:t>
      </w:r>
      <w:r w:rsidR="00C61A22">
        <w:t>Es el encargado del despliegue del elemento en el formulario editable</w:t>
      </w:r>
      <w:r>
        <w:t>.</w:t>
      </w:r>
    </w:p>
    <w:p w:rsidR="00E01850" w:rsidRDefault="00E01850" w:rsidP="00E01850">
      <w:proofErr w:type="spellStart"/>
      <w:r>
        <w:rPr>
          <w:b/>
        </w:rPr>
        <w:t>Element</w:t>
      </w:r>
      <w:proofErr w:type="spellEnd"/>
      <w:proofErr w:type="gramStart"/>
      <w:r>
        <w:rPr>
          <w:b/>
        </w:rPr>
        <w:t>::</w:t>
      </w:r>
      <w:proofErr w:type="spellStart"/>
      <w:r w:rsidR="00C61A22">
        <w:rPr>
          <w:b/>
        </w:rPr>
        <w:t>get</w:t>
      </w:r>
      <w:proofErr w:type="spellEnd"/>
      <w:proofErr w:type="gramEnd"/>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proofErr w:type="spellStart"/>
      <w:r>
        <w:rPr>
          <w:b/>
        </w:rPr>
        <w:t>Controller</w:t>
      </w:r>
      <w:proofErr w:type="spellEnd"/>
      <w:r>
        <w:rPr>
          <w:b/>
        </w:rPr>
        <w:t xml:space="preserve">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proofErr w:type="spellStart"/>
      <w:r>
        <w:rPr>
          <w:b/>
        </w:rPr>
        <w:t>Controller</w:t>
      </w:r>
      <w:proofErr w:type="spellEnd"/>
      <w:proofErr w:type="gramStart"/>
      <w:r>
        <w:rPr>
          <w:b/>
        </w:rPr>
        <w:t>::</w:t>
      </w:r>
      <w:proofErr w:type="spellStart"/>
      <w:r>
        <w:rPr>
          <w:b/>
        </w:rPr>
        <w:t>Controller</w:t>
      </w:r>
      <w:proofErr w:type="spellEnd"/>
      <w:proofErr w:type="gramEnd"/>
      <w:r w:rsidRPr="00EC2EDC">
        <w:rPr>
          <w:b/>
        </w:rPr>
        <w:t>():</w:t>
      </w:r>
      <w:r>
        <w:t xml:space="preserve"> Es el método constructor de la clase </w:t>
      </w:r>
      <w:proofErr w:type="spellStart"/>
      <w:r>
        <w:t>Controller</w:t>
      </w:r>
      <w:proofErr w:type="spellEnd"/>
      <w:r>
        <w:t>.</w:t>
      </w:r>
    </w:p>
    <w:p w:rsidR="00C61A22" w:rsidRDefault="00C61A22" w:rsidP="00C61A22">
      <w:pPr>
        <w:rPr>
          <w:b/>
        </w:rPr>
      </w:pPr>
      <w:proofErr w:type="spellStart"/>
      <w:r>
        <w:rPr>
          <w:b/>
        </w:rPr>
        <w:t>Controller</w:t>
      </w:r>
      <w:proofErr w:type="spellEnd"/>
      <w:proofErr w:type="gramStart"/>
      <w:r>
        <w:rPr>
          <w:b/>
        </w:rPr>
        <w:t>::</w:t>
      </w:r>
      <w:proofErr w:type="spellStart"/>
      <w:r w:rsidR="00744C68">
        <w:rPr>
          <w:b/>
        </w:rPr>
        <w:t>getData</w:t>
      </w:r>
      <w:proofErr w:type="spellEnd"/>
      <w:proofErr w:type="gramEnd"/>
      <w:r w:rsidRPr="00EC2EDC">
        <w:rPr>
          <w:b/>
        </w:rPr>
        <w:t>():</w:t>
      </w:r>
      <w:r>
        <w:t xml:space="preserve"> Es el método </w:t>
      </w:r>
      <w:r w:rsidR="00C172C0">
        <w:t>para obtener datos</w:t>
      </w:r>
      <w:r>
        <w:t>.</w:t>
      </w:r>
    </w:p>
    <w:p w:rsidR="00C87BA9" w:rsidRDefault="00C61A22" w:rsidP="00C61A22">
      <w:proofErr w:type="spellStart"/>
      <w:r>
        <w:rPr>
          <w:b/>
        </w:rPr>
        <w:t>Controller</w:t>
      </w:r>
      <w:proofErr w:type="spellEnd"/>
      <w:proofErr w:type="gramStart"/>
      <w:r>
        <w:rPr>
          <w:b/>
        </w:rPr>
        <w:t>::</w:t>
      </w:r>
      <w:proofErr w:type="spellStart"/>
      <w:r w:rsidR="00744C68">
        <w:rPr>
          <w:b/>
        </w:rPr>
        <w:t>getLayout</w:t>
      </w:r>
      <w:proofErr w:type="spellEnd"/>
      <w:proofErr w:type="gramEnd"/>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proofErr w:type="spellStart"/>
      <w:r>
        <w:rPr>
          <w:b/>
        </w:rPr>
        <w:t>Controller</w:t>
      </w:r>
      <w:proofErr w:type="spellEnd"/>
      <w:proofErr w:type="gramStart"/>
      <w:r>
        <w:rPr>
          <w:b/>
        </w:rPr>
        <w:t>::</w:t>
      </w:r>
      <w:proofErr w:type="spellStart"/>
      <w:r w:rsidR="00744C68">
        <w:rPr>
          <w:b/>
        </w:rPr>
        <w:t>getRequested</w:t>
      </w:r>
      <w:proofErr w:type="gramEnd"/>
      <w:r w:rsidR="00744C68">
        <w:rPr>
          <w:b/>
        </w:rPr>
        <w:t>_params</w:t>
      </w:r>
      <w:proofErr w:type="spellEnd"/>
      <w:r w:rsidRPr="00EC2EDC">
        <w:rPr>
          <w:b/>
        </w:rPr>
        <w:t>():</w:t>
      </w:r>
      <w:r>
        <w:t xml:space="preserve"> Es </w:t>
      </w:r>
      <w:r w:rsidR="009B48C0">
        <w:t xml:space="preserve">el método que obtiene o </w:t>
      </w:r>
      <w:del w:id="255" w:author="Dahianna Vega Leiva" w:date="2010-12-22T12:35:00Z">
        <w:r w:rsidR="009B48C0" w:rsidDel="00AD2221">
          <w:delText xml:space="preserve"> </w:delText>
        </w:r>
      </w:del>
      <w:r w:rsidR="009B48C0">
        <w:t>solicita los parámetros de los campos de datos.</w:t>
      </w:r>
    </w:p>
    <w:p w:rsidR="00C61A22" w:rsidRDefault="00744C68" w:rsidP="00C61A22">
      <w:proofErr w:type="spellStart"/>
      <w:r>
        <w:rPr>
          <w:b/>
        </w:rPr>
        <w:t>Controller</w:t>
      </w:r>
      <w:proofErr w:type="spellEnd"/>
      <w:proofErr w:type="gramStart"/>
      <w:r w:rsidR="00C61A22">
        <w:rPr>
          <w:b/>
        </w:rPr>
        <w:t>::</w:t>
      </w:r>
      <w:proofErr w:type="spellStart"/>
      <w:r>
        <w:rPr>
          <w:b/>
        </w:rPr>
        <w:t>setId</w:t>
      </w:r>
      <w:proofErr w:type="spellEnd"/>
      <w:proofErr w:type="gramEnd"/>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proofErr w:type="spellStart"/>
      <w:r>
        <w:rPr>
          <w:b/>
        </w:rPr>
        <w:t>Table</w:t>
      </w:r>
      <w:proofErr w:type="spellEnd"/>
      <w:r>
        <w:rPr>
          <w:b/>
        </w:rPr>
        <w:t xml:space="preserve"> </w:t>
      </w:r>
      <w:r>
        <w:t xml:space="preserve">es la encargada de la tabla </w:t>
      </w:r>
      <w:r w:rsidR="00C06300">
        <w:t>HTML</w:t>
      </w:r>
      <w:r>
        <w:t xml:space="preserve"> del CMS, además posee los siguientes métodos.</w:t>
      </w:r>
    </w:p>
    <w:p w:rsidR="00C87BA9" w:rsidRDefault="00C87BA9" w:rsidP="00C87BA9">
      <w:proofErr w:type="spellStart"/>
      <w:r>
        <w:rPr>
          <w:b/>
        </w:rPr>
        <w:t>Table</w:t>
      </w:r>
      <w:proofErr w:type="spellEnd"/>
      <w:proofErr w:type="gramStart"/>
      <w:r>
        <w:rPr>
          <w:b/>
        </w:rPr>
        <w:t>::</w:t>
      </w:r>
      <w:proofErr w:type="spellStart"/>
      <w:r>
        <w:rPr>
          <w:b/>
        </w:rPr>
        <w:t>Table</w:t>
      </w:r>
      <w:proofErr w:type="spellEnd"/>
      <w:proofErr w:type="gramEnd"/>
      <w:r w:rsidRPr="00EC2EDC">
        <w:rPr>
          <w:b/>
        </w:rPr>
        <w:t>():</w:t>
      </w:r>
      <w:r>
        <w:t xml:space="preserve"> Es el método constructor de la clase.</w:t>
      </w:r>
    </w:p>
    <w:p w:rsidR="00C87BA9" w:rsidRDefault="00C87BA9" w:rsidP="00C87BA9">
      <w:proofErr w:type="spellStart"/>
      <w:r>
        <w:rPr>
          <w:b/>
        </w:rPr>
        <w:t>Table</w:t>
      </w:r>
      <w:proofErr w:type="spellEnd"/>
      <w:proofErr w:type="gramStart"/>
      <w:r>
        <w:rPr>
          <w:b/>
        </w:rPr>
        <w:t>::</w:t>
      </w:r>
      <w:proofErr w:type="spellStart"/>
      <w:r>
        <w:rPr>
          <w:b/>
        </w:rPr>
        <w:t>display</w:t>
      </w:r>
      <w:proofErr w:type="spellEnd"/>
      <w:proofErr w:type="gramEnd"/>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56" w:author="Dahianna Vega Leiva" w:date="2010-12-22T12:35:00Z"/>
        </w:rPr>
      </w:pPr>
    </w:p>
    <w:p w:rsidR="00842C3B" w:rsidDel="00AD2221" w:rsidRDefault="00842C3B" w:rsidP="00C87BA9">
      <w:pPr>
        <w:rPr>
          <w:del w:id="257" w:author="Dahianna Vega Leiva" w:date="2010-12-22T12:35:00Z"/>
        </w:rPr>
      </w:pPr>
    </w:p>
    <w:p w:rsidR="00842C3B" w:rsidRDefault="00842C3B" w:rsidP="00842C3B">
      <w:r>
        <w:t xml:space="preserve">La Clase </w:t>
      </w:r>
      <w:proofErr w:type="spellStart"/>
      <w:r>
        <w:rPr>
          <w:b/>
        </w:rPr>
        <w:t>ASettings</w:t>
      </w:r>
      <w:proofErr w:type="spellEnd"/>
      <w:r>
        <w:rPr>
          <w:b/>
        </w:rPr>
        <w:t xml:space="preserve"> </w:t>
      </w:r>
      <w:r>
        <w:t>es la encargada</w:t>
      </w:r>
      <w:r w:rsidR="00883FE0">
        <w:t xml:space="preserve"> del </w:t>
      </w:r>
      <w:proofErr w:type="spellStart"/>
      <w:r w:rsidR="00883FE0">
        <w:t>seteo</w:t>
      </w:r>
      <w:proofErr w:type="spellEnd"/>
      <w:r>
        <w:t xml:space="preserve"> de la tabla </w:t>
      </w:r>
      <w:r w:rsidR="00F103ED">
        <w:t>HTML</w:t>
      </w:r>
      <w:r>
        <w:t xml:space="preserve"> del CMS, además posee los siguientes métodos.</w:t>
      </w:r>
    </w:p>
    <w:p w:rsidR="00842C3B" w:rsidRDefault="00842C3B" w:rsidP="00842C3B">
      <w:proofErr w:type="spellStart"/>
      <w:r>
        <w:rPr>
          <w:b/>
        </w:rPr>
        <w:t>ASettings</w:t>
      </w:r>
      <w:proofErr w:type="spellEnd"/>
      <w:proofErr w:type="gramStart"/>
      <w:r>
        <w:rPr>
          <w:b/>
        </w:rPr>
        <w:t>::</w:t>
      </w:r>
      <w:proofErr w:type="spellStart"/>
      <w:r>
        <w:rPr>
          <w:b/>
        </w:rPr>
        <w:t>ASettings</w:t>
      </w:r>
      <w:proofErr w:type="spellEnd"/>
      <w:proofErr w:type="gramEnd"/>
      <w:r w:rsidRPr="00EC2EDC">
        <w:rPr>
          <w:b/>
        </w:rPr>
        <w:t>():</w:t>
      </w:r>
      <w:r>
        <w:t xml:space="preserve"> Es el método constructor de la clase </w:t>
      </w:r>
      <w:proofErr w:type="spellStart"/>
      <w:r>
        <w:t>ASettings</w:t>
      </w:r>
      <w:proofErr w:type="spellEnd"/>
      <w:r>
        <w:t>.</w:t>
      </w:r>
    </w:p>
    <w:p w:rsidR="00842C3B" w:rsidRPr="00883FE0" w:rsidRDefault="00842C3B" w:rsidP="00842C3B">
      <w:proofErr w:type="spellStart"/>
      <w:r w:rsidRPr="00883FE0">
        <w:rPr>
          <w:b/>
        </w:rPr>
        <w:t>ASettings</w:t>
      </w:r>
      <w:proofErr w:type="spellEnd"/>
      <w:proofErr w:type="gramStart"/>
      <w:r w:rsidRPr="00883FE0">
        <w:rPr>
          <w:b/>
        </w:rPr>
        <w:t>::</w:t>
      </w:r>
      <w:proofErr w:type="spellStart"/>
      <w:r w:rsidRPr="00883FE0">
        <w:rPr>
          <w:b/>
        </w:rPr>
        <w:t>display</w:t>
      </w:r>
      <w:proofErr w:type="spellEnd"/>
      <w:proofErr w:type="gramEnd"/>
      <w:r w:rsidRPr="00883FE0">
        <w:rPr>
          <w:b/>
        </w:rPr>
        <w:t>():</w:t>
      </w:r>
      <w:r w:rsidRPr="00883FE0">
        <w:t xml:space="preserve"> Es</w:t>
      </w:r>
      <w:r w:rsidR="00883FE0" w:rsidRPr="00883FE0">
        <w:t xml:space="preserve"> el método que </w:t>
      </w:r>
      <w:proofErr w:type="spellStart"/>
      <w:r w:rsidR="00883FE0" w:rsidRPr="00883FE0">
        <w:t>setea</w:t>
      </w:r>
      <w:proofErr w:type="spellEnd"/>
      <w:del w:id="25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proofErr w:type="spellStart"/>
      <w:r w:rsidRPr="00883FE0">
        <w:rPr>
          <w:b/>
        </w:rPr>
        <w:t>ASettings</w:t>
      </w:r>
      <w:proofErr w:type="spellEnd"/>
      <w:proofErr w:type="gramStart"/>
      <w:r w:rsidRPr="00883FE0">
        <w:rPr>
          <w:b/>
        </w:rPr>
        <w:t>::_</w:t>
      </w:r>
      <w:proofErr w:type="spellStart"/>
      <w:proofErr w:type="gramEnd"/>
      <w:r w:rsidRPr="00883FE0">
        <w:rPr>
          <w:b/>
        </w:rPr>
        <w:t>select</w:t>
      </w:r>
      <w:proofErr w:type="spellEnd"/>
      <w:r w:rsidRPr="00883FE0">
        <w:rPr>
          <w:b/>
        </w:rPr>
        <w: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B3459" w:rsidP="00F23A57">
      <w:pPr>
        <w:pStyle w:val="Subttulo"/>
        <w:keepNext/>
        <w:jc w:val="center"/>
      </w:pPr>
      <w:del w:id="259" w:author="Rodrigo Riquelme" w:date="2010-12-05T11:46:00Z">
        <w:r>
          <w:rPr>
            <w:noProof/>
            <w:lang w:eastAsia="es-CL"/>
            <w:rPrChange w:id="260">
              <w:rPr>
                <w:rFonts w:eastAsia="Calibri" w:cs="Calibri"/>
                <w:b w:val="0"/>
                <w:noProof/>
                <w:sz w:val="24"/>
                <w:szCs w:val="22"/>
                <w:lang w:eastAsia="es-CL"/>
              </w:rPr>
            </w:rPrChange>
          </w:rPr>
          <w:lastRenderedPageBreak/>
          <w:drawing>
            <wp:inline distT="0" distB="0" distL="0" distR="0" wp14:anchorId="54A1DBF4" wp14:editId="60800D2F">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266741" cy="5138905"/>
                      </a:xfrm>
                      <a:prstGeom prst="rect">
                        <a:avLst/>
                      </a:prstGeom>
                    </pic:spPr>
                  </pic:pic>
                </a:graphicData>
              </a:graphic>
            </wp:inline>
          </w:drawing>
        </w:r>
      </w:del>
      <w:ins w:id="261" w:author="Rodrigo Riquelme" w:date="2010-12-05T11:46:00Z">
        <w:r>
          <w:rPr>
            <w:noProof/>
            <w:lang w:eastAsia="es-CL"/>
            <w:rPrChange w:id="262">
              <w:rPr>
                <w:rFonts w:eastAsia="Calibri" w:cs="Calibri"/>
                <w:b w:val="0"/>
                <w:noProof/>
                <w:sz w:val="24"/>
                <w:szCs w:val="22"/>
                <w:lang w:eastAsia="es-CL"/>
              </w:rPr>
            </w:rPrChange>
          </w:rPr>
          <w:drawing>
            <wp:inline distT="0" distB="0" distL="0" distR="0" wp14:anchorId="649B72D0" wp14:editId="3A907E17">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DD6A01">
        <w:fldChar w:fldCharType="begin"/>
      </w:r>
      <w:r w:rsidR="00DD6A01">
        <w:instrText xml:space="preserve"> SEQ Ilustración \* ARABIC </w:instrText>
      </w:r>
      <w:r w:rsidR="00DD6A01">
        <w:fldChar w:fldCharType="separate"/>
      </w:r>
      <w:r w:rsidR="00134FCB">
        <w:rPr>
          <w:noProof/>
        </w:rPr>
        <w:t>34</w:t>
      </w:r>
      <w:r w:rsidR="00DD6A01">
        <w:rPr>
          <w:noProof/>
        </w:rPr>
        <w:fldChar w:fldCharType="end"/>
      </w:r>
      <w:r>
        <w:t xml:space="preserve"> - </w:t>
      </w:r>
      <w:proofErr w:type="spellStart"/>
      <w:r>
        <w:t>Namespace</w:t>
      </w:r>
      <w:proofErr w:type="spellEnd"/>
      <w:r>
        <w:t xml:space="preserve"> </w:t>
      </w:r>
      <w:proofErr w:type="spellStart"/>
      <w:r>
        <w:t>Admin</w:t>
      </w:r>
      <w:proofErr w:type="spellEnd"/>
    </w:p>
    <w:p w:rsidR="00451834" w:rsidRDefault="00451834" w:rsidP="00451834">
      <w:pPr>
        <w:pStyle w:val="Subttulo"/>
        <w:keepNext/>
      </w:pPr>
      <w:r>
        <w:lastRenderedPageBreak/>
        <w:t>4.4.5</w:t>
      </w:r>
      <w:r w:rsidRPr="00F23A57">
        <w:t xml:space="preserve">. </w:t>
      </w:r>
      <w:proofErr w:type="spellStart"/>
      <w:r w:rsidRPr="00F23A57">
        <w:t>Namespace</w:t>
      </w:r>
      <w:proofErr w:type="spellEnd"/>
      <w:r w:rsidRPr="00F23A57">
        <w:t xml:space="preserve"> </w:t>
      </w:r>
      <w:proofErr w:type="spellStart"/>
      <w:r>
        <w:t>Lib</w:t>
      </w:r>
      <w:proofErr w:type="spellEnd"/>
    </w:p>
    <w:p w:rsidR="00451834" w:rsidRDefault="00451834" w:rsidP="00451834">
      <w:r>
        <w:t xml:space="preserve">Este </w:t>
      </w:r>
      <w:proofErr w:type="spellStart"/>
      <w:r>
        <w:t>package</w:t>
      </w:r>
      <w:proofErr w:type="spellEnd"/>
      <w:r>
        <w:t xml:space="preserv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proofErr w:type="spellStart"/>
      <w:r>
        <w:t>FFMpeg</w:t>
      </w:r>
      <w:proofErr w:type="spellEnd"/>
      <w:r>
        <w:t>, generar HTML personalizado entre otras.</w:t>
      </w:r>
    </w:p>
    <w:p w:rsidR="00B943F7" w:rsidRDefault="00B943F7" w:rsidP="00B943F7">
      <w:pPr>
        <w:rPr>
          <w:b/>
        </w:rPr>
      </w:pPr>
      <w:r>
        <w:t xml:space="preserve">Posee las siguientes clases llamadas </w:t>
      </w:r>
      <w:r>
        <w:rPr>
          <w:b/>
        </w:rPr>
        <w:t>DAO,</w:t>
      </w:r>
      <w:r w:rsidR="00FF4823">
        <w:rPr>
          <w:b/>
        </w:rPr>
        <w:t xml:space="preserve"> </w:t>
      </w:r>
      <w:proofErr w:type="spellStart"/>
      <w:r>
        <w:rPr>
          <w:b/>
        </w:rPr>
        <w:t>Component</w:t>
      </w:r>
      <w:proofErr w:type="spellEnd"/>
      <w:r>
        <w:rPr>
          <w:b/>
        </w:rPr>
        <w:t>,</w:t>
      </w:r>
      <w:r w:rsidR="00FF4823">
        <w:rPr>
          <w:b/>
        </w:rPr>
        <w:t xml:space="preserve"> </w:t>
      </w:r>
      <w:proofErr w:type="spellStart"/>
      <w:r>
        <w:rPr>
          <w:b/>
        </w:rPr>
        <w:t>Dispatcher</w:t>
      </w:r>
      <w:proofErr w:type="spellEnd"/>
      <w:r>
        <w:rPr>
          <w:b/>
        </w:rPr>
        <w:t>,</w:t>
      </w:r>
      <w:r w:rsidR="00FF4823">
        <w:rPr>
          <w:b/>
        </w:rPr>
        <w:t xml:space="preserve"> </w:t>
      </w:r>
      <w:proofErr w:type="spellStart"/>
      <w:r>
        <w:rPr>
          <w:b/>
        </w:rPr>
        <w:t>QueryBuilder</w:t>
      </w:r>
      <w:proofErr w:type="spellEnd"/>
      <w:r>
        <w:rPr>
          <w:b/>
        </w:rPr>
        <w:t>,</w:t>
      </w:r>
      <w:r w:rsidR="00FF4823">
        <w:rPr>
          <w:b/>
        </w:rPr>
        <w:t xml:space="preserve"> </w:t>
      </w:r>
      <w:proofErr w:type="spellStart"/>
      <w:r>
        <w:rPr>
          <w:b/>
        </w:rPr>
        <w:t>Template</w:t>
      </w:r>
      <w:proofErr w:type="spellEnd"/>
      <w:r>
        <w:rPr>
          <w:b/>
        </w:rPr>
        <w:t>,</w:t>
      </w:r>
      <w:r w:rsidR="00FF4823">
        <w:rPr>
          <w:b/>
        </w:rPr>
        <w:t xml:space="preserve"> </w:t>
      </w:r>
      <w:proofErr w:type="spellStart"/>
      <w:r>
        <w:rPr>
          <w:b/>
        </w:rPr>
        <w:t>ffmpeg</w:t>
      </w:r>
      <w:proofErr w:type="spellEnd"/>
      <w:r>
        <w:rPr>
          <w:b/>
        </w:rPr>
        <w:t>.</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proofErr w:type="spellStart"/>
      <w:r>
        <w:rPr>
          <w:b/>
        </w:rPr>
        <w:t>Connect</w:t>
      </w:r>
      <w:proofErr w:type="spellEnd"/>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proofErr w:type="spellStart"/>
      <w:r>
        <w:rPr>
          <w:b/>
        </w:rPr>
        <w:t>get</w:t>
      </w:r>
      <w:proofErr w:type="spellEnd"/>
      <w:proofErr w:type="gramEnd"/>
      <w:r w:rsidR="00B943F7" w:rsidRPr="00EC2EDC">
        <w:rPr>
          <w:b/>
        </w:rPr>
        <w:t>():</w:t>
      </w:r>
      <w:r w:rsidR="00B943F7">
        <w:t xml:space="preserve"> </w:t>
      </w:r>
      <w:r>
        <w:t>Obtiene el valor del campo a</w:t>
      </w:r>
      <w:ins w:id="263" w:author="Dahianna Vega Leiva" w:date="2010-12-22T12:35:00Z">
        <w:r w:rsidR="0070187F">
          <w:t xml:space="preserve"> </w:t>
        </w:r>
      </w:ins>
      <w:del w:id="264" w:author="Dahianna Vega Leiva" w:date="2010-12-22T12:36:00Z">
        <w:r w:rsidDel="0070187F">
          <w:delText>traves</w:delText>
        </w:r>
      </w:del>
      <w:ins w:id="265" w:author="Dahianna Vega Leiva" w:date="2010-12-22T12:36:00Z">
        <w:r w:rsidR="0070187F">
          <w:t>través</w:t>
        </w:r>
      </w:ins>
      <w:r>
        <w:t xml:space="preserve"> de su nombre y posición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Pr>
          <w:b/>
        </w:rPr>
        <w:t>getAll</w:t>
      </w:r>
      <w:proofErr w:type="spellEnd"/>
      <w:proofErr w:type="gramEnd"/>
      <w:r w:rsidR="00B943F7" w:rsidRPr="00EC2EDC">
        <w:rPr>
          <w:b/>
        </w:rPr>
        <w:t>():</w:t>
      </w:r>
      <w:r w:rsidR="00B943F7">
        <w:t xml:space="preserve"> </w:t>
      </w:r>
      <w:r>
        <w:t xml:space="preserve">Devuelve arreglo de </w:t>
      </w:r>
      <w:proofErr w:type="spellStart"/>
      <w:r>
        <w:t>recordset</w:t>
      </w:r>
      <w:proofErr w:type="spellEnd"/>
      <w:r w:rsidR="00B943F7">
        <w:t>.</w:t>
      </w:r>
    </w:p>
    <w:p w:rsidR="00B943F7" w:rsidRDefault="00FF4823" w:rsidP="00B943F7">
      <w:r>
        <w:rPr>
          <w:b/>
        </w:rPr>
        <w:t>DAO</w:t>
      </w:r>
      <w:proofErr w:type="gramStart"/>
      <w:r w:rsidR="00B943F7">
        <w:rPr>
          <w:b/>
        </w:rPr>
        <w:t>::</w:t>
      </w:r>
      <w:proofErr w:type="spellStart"/>
      <w:r w:rsidR="00B943F7">
        <w:rPr>
          <w:b/>
        </w:rPr>
        <w:t>get</w:t>
      </w:r>
      <w:r>
        <w:rPr>
          <w:b/>
        </w:rPr>
        <w:t>Row</w:t>
      </w:r>
      <w:proofErr w:type="spellEnd"/>
      <w:proofErr w:type="gramEnd"/>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w:t>
      </w:r>
      <w:proofErr w:type="spellStart"/>
      <w:r>
        <w:rPr>
          <w:b/>
        </w:rPr>
        <w:t>query</w:t>
      </w:r>
      <w:proofErr w:type="spellEnd"/>
      <w:proofErr w:type="gramEnd"/>
      <w:r w:rsidRPr="00EC2EDC">
        <w:rPr>
          <w:b/>
        </w:rPr>
        <w:t>():</w:t>
      </w:r>
      <w:r>
        <w:t xml:space="preserve"> Es la consulta a la base de datos.</w:t>
      </w:r>
    </w:p>
    <w:p w:rsidR="00FF4823" w:rsidRDefault="00FF4823" w:rsidP="00FF4823">
      <w:r>
        <w:rPr>
          <w:b/>
        </w:rPr>
        <w:t>DAO</w:t>
      </w:r>
      <w:proofErr w:type="gramStart"/>
      <w:r>
        <w:rPr>
          <w:b/>
        </w:rPr>
        <w:t>::</w:t>
      </w:r>
      <w:proofErr w:type="spellStart"/>
      <w:r>
        <w:rPr>
          <w:b/>
        </w:rPr>
        <w:t>rowCount</w:t>
      </w:r>
      <w:proofErr w:type="spellEnd"/>
      <w:proofErr w:type="gramEnd"/>
      <w:r w:rsidRPr="00EC2EDC">
        <w:rPr>
          <w:b/>
        </w:rPr>
        <w:t>():</w:t>
      </w:r>
      <w:r>
        <w:t xml:space="preserve"> Cuenta el </w:t>
      </w:r>
      <w:del w:id="266" w:author="Dahianna Vega Leiva" w:date="2010-12-22T12:36:00Z">
        <w:r w:rsidDel="0070187F">
          <w:delText>numero</w:delText>
        </w:r>
      </w:del>
      <w:ins w:id="267" w:author="Dahianna Vega Leiva" w:date="2010-12-22T12:36:00Z">
        <w:r w:rsidR="0070187F">
          <w:t>número</w:t>
        </w:r>
      </w:ins>
      <w:r>
        <w:t xml:space="preserve"> de filas.</w:t>
      </w:r>
    </w:p>
    <w:p w:rsidR="00FF4823" w:rsidRDefault="00FF4823" w:rsidP="00FF4823">
      <w:r>
        <w:rPr>
          <w:b/>
        </w:rPr>
        <w:lastRenderedPageBreak/>
        <w:t>DAO</w:t>
      </w:r>
      <w:proofErr w:type="gramStart"/>
      <w:r>
        <w:rPr>
          <w:b/>
        </w:rPr>
        <w:t>::</w:t>
      </w:r>
      <w:proofErr w:type="spellStart"/>
      <w:r>
        <w:rPr>
          <w:b/>
        </w:rPr>
        <w:t>seek</w:t>
      </w:r>
      <w:proofErr w:type="spellEnd"/>
      <w:proofErr w:type="gramEnd"/>
      <w:r w:rsidRPr="00EC2EDC">
        <w:rPr>
          <w:b/>
        </w:rPr>
        <w:t>():</w:t>
      </w:r>
      <w:r>
        <w:t xml:space="preserve"> Mueve el puntero de </w:t>
      </w:r>
      <w:proofErr w:type="spellStart"/>
      <w:r>
        <w:t>MySQL</w:t>
      </w:r>
      <w:proofErr w:type="spellEnd"/>
      <w:r>
        <w:t xml:space="preserve"> para que apunte</w:t>
      </w:r>
      <w:r w:rsidR="00F103ED">
        <w:t xml:space="preserve"> al número de fila especificado</w:t>
      </w:r>
      <w:r>
        <w:t>.</w:t>
      </w:r>
    </w:p>
    <w:p w:rsidR="00B943F7" w:rsidRDefault="00B943F7" w:rsidP="00451834"/>
    <w:p w:rsidR="00F103ED" w:rsidRDefault="00F103ED" w:rsidP="00F103ED">
      <w:r>
        <w:t xml:space="preserve">La Clase </w:t>
      </w:r>
      <w:proofErr w:type="spellStart"/>
      <w:r>
        <w:rPr>
          <w:b/>
        </w:rPr>
        <w:t>Component</w:t>
      </w:r>
      <w:proofErr w:type="spellEnd"/>
      <w:r w:rsidRPr="00E01850">
        <w:rPr>
          <w:b/>
        </w:rPr>
        <w:t xml:space="preserve"> </w:t>
      </w:r>
      <w:r>
        <w:t>es la encargada de la capa de acceso a datos. Posee los siguientes métodos.</w:t>
      </w:r>
    </w:p>
    <w:p w:rsidR="00F103ED" w:rsidRDefault="00F103ED" w:rsidP="00F103ED">
      <w:pPr>
        <w:rPr>
          <w:b/>
        </w:rPr>
      </w:pPr>
      <w:proofErr w:type="spellStart"/>
      <w:r>
        <w:rPr>
          <w:b/>
        </w:rPr>
        <w:t>Component</w:t>
      </w:r>
      <w:proofErr w:type="spellEnd"/>
      <w:proofErr w:type="gramStart"/>
      <w:r>
        <w:rPr>
          <w:b/>
        </w:rPr>
        <w:t>::</w:t>
      </w:r>
      <w:proofErr w:type="spellStart"/>
      <w:r>
        <w:rPr>
          <w:b/>
        </w:rPr>
        <w:t>construct</w:t>
      </w:r>
      <w:proofErr w:type="spellEnd"/>
      <w:proofErr w:type="gramEnd"/>
      <w:r w:rsidRPr="00EC2EDC">
        <w:rPr>
          <w:b/>
        </w:rPr>
        <w:t>():</w:t>
      </w:r>
      <w:r>
        <w:t xml:space="preserve"> Es el método constructor de la clase.</w:t>
      </w:r>
    </w:p>
    <w:p w:rsidR="00F103ED" w:rsidRDefault="00F103ED" w:rsidP="00F103ED">
      <w:pPr>
        <w:rPr>
          <w:b/>
        </w:rPr>
      </w:pPr>
      <w:proofErr w:type="spellStart"/>
      <w:r>
        <w:rPr>
          <w:b/>
        </w:rPr>
        <w:t>Component</w:t>
      </w:r>
      <w:proofErr w:type="spellEnd"/>
      <w:proofErr w:type="gramStart"/>
      <w:r>
        <w:rPr>
          <w:b/>
        </w:rPr>
        <w:t>::</w:t>
      </w:r>
      <w:proofErr w:type="spellStart"/>
      <w:r>
        <w:rPr>
          <w:b/>
        </w:rPr>
        <w:t>run</w:t>
      </w:r>
      <w:proofErr w:type="spellEnd"/>
      <w:proofErr w:type="gramEnd"/>
      <w:r w:rsidRPr="00EC2EDC">
        <w:rPr>
          <w:b/>
        </w:rPr>
        <w:t>():</w:t>
      </w:r>
      <w:r>
        <w:t xml:space="preserve"> Es</w:t>
      </w:r>
      <w:r w:rsidR="006E1827">
        <w:t xml:space="preserve"> el método que ejecuta el acceso a la capa de datos</w:t>
      </w:r>
      <w:r>
        <w:t xml:space="preserve"> .</w:t>
      </w:r>
    </w:p>
    <w:p w:rsidR="00F103ED" w:rsidRDefault="00F103ED" w:rsidP="00F103ED">
      <w:proofErr w:type="spellStart"/>
      <w:r>
        <w:rPr>
          <w:b/>
        </w:rPr>
        <w:t>Component</w:t>
      </w:r>
      <w:proofErr w:type="spellEnd"/>
      <w:proofErr w:type="gramStart"/>
      <w:r>
        <w:rPr>
          <w:b/>
        </w:rPr>
        <w:t>::show</w:t>
      </w:r>
      <w:proofErr w:type="gramEnd"/>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proofErr w:type="spellStart"/>
      <w:r>
        <w:rPr>
          <w:b/>
        </w:rPr>
        <w:t>Dispatcher</w:t>
      </w:r>
      <w:proofErr w:type="spellEnd"/>
      <w:r>
        <w:t xml:space="preserve"> es la clase controladora principal y posee </w:t>
      </w:r>
      <w:r w:rsidR="008626F7">
        <w:t xml:space="preserve">los </w:t>
      </w:r>
      <w:r>
        <w:t>siguientes métodos.</w:t>
      </w:r>
    </w:p>
    <w:p w:rsidR="00F103ED" w:rsidRDefault="00F103ED" w:rsidP="00F103ED">
      <w:pPr>
        <w:rPr>
          <w:b/>
        </w:rPr>
      </w:pPr>
      <w:proofErr w:type="spellStart"/>
      <w:r>
        <w:rPr>
          <w:b/>
        </w:rPr>
        <w:t>Dispatcher</w:t>
      </w:r>
      <w:proofErr w:type="spellEnd"/>
      <w:proofErr w:type="gramStart"/>
      <w:r>
        <w:rPr>
          <w:b/>
        </w:rPr>
        <w:t>::</w:t>
      </w:r>
      <w:proofErr w:type="spellStart"/>
      <w:r>
        <w:rPr>
          <w:b/>
        </w:rPr>
        <w:t>Dispatcher</w:t>
      </w:r>
      <w:proofErr w:type="spellEnd"/>
      <w:proofErr w:type="gramEnd"/>
      <w:r w:rsidRPr="00EC2EDC">
        <w:rPr>
          <w:b/>
        </w:rPr>
        <w:t xml:space="preserve"> ():</w:t>
      </w:r>
      <w:r>
        <w:t xml:space="preserve"> Es el método constructor de la clase.</w:t>
      </w:r>
    </w:p>
    <w:p w:rsidR="00F103ED" w:rsidRPr="00646E08" w:rsidRDefault="00F103ED" w:rsidP="00F103ED">
      <w:pPr>
        <w:rPr>
          <w:b/>
        </w:rPr>
      </w:pPr>
      <w:proofErr w:type="spellStart"/>
      <w:r w:rsidRPr="00646E08">
        <w:rPr>
          <w:b/>
        </w:rPr>
        <w:t>Dispatcher</w:t>
      </w:r>
      <w:proofErr w:type="spellEnd"/>
      <w:proofErr w:type="gramStart"/>
      <w:r w:rsidRPr="00646E08">
        <w:rPr>
          <w:b/>
        </w:rPr>
        <w:t>::</w:t>
      </w:r>
      <w:proofErr w:type="spellStart"/>
      <w:r w:rsidRPr="00646E08">
        <w:rPr>
          <w:b/>
        </w:rPr>
        <w:t>run</w:t>
      </w:r>
      <w:proofErr w:type="spellEnd"/>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proofErr w:type="spellStart"/>
      <w:r>
        <w:rPr>
          <w:b/>
        </w:rPr>
        <w:t>QueryBuilder</w:t>
      </w:r>
      <w:proofErr w:type="spellEnd"/>
      <w:r>
        <w:t xml:space="preserve"> es la clase constructora de consultas SQL y posee los siguientes métodos.</w:t>
      </w:r>
    </w:p>
    <w:p w:rsidR="00646E08" w:rsidRDefault="00646E08" w:rsidP="00646E08">
      <w:pPr>
        <w:rPr>
          <w:b/>
        </w:rPr>
      </w:pPr>
      <w:proofErr w:type="spellStart"/>
      <w:r>
        <w:rPr>
          <w:b/>
        </w:rPr>
        <w:t>QueryBuilder</w:t>
      </w:r>
      <w:proofErr w:type="spellEnd"/>
      <w:proofErr w:type="gramStart"/>
      <w:r>
        <w:rPr>
          <w:b/>
        </w:rPr>
        <w:t>::</w:t>
      </w:r>
      <w:proofErr w:type="spellStart"/>
      <w:r>
        <w:rPr>
          <w:b/>
        </w:rPr>
        <w:t>QueryBuilder</w:t>
      </w:r>
      <w:proofErr w:type="gramEnd"/>
      <w:r>
        <w:rPr>
          <w:b/>
        </w:rPr>
        <w:t>_construct</w:t>
      </w:r>
      <w:proofErr w:type="spellEnd"/>
      <w:r w:rsidRPr="00EC2EDC">
        <w:rPr>
          <w:b/>
        </w:rPr>
        <w:t>():</w:t>
      </w:r>
      <w:r>
        <w:t xml:space="preserve"> Es el método constructor de la clase.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add</w:t>
      </w:r>
      <w:proofErr w:type="spellEnd"/>
      <w:proofErr w:type="gramEnd"/>
      <w:r w:rsidRPr="00646E08">
        <w:rPr>
          <w:b/>
        </w:rPr>
        <w:t>():</w:t>
      </w:r>
      <w:r w:rsidRPr="00646E08">
        <w:t xml:space="preserve"> </w:t>
      </w:r>
      <w:r>
        <w:t xml:space="preserve">Constructor del </w:t>
      </w:r>
      <w:proofErr w:type="spellStart"/>
      <w:r>
        <w:t>query</w:t>
      </w:r>
      <w:proofErr w:type="spellEnd"/>
      <w:r>
        <w:t xml:space="preserve"> INSERT</w:t>
      </w:r>
      <w:r w:rsidRPr="00646E08">
        <w:t>.</w:t>
      </w:r>
    </w:p>
    <w:p w:rsidR="00646E08" w:rsidRDefault="00646E08" w:rsidP="00646E08">
      <w:pPr>
        <w:rPr>
          <w:b/>
        </w:rPr>
      </w:pPr>
      <w:proofErr w:type="spellStart"/>
      <w:r>
        <w:rPr>
          <w:b/>
        </w:rPr>
        <w:t>QueryBuilder</w:t>
      </w:r>
      <w:proofErr w:type="spellEnd"/>
      <w:proofErr w:type="gramStart"/>
      <w:r>
        <w:rPr>
          <w:b/>
        </w:rPr>
        <w:t>::</w:t>
      </w:r>
      <w:proofErr w:type="spellStart"/>
      <w:r>
        <w:rPr>
          <w:b/>
        </w:rPr>
        <w:t>delete</w:t>
      </w:r>
      <w:proofErr w:type="spellEnd"/>
      <w:proofErr w:type="gramEnd"/>
      <w:r w:rsidRPr="00EC2EDC">
        <w:rPr>
          <w:b/>
        </w:rPr>
        <w:t xml:space="preserve"> ():</w:t>
      </w:r>
      <w:r>
        <w:t xml:space="preserve"> Constructor de </w:t>
      </w:r>
      <w:proofErr w:type="spellStart"/>
      <w:r>
        <w:t>query</w:t>
      </w:r>
      <w:proofErr w:type="spellEnd"/>
      <w:r>
        <w:t xml:space="preserve"> DELETE.</w:t>
      </w:r>
    </w:p>
    <w:p w:rsidR="00646E08" w:rsidRPr="00646E08" w:rsidRDefault="00646E08" w:rsidP="00646E08">
      <w:pPr>
        <w:rPr>
          <w:b/>
        </w:rPr>
      </w:pPr>
      <w:proofErr w:type="spellStart"/>
      <w:r>
        <w:rPr>
          <w:b/>
        </w:rPr>
        <w:t>QueryBuilder</w:t>
      </w:r>
      <w:proofErr w:type="spellEnd"/>
      <w:proofErr w:type="gramStart"/>
      <w:r w:rsidRPr="00646E08">
        <w:rPr>
          <w:b/>
        </w:rPr>
        <w:t>::</w:t>
      </w:r>
      <w:proofErr w:type="spellStart"/>
      <w:r>
        <w:rPr>
          <w:b/>
        </w:rPr>
        <w:t>update</w:t>
      </w:r>
      <w:proofErr w:type="spellEnd"/>
      <w:proofErr w:type="gramEnd"/>
      <w:r w:rsidRPr="00646E08">
        <w:rPr>
          <w:b/>
        </w:rPr>
        <w:t>():</w:t>
      </w:r>
      <w:r w:rsidRPr="00646E08">
        <w:t xml:space="preserve"> </w:t>
      </w:r>
      <w:r>
        <w:t xml:space="preserve">Constructor de </w:t>
      </w:r>
      <w:proofErr w:type="spellStart"/>
      <w:r>
        <w:t>query</w:t>
      </w:r>
      <w:proofErr w:type="spellEnd"/>
      <w:r>
        <w:t xml:space="preserve"> UPDATE</w:t>
      </w:r>
      <w:r w:rsidRPr="00646E08">
        <w:t>.</w:t>
      </w:r>
    </w:p>
    <w:p w:rsidR="00646E08" w:rsidRDefault="00646E08" w:rsidP="00646E08"/>
    <w:p w:rsidR="00646E08" w:rsidRDefault="00646E08" w:rsidP="00646E08">
      <w:r>
        <w:t xml:space="preserve">La Clase </w:t>
      </w:r>
      <w:proofErr w:type="spellStart"/>
      <w:r>
        <w:rPr>
          <w:b/>
        </w:rPr>
        <w:t>Template</w:t>
      </w:r>
      <w:proofErr w:type="spellEnd"/>
      <w:r>
        <w:t xml:space="preserve"> es la clase </w:t>
      </w:r>
      <w:r w:rsidR="00636FE9">
        <w:t xml:space="preserve">motor de </w:t>
      </w:r>
      <w:proofErr w:type="spellStart"/>
      <w:r w:rsidR="00636FE9">
        <w:t>templates</w:t>
      </w:r>
      <w:proofErr w:type="spellEnd"/>
      <w:r w:rsidR="00706702">
        <w:t xml:space="preserve"> y posee los siguientes </w:t>
      </w:r>
      <w:r w:rsidR="006E1827">
        <w:t>métodos</w:t>
      </w:r>
      <w:r>
        <w:t>.</w:t>
      </w:r>
    </w:p>
    <w:p w:rsidR="00646E08" w:rsidRDefault="00646E08" w:rsidP="00646E08">
      <w:pPr>
        <w:rPr>
          <w:b/>
        </w:rPr>
      </w:pPr>
      <w:proofErr w:type="spellStart"/>
      <w:r>
        <w:rPr>
          <w:b/>
        </w:rPr>
        <w:t>Template</w:t>
      </w:r>
      <w:proofErr w:type="spellEnd"/>
      <w:proofErr w:type="gramStart"/>
      <w:r>
        <w:rPr>
          <w:b/>
        </w:rPr>
        <w:t>::</w:t>
      </w:r>
      <w:proofErr w:type="spellStart"/>
      <w:r>
        <w:rPr>
          <w:b/>
        </w:rPr>
        <w:t>Template</w:t>
      </w:r>
      <w:proofErr w:type="spellEnd"/>
      <w:proofErr w:type="gramEnd"/>
      <w:r w:rsidRPr="00EC2EDC">
        <w:rPr>
          <w:b/>
        </w:rPr>
        <w:t xml:space="preserve"> ():</w:t>
      </w:r>
      <w:r>
        <w:t xml:space="preserve"> Es el método constructor de la clase.</w:t>
      </w:r>
    </w:p>
    <w:p w:rsidR="00646E08" w:rsidRPr="00646E08" w:rsidRDefault="00646E08" w:rsidP="00646E08">
      <w:pPr>
        <w:rPr>
          <w:b/>
        </w:rPr>
      </w:pPr>
      <w:proofErr w:type="spellStart"/>
      <w:r>
        <w:rPr>
          <w:b/>
        </w:rPr>
        <w:t>Template</w:t>
      </w:r>
      <w:proofErr w:type="spellEnd"/>
      <w:proofErr w:type="gramStart"/>
      <w:r w:rsidRPr="00646E08">
        <w:rPr>
          <w:b/>
        </w:rPr>
        <w:t>::</w:t>
      </w:r>
      <w:r w:rsidR="00636FE9">
        <w:rPr>
          <w:b/>
        </w:rPr>
        <w:t>output</w:t>
      </w:r>
      <w:proofErr w:type="gramEnd"/>
      <w:r w:rsidR="00636FE9">
        <w:rPr>
          <w:b/>
        </w:rPr>
        <w:t>(</w:t>
      </w:r>
      <w:r w:rsidRPr="00646E08">
        <w:rPr>
          <w:b/>
        </w:rPr>
        <w:t>):</w:t>
      </w:r>
      <w:r w:rsidRPr="00646E08">
        <w:t xml:space="preserve"> </w:t>
      </w:r>
      <w:r w:rsidR="00636FE9">
        <w:t xml:space="preserve">Retorna el </w:t>
      </w:r>
      <w:proofErr w:type="spellStart"/>
      <w:r w:rsidR="00636FE9">
        <w:t>template</w:t>
      </w:r>
      <w:proofErr w:type="spellEnd"/>
      <w:r w:rsidR="00636FE9">
        <w:t xml:space="preserve"> </w:t>
      </w:r>
      <w:proofErr w:type="spellStart"/>
      <w:r w:rsidR="00636FE9">
        <w:t>parseado</w:t>
      </w:r>
      <w:proofErr w:type="spellEnd"/>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proofErr w:type="spellStart"/>
      <w:r>
        <w:rPr>
          <w:b/>
        </w:rPr>
        <w:t>ffmpeg</w:t>
      </w:r>
      <w:proofErr w:type="spellEnd"/>
      <w:r>
        <w:t xml:space="preserve"> es la clase </w:t>
      </w:r>
      <w:r w:rsidR="000D4D97">
        <w:t xml:space="preserve">encargada de la conversión de videos </w:t>
      </w:r>
      <w:r>
        <w:t>y posee siguientes métodos.</w:t>
      </w:r>
    </w:p>
    <w:p w:rsidR="004141D8" w:rsidRDefault="004141D8" w:rsidP="004141D8">
      <w:pPr>
        <w:rPr>
          <w:b/>
        </w:rPr>
      </w:pPr>
      <w:proofErr w:type="spellStart"/>
      <w:proofErr w:type="gramStart"/>
      <w:r>
        <w:rPr>
          <w:b/>
        </w:rPr>
        <w:t>ffmpeg</w:t>
      </w:r>
      <w:proofErr w:type="spellEnd"/>
      <w:proofErr w:type="gramEnd"/>
      <w:r>
        <w:rPr>
          <w:b/>
        </w:rPr>
        <w:t>::</w:t>
      </w:r>
      <w:r w:rsidRPr="004141D8">
        <w:rPr>
          <w:b/>
        </w:rPr>
        <w:t xml:space="preserve"> </w:t>
      </w:r>
      <w:proofErr w:type="spellStart"/>
      <w:r>
        <w:rPr>
          <w:b/>
        </w:rPr>
        <w:t>ffmpeg</w:t>
      </w:r>
      <w:proofErr w:type="spellEnd"/>
      <w:r w:rsidRPr="00EC2EDC">
        <w:rPr>
          <w:b/>
        </w:rPr>
        <w:t>():</w:t>
      </w:r>
      <w:r>
        <w:t xml:space="preserve"> Es constructor de la clase.</w:t>
      </w:r>
    </w:p>
    <w:p w:rsidR="00B943F7" w:rsidRPr="00646E08" w:rsidRDefault="004141D8" w:rsidP="004141D8">
      <w:proofErr w:type="spellStart"/>
      <w:proofErr w:type="gramStart"/>
      <w:r>
        <w:rPr>
          <w:b/>
        </w:rPr>
        <w:t>ffmpeg</w:t>
      </w:r>
      <w:proofErr w:type="spellEnd"/>
      <w:proofErr w:type="gramEnd"/>
      <w:r w:rsidRPr="00646E08">
        <w:rPr>
          <w:b/>
        </w:rPr>
        <w:t>::</w:t>
      </w:r>
      <w:proofErr w:type="spellStart"/>
      <w:r>
        <w:rPr>
          <w:b/>
        </w:rPr>
        <w:t>convert</w:t>
      </w:r>
      <w:proofErr w:type="spellEnd"/>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proofErr w:type="spellStart"/>
      <w:proofErr w:type="gramStart"/>
      <w:r>
        <w:rPr>
          <w:b/>
        </w:rPr>
        <w:t>ffmpeg</w:t>
      </w:r>
      <w:proofErr w:type="spellEnd"/>
      <w:proofErr w:type="gramEnd"/>
      <w:r>
        <w:rPr>
          <w:b/>
        </w:rPr>
        <w:t>::</w:t>
      </w:r>
      <w:proofErr w:type="spellStart"/>
      <w:r>
        <w:rPr>
          <w:b/>
        </w:rPr>
        <w:t>create</w:t>
      </w:r>
      <w:r w:rsidR="00706702">
        <w:rPr>
          <w:b/>
        </w:rPr>
        <w:t>_thumbnail</w:t>
      </w:r>
      <w:proofErr w:type="spellEnd"/>
      <w:r w:rsidRPr="00EC2EDC">
        <w:rPr>
          <w:b/>
        </w:rPr>
        <w:t>():</w:t>
      </w:r>
      <w:r>
        <w:t xml:space="preserve"> Es</w:t>
      </w:r>
      <w:r w:rsidR="006E1827">
        <w:t xml:space="preserve"> el método de creación de imágenes miniaturas</w:t>
      </w:r>
      <w:r>
        <w:t>.</w:t>
      </w:r>
    </w:p>
    <w:p w:rsidR="00706702" w:rsidRDefault="004141D8" w:rsidP="004141D8">
      <w:proofErr w:type="spellStart"/>
      <w:proofErr w:type="gramStart"/>
      <w:r>
        <w:rPr>
          <w:b/>
        </w:rPr>
        <w:t>ffmpeg</w:t>
      </w:r>
      <w:proofErr w:type="spellEnd"/>
      <w:proofErr w:type="gramEnd"/>
      <w:r w:rsidRPr="00646E08">
        <w:rPr>
          <w:b/>
        </w:rPr>
        <w:t>::</w:t>
      </w:r>
      <w:proofErr w:type="spellStart"/>
      <w:r w:rsidR="00706702">
        <w:rPr>
          <w:b/>
        </w:rPr>
        <w:t>Exec</w:t>
      </w:r>
      <w:proofErr w:type="spellEnd"/>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proofErr w:type="spellStart"/>
      <w:proofErr w:type="gramStart"/>
      <w:r>
        <w:rPr>
          <w:b/>
        </w:rPr>
        <w:t>f</w:t>
      </w:r>
      <w:r w:rsidR="00706702">
        <w:rPr>
          <w:b/>
        </w:rPr>
        <w:t>f</w:t>
      </w:r>
      <w:r>
        <w:rPr>
          <w:b/>
        </w:rPr>
        <w:t>mpeg</w:t>
      </w:r>
      <w:proofErr w:type="spellEnd"/>
      <w:proofErr w:type="gramEnd"/>
      <w:r>
        <w:rPr>
          <w:b/>
        </w:rPr>
        <w:t>::</w:t>
      </w:r>
      <w:proofErr w:type="spellStart"/>
      <w:r w:rsidR="00706702">
        <w:rPr>
          <w:b/>
        </w:rPr>
        <w:t>free_convert</w:t>
      </w:r>
      <w:proofErr w:type="spellEnd"/>
      <w:r w:rsidRPr="00EC2EDC">
        <w:rPr>
          <w:b/>
        </w:rPr>
        <w:t>():</w:t>
      </w:r>
      <w:r>
        <w:t xml:space="preserve"> Es el</w:t>
      </w:r>
      <w:r w:rsidR="006E1827">
        <w:t xml:space="preserve"> método de conversión libre</w:t>
      </w:r>
      <w:r>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get_info</w:t>
      </w:r>
      <w:proofErr w:type="spellEnd"/>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proofErr w:type="spellStart"/>
      <w:proofErr w:type="gramStart"/>
      <w:r>
        <w:rPr>
          <w:b/>
        </w:rPr>
        <w:t>ffmpeg</w:t>
      </w:r>
      <w:proofErr w:type="spellEnd"/>
      <w:proofErr w:type="gramEnd"/>
      <w:r>
        <w:rPr>
          <w:b/>
        </w:rPr>
        <w:t>::</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proofErr w:type="spellStart"/>
      <w:proofErr w:type="gramStart"/>
      <w:r>
        <w:rPr>
          <w:b/>
        </w:rPr>
        <w:t>ffmpeg</w:t>
      </w:r>
      <w:proofErr w:type="spellEnd"/>
      <w:proofErr w:type="gramEnd"/>
      <w:r w:rsidRPr="00646E08">
        <w:rPr>
          <w:b/>
        </w:rPr>
        <w:t>::</w:t>
      </w:r>
      <w:proofErr w:type="spellStart"/>
      <w:r w:rsidR="00706702">
        <w:rPr>
          <w:b/>
        </w:rPr>
        <w:t>wmv_convert</w:t>
      </w:r>
      <w:proofErr w:type="spellEnd"/>
      <w:r w:rsidRPr="00646E08">
        <w:rPr>
          <w:b/>
        </w:rPr>
        <w:t>():</w:t>
      </w:r>
      <w:r w:rsidRPr="00646E08">
        <w:t xml:space="preserve"> E</w:t>
      </w:r>
      <w:r w:rsidR="00706702">
        <w:t>s</w:t>
      </w:r>
      <w:r w:rsidR="006E1827">
        <w:t xml:space="preserve"> el método de conversión a formato </w:t>
      </w:r>
      <w:proofErr w:type="spellStart"/>
      <w:r w:rsidR="006E1827">
        <w:t>wmv</w:t>
      </w:r>
      <w:proofErr w:type="spellEnd"/>
      <w:r w:rsidR="00706702">
        <w:t>.</w:t>
      </w:r>
    </w:p>
    <w:p w:rsidR="00706702" w:rsidRDefault="004141D8" w:rsidP="00706702">
      <w:proofErr w:type="spellStart"/>
      <w:proofErr w:type="gramStart"/>
      <w:r>
        <w:rPr>
          <w:b/>
        </w:rPr>
        <w:t>ffmpeg</w:t>
      </w:r>
      <w:proofErr w:type="spellEnd"/>
      <w:proofErr w:type="gramEnd"/>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268" w:author="Rodrigo Riquelme" w:date="2010-12-05T11:46:00Z"/>
          <w:b/>
          <w:sz w:val="28"/>
          <w:szCs w:val="24"/>
        </w:rPr>
      </w:pPr>
      <w:del w:id="269"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270" w:author="Rodrigo Riquelme" w:date="2010-12-05T11:46:00Z"/>
        </w:rPr>
      </w:pPr>
    </w:p>
    <w:p w:rsidR="00C43BA3" w:rsidRPr="00646E08" w:rsidRDefault="00C43BA3" w:rsidP="005E46BE">
      <w:pPr>
        <w:pStyle w:val="Subttulo"/>
        <w:outlineLvl w:val="2"/>
        <w:rPr>
          <w:del w:id="271" w:author="Rodrigo Riquelme" w:date="2010-12-05T11:46:00Z"/>
        </w:rPr>
      </w:pPr>
    </w:p>
    <w:p w:rsidR="00C43BA3" w:rsidRPr="00646E08" w:rsidRDefault="00C43BA3" w:rsidP="005E46BE">
      <w:pPr>
        <w:pStyle w:val="Subttulo"/>
        <w:outlineLvl w:val="2"/>
        <w:rPr>
          <w:del w:id="272" w:author="Rodrigo Riquelme" w:date="2010-12-05T11:46:00Z"/>
        </w:rPr>
      </w:pPr>
    </w:p>
    <w:p w:rsidR="00C43BA3" w:rsidRPr="00646E08" w:rsidRDefault="00C43BA3" w:rsidP="005E46BE">
      <w:pPr>
        <w:pStyle w:val="Subttulo"/>
        <w:outlineLvl w:val="2"/>
        <w:rPr>
          <w:del w:id="273" w:author="Rodrigo Riquelme" w:date="2010-12-05T11:46:00Z"/>
        </w:rPr>
      </w:pPr>
    </w:p>
    <w:p w:rsidR="00C43BA3" w:rsidRPr="00646E08" w:rsidRDefault="00C43BA3" w:rsidP="005E46BE">
      <w:pPr>
        <w:pStyle w:val="Subttulo"/>
        <w:outlineLvl w:val="2"/>
        <w:rPr>
          <w:del w:id="274" w:author="Rodrigo Riquelme" w:date="2010-12-05T11:46:00Z"/>
        </w:rPr>
      </w:pPr>
    </w:p>
    <w:p w:rsidR="00C43BA3" w:rsidRPr="00646E08" w:rsidRDefault="00C43BA3" w:rsidP="005E46BE">
      <w:pPr>
        <w:pStyle w:val="Subttulo"/>
        <w:outlineLvl w:val="2"/>
        <w:rPr>
          <w:del w:id="275" w:author="Rodrigo Riquelme" w:date="2010-12-05T11:46:00Z"/>
        </w:rPr>
      </w:pPr>
    </w:p>
    <w:p w:rsidR="00C43BA3" w:rsidRPr="00646E08" w:rsidRDefault="00C43BA3" w:rsidP="005E46BE">
      <w:pPr>
        <w:pStyle w:val="Subttulo"/>
        <w:outlineLvl w:val="2"/>
        <w:rPr>
          <w:del w:id="276" w:author="Rodrigo Riquelme" w:date="2010-12-05T11:46:00Z"/>
        </w:rPr>
      </w:pPr>
    </w:p>
    <w:p w:rsidR="00D9256C" w:rsidRPr="00646E08" w:rsidRDefault="00D9256C">
      <w:pPr>
        <w:suppressAutoHyphens w:val="0"/>
        <w:spacing w:before="0" w:after="0" w:line="240" w:lineRule="auto"/>
        <w:jc w:val="left"/>
      </w:pPr>
    </w:p>
    <w:p w:rsidR="00C43BA3" w:rsidRPr="00646E08" w:rsidRDefault="00BB3459" w:rsidP="00C43BA3">
      <w:pPr>
        <w:rPr>
          <w:del w:id="277" w:author="Rodrigo Riquelme" w:date="2010-12-05T11:46:00Z"/>
        </w:rPr>
      </w:pPr>
      <w:del w:id="278" w:author="Rodrigo Riquelme" w:date="2010-12-05T11:46:00Z">
        <w:r>
          <w:rPr>
            <w:noProof/>
            <w:lang w:eastAsia="es-CL"/>
          </w:rPr>
          <w:drawing>
            <wp:inline distT="0" distB="0" distL="0" distR="0" wp14:anchorId="60AAA834" wp14:editId="0E03D006">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79" w:author="Rodrigo Riquelme" w:date="2010-12-05T11:46:00Z"/>
          <w:b w:val="0"/>
          <w:sz w:val="28"/>
          <w:szCs w:val="24"/>
        </w:rPr>
      </w:pPr>
      <w:del w:id="280" w:author="Rodrigo Riquelme" w:date="2010-12-05T11:46:00Z">
        <w:r w:rsidRPr="00646E08">
          <w:delText>Ilustración 33 - Clases agrupadas NamespaceLib</w:delText>
        </w:r>
      </w:del>
    </w:p>
    <w:p w:rsidR="00C43BA3" w:rsidRPr="00646E08" w:rsidRDefault="00BB3459" w:rsidP="000E1C37">
      <w:pPr>
        <w:pStyle w:val="Subttulo"/>
        <w:outlineLvl w:val="1"/>
        <w:rPr>
          <w:del w:id="281" w:author="Rodrigo Riquelme" w:date="2010-12-05T11:46:00Z"/>
        </w:rPr>
      </w:pPr>
      <w:del w:id="282" w:author="Rodrigo Riquelme" w:date="2010-12-05T11:46:00Z">
        <w:r w:rsidRPr="009E3122">
          <w:rPr>
            <w:noProof/>
            <w:lang w:eastAsia="es-CL"/>
            <w:rPrChange w:id="283">
              <w:rPr>
                <w:noProof/>
                <w:lang w:eastAsia="es-CL"/>
              </w:rPr>
            </w:rPrChange>
          </w:rPr>
          <w:drawing>
            <wp:inline distT="0" distB="0" distL="0" distR="0" wp14:anchorId="1FDE2AEF" wp14:editId="2921C926">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84" w:author="Rodrigo Riquelme" w:date="2010-12-05T11:46:00Z"/>
          <w:b w:val="0"/>
          <w:sz w:val="28"/>
          <w:szCs w:val="24"/>
        </w:rPr>
      </w:pPr>
      <w:del w:id="285" w:author="Rodrigo Riquelme" w:date="2010-12-05T11:46:00Z">
        <w:r w:rsidRPr="00646E08">
          <w:delText>Ilustración 34 - Clases agrupadas NamespaceLib</w:delText>
        </w:r>
      </w:del>
    </w:p>
    <w:p w:rsidR="006B4E9A" w:rsidRPr="00646E08" w:rsidRDefault="006B4E9A" w:rsidP="00C43BA3">
      <w:pPr>
        <w:jc w:val="center"/>
        <w:rPr>
          <w:del w:id="286" w:author="Rodrigo Riquelme" w:date="2010-12-05T11:46:00Z"/>
        </w:rPr>
      </w:pPr>
    </w:p>
    <w:p w:rsidR="006B4E9A" w:rsidRPr="00646E08" w:rsidRDefault="00BB3459" w:rsidP="000E1C37">
      <w:pPr>
        <w:pStyle w:val="Subttulo"/>
        <w:outlineLvl w:val="1"/>
        <w:rPr>
          <w:del w:id="287" w:author="Rodrigo Riquelme" w:date="2010-12-05T11:46:00Z"/>
        </w:rPr>
      </w:pPr>
      <w:del w:id="288" w:author="Rodrigo Riquelme" w:date="2010-12-05T11:46:00Z">
        <w:r w:rsidRPr="009E3122">
          <w:rPr>
            <w:noProof/>
            <w:lang w:eastAsia="es-CL"/>
            <w:rPrChange w:id="289">
              <w:rPr>
                <w:noProof/>
                <w:lang w:eastAsia="es-CL"/>
              </w:rPr>
            </w:rPrChange>
          </w:rPr>
          <w:drawing>
            <wp:inline distT="0" distB="0" distL="0" distR="0" wp14:anchorId="45BADFCD" wp14:editId="2D288F2B">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90" w:author="Rodrigo Riquelme" w:date="2010-12-05T11:46:00Z">
        <w:r w:rsidRPr="00646E08">
          <w:delText>Ilustración 35 - Clases agrupadas NamespaceLib</w:delText>
        </w:r>
      </w:del>
    </w:p>
    <w:p w:rsidR="000D6FD3" w:rsidRDefault="00BB3459" w:rsidP="000D6FD3">
      <w:pPr>
        <w:keepNext/>
        <w:suppressAutoHyphens w:val="0"/>
        <w:spacing w:before="0" w:after="0" w:line="240" w:lineRule="auto"/>
        <w:jc w:val="center"/>
      </w:pPr>
      <w:ins w:id="291" w:author="Rodrigo Riquelme" w:date="2010-12-05T11:46:00Z">
        <w:r>
          <w:rPr>
            <w:noProof/>
            <w:lang w:eastAsia="es-CL"/>
          </w:rPr>
          <w:lastRenderedPageBreak/>
          <w:drawing>
            <wp:inline distT="0" distB="0" distL="0" distR="0" wp14:anchorId="5441FABE" wp14:editId="023D2252">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292" w:author="Rodrigo Riquelme" w:date="2010-12-05T11:46:00Z"/>
          <w:b w:val="0"/>
          <w:sz w:val="28"/>
          <w:szCs w:val="24"/>
        </w:rPr>
      </w:pPr>
      <w:bookmarkStart w:id="293" w:name="_Toc280463975"/>
      <w:r>
        <w:t xml:space="preserve">Ilustración </w:t>
      </w:r>
      <w:r w:rsidR="00DD6A01">
        <w:fldChar w:fldCharType="begin"/>
      </w:r>
      <w:r w:rsidR="00DD6A01">
        <w:instrText xml:space="preserve"> SEQ Ilustración \* ARABIC </w:instrText>
      </w:r>
      <w:r w:rsidR="00DD6A01">
        <w:fldChar w:fldCharType="separate"/>
      </w:r>
      <w:r w:rsidR="00134FCB">
        <w:rPr>
          <w:noProof/>
        </w:rPr>
        <w:t>35</w:t>
      </w:r>
      <w:r w:rsidR="00DD6A01">
        <w:rPr>
          <w:noProof/>
        </w:rPr>
        <w:fldChar w:fldCharType="end"/>
      </w:r>
      <w:r>
        <w:t xml:space="preserve"> - </w:t>
      </w:r>
      <w:proofErr w:type="spellStart"/>
      <w:r>
        <w:t>Namespace</w:t>
      </w:r>
      <w:proofErr w:type="spellEnd"/>
      <w:r>
        <w:t xml:space="preserve"> </w:t>
      </w:r>
      <w:proofErr w:type="spellStart"/>
      <w:r>
        <w:t>Lib</w:t>
      </w:r>
      <w:proofErr w:type="spellEnd"/>
      <w:r>
        <w:t xml:space="preserve"> - Parte 1</w:t>
      </w:r>
      <w:bookmarkEnd w:id="293"/>
    </w:p>
    <w:p w:rsidR="000D6FD3" w:rsidRDefault="000D6FD3" w:rsidP="000E1C37">
      <w:pPr>
        <w:pStyle w:val="Subttulo"/>
        <w:outlineLvl w:val="1"/>
        <w:rPr>
          <w:noProof/>
          <w:lang w:eastAsia="es-CL"/>
        </w:rPr>
      </w:pPr>
    </w:p>
    <w:p w:rsidR="000D6FD3" w:rsidRDefault="00BB3459" w:rsidP="0064191E">
      <w:pPr>
        <w:pStyle w:val="Subttulo"/>
        <w:keepNext/>
        <w:jc w:val="center"/>
      </w:pPr>
      <w:ins w:id="294" w:author="Rodrigo Riquelme" w:date="2010-12-05T11:46:00Z">
        <w:r>
          <w:rPr>
            <w:noProof/>
            <w:lang w:eastAsia="es-CL"/>
            <w:rPrChange w:id="295">
              <w:rPr>
                <w:rFonts w:eastAsia="Calibri" w:cs="Calibri"/>
                <w:b w:val="0"/>
                <w:noProof/>
                <w:sz w:val="24"/>
                <w:szCs w:val="22"/>
                <w:lang w:eastAsia="es-CL"/>
              </w:rPr>
            </w:rPrChange>
          </w:rPr>
          <w:lastRenderedPageBreak/>
          <w:drawing>
            <wp:inline distT="0" distB="0" distL="0" distR="0" wp14:anchorId="7E5A485A" wp14:editId="6896971C">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296" w:author="Rodrigo Riquelme" w:date="2010-12-05T11:46:00Z"/>
        </w:rPr>
      </w:pPr>
      <w:bookmarkStart w:id="297" w:name="_Toc280463976"/>
      <w:r>
        <w:t xml:space="preserve">Ilustración </w:t>
      </w:r>
      <w:r w:rsidR="00DD6A01">
        <w:fldChar w:fldCharType="begin"/>
      </w:r>
      <w:r w:rsidR="00DD6A01">
        <w:instrText xml:space="preserve"> SEQ Ilustración \* ARABIC </w:instrText>
      </w:r>
      <w:r w:rsidR="00DD6A01">
        <w:fldChar w:fldCharType="separate"/>
      </w:r>
      <w:r w:rsidR="00134FCB">
        <w:rPr>
          <w:noProof/>
        </w:rPr>
        <w:t>36</w:t>
      </w:r>
      <w:r w:rsidR="00DD6A01">
        <w:rPr>
          <w:noProof/>
        </w:rPr>
        <w:fldChar w:fldCharType="end"/>
      </w:r>
      <w:r>
        <w:t xml:space="preserve"> - </w:t>
      </w:r>
      <w:proofErr w:type="spellStart"/>
      <w:r>
        <w:t>Namespace</w:t>
      </w:r>
      <w:proofErr w:type="spellEnd"/>
      <w:r>
        <w:t xml:space="preserve"> </w:t>
      </w:r>
      <w:proofErr w:type="spellStart"/>
      <w:r>
        <w:t>Lib</w:t>
      </w:r>
      <w:proofErr w:type="spellEnd"/>
      <w:r>
        <w:t xml:space="preserve"> - Parte 2</w:t>
      </w:r>
      <w:bookmarkEnd w:id="297"/>
    </w:p>
    <w:p w:rsidR="000D6FD3" w:rsidRDefault="00BB3459" w:rsidP="0064191E">
      <w:pPr>
        <w:pStyle w:val="Subttulo"/>
        <w:keepNext/>
        <w:jc w:val="center"/>
      </w:pPr>
      <w:ins w:id="298" w:author="Rodrigo Riquelme" w:date="2010-12-05T11:46:00Z">
        <w:r>
          <w:rPr>
            <w:noProof/>
            <w:lang w:eastAsia="es-CL"/>
            <w:rPrChange w:id="299">
              <w:rPr>
                <w:rFonts w:eastAsia="Calibri" w:cs="Calibri"/>
                <w:b w:val="0"/>
                <w:noProof/>
                <w:sz w:val="24"/>
                <w:szCs w:val="22"/>
                <w:lang w:eastAsia="es-CL"/>
              </w:rPr>
            </w:rPrChange>
          </w:rPr>
          <w:lastRenderedPageBreak/>
          <w:drawing>
            <wp:inline distT="0" distB="0" distL="0" distR="0" wp14:anchorId="74300C06" wp14:editId="724A2FDF">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ins>
    </w:p>
    <w:p w:rsidR="006B4E9A" w:rsidRDefault="000D6FD3" w:rsidP="000D6FD3">
      <w:pPr>
        <w:pStyle w:val="Epgrafe"/>
        <w:jc w:val="center"/>
        <w:rPr>
          <w:ins w:id="300" w:author="Rodrigo Riquelme" w:date="2010-12-05T11:46:00Z"/>
        </w:rPr>
      </w:pPr>
      <w:bookmarkStart w:id="301" w:name="_Toc280463977"/>
      <w:r>
        <w:t xml:space="preserve">Ilustración </w:t>
      </w:r>
      <w:r w:rsidR="00DD6A01">
        <w:fldChar w:fldCharType="begin"/>
      </w:r>
      <w:r w:rsidR="00DD6A01">
        <w:instrText xml:space="preserve"> SEQ Ilustración \* ARABIC </w:instrText>
      </w:r>
      <w:r w:rsidR="00DD6A01">
        <w:fldChar w:fldCharType="separate"/>
      </w:r>
      <w:r w:rsidR="00134FCB">
        <w:rPr>
          <w:noProof/>
        </w:rPr>
        <w:t>37</w:t>
      </w:r>
      <w:r w:rsidR="00DD6A01">
        <w:rPr>
          <w:noProof/>
        </w:rPr>
        <w:fldChar w:fldCharType="end"/>
      </w:r>
      <w:r>
        <w:t xml:space="preserve"> - </w:t>
      </w:r>
      <w:proofErr w:type="spellStart"/>
      <w:r>
        <w:t>Namespace</w:t>
      </w:r>
      <w:proofErr w:type="spellEnd"/>
      <w:r>
        <w:t xml:space="preserve"> </w:t>
      </w:r>
      <w:proofErr w:type="spellStart"/>
      <w:r>
        <w:t>Lib</w:t>
      </w:r>
      <w:proofErr w:type="spellEnd"/>
      <w:r>
        <w:t xml:space="preserve"> - Parte 3</w:t>
      </w:r>
      <w:bookmarkEnd w:id="301"/>
    </w:p>
    <w:p w:rsidR="006B4E9A" w:rsidRDefault="006B4E9A" w:rsidP="000E1C37">
      <w:pPr>
        <w:pStyle w:val="Subttulo"/>
        <w:outlineLvl w:val="1"/>
        <w:rPr>
          <w:ins w:id="302" w:author="Rodrigo Riquelme" w:date="2010-12-05T11:46:00Z"/>
        </w:rPr>
      </w:pPr>
    </w:p>
    <w:p w:rsidR="000017AF" w:rsidRPr="000017AF" w:rsidRDefault="000017AF">
      <w:pPr>
        <w:suppressAutoHyphens w:val="0"/>
        <w:spacing w:before="0" w:after="0" w:line="240" w:lineRule="auto"/>
        <w:jc w:val="left"/>
        <w:rPr>
          <w:b/>
          <w:rPrChange w:id="303" w:author="Rodrigo Riquelme" w:date="2010-12-05T11:46:00Z">
            <w:rPr>
              <w:b w:val="0"/>
              <w:sz w:val="28"/>
            </w:rPr>
          </w:rPrChange>
        </w:rPr>
        <w:pPrChange w:id="304" w:author="Rodrigo Riquelme" w:date="2010-12-05T11:46:00Z">
          <w:pPr>
            <w:pStyle w:val="Epgrafe"/>
            <w:jc w:val="center"/>
          </w:pPr>
        </w:pPrChange>
      </w:pPr>
    </w:p>
    <w:p w:rsidR="005E46BE" w:rsidRDefault="005E46BE" w:rsidP="000E1C37">
      <w:pPr>
        <w:pStyle w:val="Subttulo"/>
        <w:outlineLvl w:val="1"/>
      </w:pPr>
    </w:p>
    <w:p w:rsidR="00C43BA3" w:rsidRPr="00C43BA3" w:rsidRDefault="00BB3459" w:rsidP="00C43BA3">
      <w:pPr>
        <w:rPr>
          <w:del w:id="305" w:author="Rodrigo Riquelme" w:date="2010-12-05T11:46:00Z"/>
        </w:rPr>
      </w:pPr>
      <w:del w:id="306" w:author="Rodrigo Riquelme" w:date="2010-12-05T11:46:00Z">
        <w:r>
          <w:rPr>
            <w:noProof/>
            <w:lang w:eastAsia="es-CL"/>
            <w:rPrChange w:id="307">
              <w:rPr>
                <w:rFonts w:eastAsia="Times New Roman" w:cs="Times New Roman"/>
                <w:b/>
                <w:bCs/>
                <w:noProof/>
                <w:color w:val="000000"/>
                <w:sz w:val="18"/>
                <w:szCs w:val="18"/>
                <w:lang w:eastAsia="es-CL"/>
              </w:rPr>
            </w:rPrChange>
          </w:rPr>
          <w:drawing>
            <wp:inline distT="0" distB="0" distL="0" distR="0" wp14:anchorId="722DC525" wp14:editId="60F11E97">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308" w:author="Rodrigo Riquelme" w:date="2010-12-05T11:46:00Z"/>
          <w:b w:val="0"/>
          <w:sz w:val="28"/>
          <w:szCs w:val="24"/>
        </w:rPr>
      </w:pPr>
      <w:del w:id="30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310" w:author="Rodrigo Riquelme" w:date="2010-12-05T11:46:00Z"/>
        </w:rPr>
      </w:pPr>
    </w:p>
    <w:p w:rsidR="004C78D3" w:rsidRDefault="00BB3459">
      <w:pPr>
        <w:suppressAutoHyphens w:val="0"/>
        <w:spacing w:before="0" w:after="0" w:line="240" w:lineRule="auto"/>
        <w:jc w:val="left"/>
        <w:rPr>
          <w:del w:id="311" w:author="Rodrigo Riquelme" w:date="2010-12-05T11:46:00Z"/>
          <w:rFonts w:eastAsia="Times New Roman" w:cs="Times New Roman"/>
          <w:b/>
          <w:sz w:val="28"/>
          <w:szCs w:val="24"/>
        </w:rPr>
      </w:pPr>
      <w:del w:id="312" w:author="Rodrigo Riquelme" w:date="2010-12-05T11:46:00Z">
        <w:r>
          <w:rPr>
            <w:noProof/>
            <w:lang w:eastAsia="es-CL"/>
            <w:rPrChange w:id="313">
              <w:rPr>
                <w:rFonts w:eastAsia="Times New Roman" w:cs="Times New Roman"/>
                <w:b/>
                <w:bCs/>
                <w:noProof/>
                <w:color w:val="000000"/>
                <w:sz w:val="18"/>
                <w:szCs w:val="18"/>
                <w:lang w:eastAsia="es-CL"/>
              </w:rPr>
            </w:rPrChange>
          </w:rPr>
          <w:drawing>
            <wp:inline distT="0" distB="0" distL="0" distR="0" wp14:anchorId="0AB503DD" wp14:editId="5D61F366">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314" w:author="Rodrigo Riquelme" w:date="2010-12-05T11:46:00Z"/>
        </w:rPr>
      </w:pPr>
    </w:p>
    <w:p w:rsidR="00C43BA3" w:rsidRDefault="00C43BA3" w:rsidP="00C43BA3">
      <w:pPr>
        <w:pStyle w:val="Epgrafe"/>
        <w:jc w:val="center"/>
        <w:rPr>
          <w:del w:id="315" w:author="Rodrigo Riquelme" w:date="2010-12-05T11:46:00Z"/>
          <w:b w:val="0"/>
          <w:sz w:val="28"/>
          <w:szCs w:val="24"/>
        </w:rPr>
      </w:pPr>
      <w:del w:id="316"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317" w:author="Rodrigo Riquelme" w:date="2010-12-05T11:46:00Z"/>
        </w:rPr>
      </w:pPr>
    </w:p>
    <w:p w:rsidR="000E1C37" w:rsidRDefault="000E1C37" w:rsidP="000E1C37">
      <w:pPr>
        <w:pStyle w:val="Subttulo"/>
        <w:outlineLvl w:val="1"/>
      </w:pPr>
      <w:bookmarkStart w:id="318"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318"/>
    </w:p>
    <w:p w:rsidR="00D9256C" w:rsidRPr="00770BE8" w:rsidRDefault="00D9256C" w:rsidP="00D9256C">
      <w:r w:rsidRPr="00770BE8">
        <w:t xml:space="preserve">El </w:t>
      </w:r>
      <w:proofErr w:type="spellStart"/>
      <w:r w:rsidRPr="00770BE8">
        <w:t>backoffice</w:t>
      </w:r>
      <w:proofErr w:type="spellEnd"/>
      <w:r w:rsidRPr="00770BE8">
        <w:t>, como en la mayoría de los CMS puede resumirse su funcionalidad al acrónimo CRUD (</w:t>
      </w:r>
      <w:proofErr w:type="spellStart"/>
      <w:r w:rsidRPr="00770BE8">
        <w:t>Create</w:t>
      </w:r>
      <w:proofErr w:type="spellEnd"/>
      <w:r w:rsidRPr="00770BE8">
        <w:t xml:space="preserve">, </w:t>
      </w:r>
      <w:proofErr w:type="spellStart"/>
      <w:r w:rsidRPr="00770BE8">
        <w:t>Read</w:t>
      </w:r>
      <w:proofErr w:type="spellEnd"/>
      <w:r w:rsidRPr="00770BE8">
        <w:t xml:space="preserve">, </w:t>
      </w:r>
      <w:proofErr w:type="spellStart"/>
      <w:r w:rsidRPr="00770BE8">
        <w:t>Update</w:t>
      </w:r>
      <w:proofErr w:type="spellEnd"/>
      <w:r w:rsidRPr="00770BE8">
        <w:t xml:space="preserve">, </w:t>
      </w:r>
      <w:proofErr w:type="spellStart"/>
      <w:r w:rsidRPr="00770BE8">
        <w:t>Delete</w:t>
      </w:r>
      <w:proofErr w:type="spellEnd"/>
      <w:r w:rsidRPr="00770BE8">
        <w:t xml:space="preserve">). </w:t>
      </w:r>
    </w:p>
    <w:p w:rsidR="00D9256C" w:rsidRPr="00770BE8" w:rsidRDefault="00D9256C" w:rsidP="00D9256C">
      <w:r w:rsidRPr="00770BE8">
        <w:t>En un CRUD web los formularios son componentes recurrentes</w:t>
      </w:r>
      <w:del w:id="319" w:author="Dahianna Vega Leiva" w:date="2010-12-22T12:37:00Z">
        <w:r w:rsidRPr="00770BE8" w:rsidDel="0070187F">
          <w:delText>,</w:delText>
        </w:r>
      </w:del>
      <w:r w:rsidRPr="00770BE8">
        <w:t xml:space="preserve"> y como actúan sobre un modelo de datos relacional</w:t>
      </w:r>
      <w:ins w:id="320" w:author="Dahianna Vega Leiva" w:date="2010-12-22T12:37:00Z">
        <w:r w:rsidR="0070187F">
          <w:t>. Lo</w:t>
        </w:r>
      </w:ins>
      <w:del w:id="321"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22" w:author="Dahianna Vega Leiva" w:date="2010-12-22T12:37:00Z">
        <w:r w:rsidR="0070187F">
          <w:t>,</w:t>
        </w:r>
      </w:ins>
      <w:r w:rsidRPr="00770BE8">
        <w:t xml:space="preserve"> lo más lógico es encapsular los elementos de formularios en clases</w:t>
      </w:r>
      <w:del w:id="323" w:author="Dahianna Vega Leiva" w:date="2010-12-22T12:37:00Z">
        <w:r w:rsidRPr="00770BE8" w:rsidDel="0070187F">
          <w:delText xml:space="preserve">, para </w:delText>
        </w:r>
      </w:del>
      <w:ins w:id="324"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25" w:author="Dahianna Vega Leiva" w:date="2010-12-22T12:37:00Z">
        <w:r w:rsidR="0070187F">
          <w:t>, en la cual</w:t>
        </w:r>
      </w:ins>
      <w:del w:id="326"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27" w:name="_Toc280545958"/>
      <w:r>
        <w:t xml:space="preserve">4.5.1. </w:t>
      </w:r>
      <w:r w:rsidR="002E5790" w:rsidRPr="00770BE8">
        <w:t>Configuración de Sitio</w:t>
      </w:r>
      <w:bookmarkEnd w:id="327"/>
    </w:p>
    <w:p w:rsidR="008C51BB" w:rsidRPr="00770BE8" w:rsidRDefault="00C43BA3" w:rsidP="00D9256C">
      <w:del w:id="328" w:author="Rodrigo Riquelme" w:date="2010-12-05T11:46:00Z">
        <w:r w:rsidRPr="00770BE8">
          <w:delText>También</w:delText>
        </w:r>
      </w:del>
      <w:ins w:id="329" w:author="Rodrigo Riquelme" w:date="2010-12-05T11:46:00Z">
        <w:del w:id="330" w:author="Dahianna Vega Leiva" w:date="2010-12-22T12:37:00Z">
          <w:r w:rsidR="008C51BB" w:rsidRPr="00770BE8" w:rsidDel="0070187F">
            <w:delText>Tambien</w:delText>
          </w:r>
        </w:del>
      </w:ins>
      <w:ins w:id="331" w:author="Dahianna Vega Leiva" w:date="2010-12-22T12:37:00Z">
        <w:r w:rsidR="0070187F" w:rsidRPr="00770BE8">
          <w:t>También</w:t>
        </w:r>
      </w:ins>
      <w:r w:rsidR="008C51BB" w:rsidRPr="00770BE8">
        <w:t xml:space="preserve"> se creará una clase </w:t>
      </w:r>
      <w:proofErr w:type="spellStart"/>
      <w:r w:rsidR="008C51BB" w:rsidRPr="00770BE8">
        <w:t>Settings</w:t>
      </w:r>
      <w:proofErr w:type="spellEnd"/>
      <w:r w:rsidR="008C51BB" w:rsidRPr="00770BE8">
        <w:t xml:space="preserve"> que maneje toda la configuración global del sitio</w:t>
      </w:r>
      <w:r w:rsidR="002E5790" w:rsidRPr="00770BE8">
        <w:t>, todos estos parámetros de configuración se guardarán en una sola tabla</w:t>
      </w:r>
      <w:del w:id="332" w:author="Dahianna Vega Leiva" w:date="2010-12-22T12:38:00Z">
        <w:r w:rsidR="002E5790" w:rsidRPr="00770BE8" w:rsidDel="0070187F">
          <w:delText>, al</w:delText>
        </w:r>
      </w:del>
      <w:ins w:id="333"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34"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35" w:author="Rodrigo Riquelme" w:date="2010-12-05T11:46:00Z"/>
        </w:rPr>
      </w:pPr>
    </w:p>
    <w:p w:rsidR="006D756E" w:rsidRDefault="006D756E" w:rsidP="006D756E"/>
    <w:p w:rsidR="006D756E" w:rsidRPr="00770BE8" w:rsidRDefault="00236077" w:rsidP="004C5C22">
      <w:pPr>
        <w:pStyle w:val="Subttulo"/>
        <w:outlineLvl w:val="2"/>
      </w:pPr>
      <w:bookmarkStart w:id="336" w:name="_Toc280545959"/>
      <w:r>
        <w:lastRenderedPageBreak/>
        <w:t>4.5.2</w:t>
      </w:r>
      <w:r w:rsidR="006D756E" w:rsidRPr="00770BE8">
        <w:t>. Componentes XML</w:t>
      </w:r>
      <w:bookmarkEnd w:id="336"/>
    </w:p>
    <w:p w:rsidR="002873B4" w:rsidRDefault="002873B4" w:rsidP="002873B4">
      <w:r w:rsidRPr="00770BE8">
        <w:t xml:space="preserve">Los </w:t>
      </w:r>
      <w:del w:id="337" w:author="Dahianna Vega Leiva" w:date="2010-12-22T12:38:00Z">
        <w:r w:rsidRPr="00770BE8" w:rsidDel="0070187F">
          <w:delText>components</w:delText>
        </w:r>
      </w:del>
      <w:ins w:id="338"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39" w:author="Dahianna Vega Leiva" w:date="2010-12-22T12:38:00Z">
        <w:r w:rsidR="0070187F">
          <w:t>. Para</w:t>
        </w:r>
      </w:ins>
      <w:del w:id="340" w:author="Dahianna Vega Leiva" w:date="2010-12-22T12:38:00Z">
        <w:r w:rsidRPr="00770BE8" w:rsidDel="0070187F">
          <w:delText xml:space="preserve"> para</w:delText>
        </w:r>
      </w:del>
      <w:r w:rsidRPr="00770BE8">
        <w:t xml:space="preserve"> este caso se especifica el </w:t>
      </w:r>
      <w:proofErr w:type="spellStart"/>
      <w:r w:rsidRPr="00770BE8">
        <w:t>type</w:t>
      </w:r>
      <w:proofErr w:type="spellEnd"/>
      <w:r w:rsidRPr="00770BE8">
        <w:t>=”</w:t>
      </w:r>
      <w:proofErr w:type="spellStart"/>
      <w:r w:rsidRPr="00770BE8">
        <w:t>table</w:t>
      </w:r>
      <w:proofErr w:type="spellEnd"/>
      <w:r w:rsidRPr="00770BE8">
        <w:t>”</w:t>
      </w:r>
      <w:r w:rsidR="000B2AA4" w:rsidRPr="00770BE8">
        <w:t xml:space="preserve"> </w:t>
      </w:r>
      <w:ins w:id="341" w:author="Dahianna Vega Leiva" w:date="2010-12-22T12:41:00Z">
        <w:r w:rsidR="0070187F">
          <w:t xml:space="preserve"> y </w:t>
        </w:r>
      </w:ins>
      <w:del w:id="342" w:author="Dahianna Vega Leiva" w:date="2010-12-22T12:41:00Z">
        <w:r w:rsidR="000B2AA4" w:rsidRPr="00770BE8" w:rsidDel="0070187F">
          <w:delText xml:space="preserve">en este caso también se especifica </w:delText>
        </w:r>
      </w:del>
      <w:r w:rsidR="000B2AA4" w:rsidRPr="00770BE8">
        <w:t xml:space="preserve">si los elementos tienen permisos de </w:t>
      </w:r>
      <w:proofErr w:type="spellStart"/>
      <w:r w:rsidR="000B2AA4" w:rsidRPr="00770BE8">
        <w:t>edit</w:t>
      </w:r>
      <w:proofErr w:type="spellEnd"/>
      <w:r w:rsidR="000B2AA4" w:rsidRPr="00770BE8">
        <w:t xml:space="preserve">, </w:t>
      </w:r>
      <w:proofErr w:type="spellStart"/>
      <w:r w:rsidR="000B2AA4" w:rsidRPr="00770BE8">
        <w:t>add</w:t>
      </w:r>
      <w:proofErr w:type="spellEnd"/>
      <w:r w:rsidR="000B2AA4" w:rsidRPr="00770BE8">
        <w:t xml:space="preserve"> y </w:t>
      </w:r>
      <w:proofErr w:type="spellStart"/>
      <w:r w:rsidR="000B2AA4" w:rsidRPr="00770BE8">
        <w:t>delete</w:t>
      </w:r>
      <w:proofErr w:type="spellEnd"/>
      <w:r w:rsidR="000B2AA4" w:rsidRPr="00770BE8">
        <w:t>.</w:t>
      </w:r>
    </w:p>
    <w:p w:rsidR="006974D9" w:rsidRDefault="006974D9" w:rsidP="006974D9">
      <w:pPr>
        <w:pStyle w:val="Epgrafe"/>
      </w:pPr>
      <w:r>
        <w:t xml:space="preserve">En este ejemplo tenemos un </w:t>
      </w:r>
      <w:proofErr w:type="spellStart"/>
      <w:r>
        <w:t>seccion</w:t>
      </w:r>
      <w:proofErr w:type="spellEnd"/>
      <w:r>
        <w:t xml:space="preserve"> Tipo “</w:t>
      </w:r>
      <w:proofErr w:type="spellStart"/>
      <w:r>
        <w:t>Table</w:t>
      </w:r>
      <w:proofErr w:type="spellEnd"/>
      <w:r>
        <w:t xml:space="preserve">” (clase </w:t>
      </w:r>
      <w:proofErr w:type="spellStart"/>
      <w:r>
        <w:t>namespace</w:t>
      </w:r>
      <w:proofErr w:type="spellEnd"/>
      <w:r>
        <w:t xml:space="preserve"> </w:t>
      </w:r>
      <w:proofErr w:type="spellStart"/>
      <w:r>
        <w:t>Admin</w:t>
      </w:r>
      <w:proofErr w:type="spellEnd"/>
      <w:r>
        <w:t xml:space="preserve">) que puede ser crear, editar y borrar objetos de la clase </w:t>
      </w:r>
      <w:proofErr w:type="spellStart"/>
      <w:r>
        <w:t>MMenu</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spellStart"/>
      <w:proofErr w:type="gramStart"/>
      <w:r w:rsidRPr="0064191E">
        <w:rPr>
          <w:rFonts w:ascii="Monospace" w:eastAsia="Times New Roman" w:hAnsi="Monospace" w:cs="Monospace"/>
          <w:color w:val="3F7F7F"/>
          <w:sz w:val="20"/>
          <w:szCs w:val="20"/>
          <w:lang w:eastAsia="es-CL"/>
        </w:rPr>
        <w:t>section</w:t>
      </w:r>
      <w:proofErr w:type="spellEnd"/>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xml:space="preserve">, </w:t>
      </w:r>
      <w:proofErr w:type="spellStart"/>
      <w:r w:rsidR="007E0203">
        <w:t>type</w:t>
      </w:r>
      <w:proofErr w:type="spellEnd"/>
      <w:r w:rsidR="007E0203">
        <w:t xml:space="preserve"> representa a la clase del </w:t>
      </w:r>
      <w:proofErr w:type="spellStart"/>
      <w:r w:rsidR="007E0203">
        <w:t>package</w:t>
      </w:r>
      <w:proofErr w:type="spellEnd"/>
      <w:r w:rsidR="007E0203">
        <w:t xml:space="preserve"> </w:t>
      </w:r>
      <w:proofErr w:type="spellStart"/>
      <w:r w:rsidR="007E0203">
        <w:t>admin</w:t>
      </w:r>
      <w:proofErr w:type="spellEnd"/>
      <w:r w:rsidR="007E0203">
        <w:t xml:space="preserve"> y </w:t>
      </w:r>
      <w:proofErr w:type="spellStart"/>
      <w:r w:rsidR="007E0203">
        <w:t>Msettings</w:t>
      </w:r>
      <w:proofErr w:type="spellEnd"/>
      <w:r w:rsidR="007E0203">
        <w:t xml:space="preserve"> a la clase del </w:t>
      </w:r>
      <w:proofErr w:type="spellStart"/>
      <w:r w:rsidR="007E0203">
        <w:t>package</w:t>
      </w:r>
      <w:proofErr w:type="spellEnd"/>
      <w:r w:rsidR="007E0203">
        <w:t xml:space="preserve"> </w:t>
      </w:r>
      <w:proofErr w:type="spellStart"/>
      <w:r w:rsidR="007E0203">
        <w:t>Models</w:t>
      </w:r>
      <w:proofErr w:type="spellEnd"/>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spellEnd"/>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proofErr w:type="spellStart"/>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proofErr w:type="spell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proofErr w:type="spellStart"/>
      <w:r w:rsidRPr="00770BE8">
        <w:rPr>
          <w:rFonts w:ascii="Monospace" w:eastAsia="Times New Roman" w:hAnsi="Monospace" w:cs="Monospace"/>
          <w:i/>
          <w:iCs/>
          <w:color w:val="2A00FF"/>
          <w:sz w:val="20"/>
          <w:szCs w:val="20"/>
          <w:lang w:val="en-US" w:eastAsia="es-CL"/>
        </w:rPr>
        <w:t>MSettings</w:t>
      </w:r>
      <w:proofErr w:type="spellEnd"/>
      <w:r w:rsidRPr="00770B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17AF" w:rsidRDefault="00A91C37">
      <w:pPr>
        <w:suppressAutoHyphens w:val="0"/>
        <w:spacing w:before="0" w:after="0" w:line="240" w:lineRule="auto"/>
        <w:jc w:val="left"/>
        <w:rPr>
          <w:lang w:val="en-US"/>
        </w:rPr>
        <w:pPrChange w:id="343" w:author="Rodrigo Riquelme" w:date="2010-12-05T11:46:00Z">
          <w:pPr>
            <w:pStyle w:val="Subttulo"/>
          </w:pPr>
        </w:pPrChange>
      </w:pPr>
      <w:r>
        <w:rPr>
          <w:lang w:val="en-US"/>
        </w:rPr>
        <w:br w:type="page"/>
      </w:r>
      <w:moveFromRangeStart w:id="344" w:author="Rodrigo Riquelme" w:date="2010-12-05T11:46:00Z" w:name="move279312906"/>
      <w:moveFrom w:id="345" w:author="Rodrigo Riquelme" w:date="2010-12-05T11:46:00Z">
        <w:r w:rsidR="000E1C37" w:rsidRPr="00E06820">
          <w:rPr>
            <w:lang w:val="en-US"/>
          </w:rPr>
          <w:t>4.6. Especificaciones front office</w:t>
        </w:r>
      </w:moveFrom>
      <w:moveFromRangeEnd w:id="344"/>
    </w:p>
    <w:p w:rsidR="00CF0939" w:rsidRDefault="00075ADF" w:rsidP="00CF0939">
      <w:pPr>
        <w:pStyle w:val="Subttulo"/>
        <w:outlineLvl w:val="1"/>
      </w:pPr>
      <w:bookmarkStart w:id="346" w:name="_Toc280545960"/>
      <w:moveToRangeStart w:id="347" w:author="Rodrigo Riquelme" w:date="2010-12-05T11:46:00Z" w:name="move279312906"/>
      <w:moveTo w:id="348" w:author="Rodrigo Riquelme" w:date="2010-12-05T11:46:00Z">
        <w:r w:rsidRPr="00075ADF">
          <w:rPr>
            <w:rPrChange w:id="349" w:author="Rodrigo Riquelme" w:date="2010-12-05T11:46:00Z">
              <w:rPr>
                <w:lang w:val="en-US"/>
              </w:rPr>
            </w:rPrChange>
          </w:rPr>
          <w:lastRenderedPageBreak/>
          <w:t xml:space="preserve">4.6. Especificaciones </w:t>
        </w:r>
      </w:moveTo>
      <w:r w:rsidR="00CF0939">
        <w:t>F</w:t>
      </w:r>
      <w:moveTo w:id="350" w:author="Rodrigo Riquelme" w:date="2010-12-05T11:46:00Z">
        <w:r w:rsidRPr="00075ADF">
          <w:rPr>
            <w:rPrChange w:id="351" w:author="Rodrigo Riquelme" w:date="2010-12-05T11:46:00Z">
              <w:rPr>
                <w:lang w:val="en-US"/>
              </w:rPr>
            </w:rPrChange>
          </w:rPr>
          <w:t xml:space="preserve">ront </w:t>
        </w:r>
      </w:moveTo>
      <w:r w:rsidR="00CF0939">
        <w:t>O</w:t>
      </w:r>
      <w:moveTo w:id="352" w:author="Rodrigo Riquelme" w:date="2010-12-05T11:46:00Z">
        <w:r w:rsidRPr="00075ADF">
          <w:rPr>
            <w:rPrChange w:id="353" w:author="Rodrigo Riquelme" w:date="2010-12-05T11:46:00Z">
              <w:rPr>
                <w:lang w:val="en-US"/>
              </w:rPr>
            </w:rPrChange>
          </w:rPr>
          <w:t>ffice</w:t>
        </w:r>
      </w:moveTo>
      <w:bookmarkStart w:id="354" w:name="_Toc279302806"/>
      <w:bookmarkEnd w:id="346"/>
      <w:moveToRangeEnd w:id="347"/>
    </w:p>
    <w:p w:rsidR="0064191E" w:rsidRDefault="00CF0939" w:rsidP="00CF0939">
      <w:r>
        <w:t>En el Front</w:t>
      </w:r>
      <w:r w:rsidR="00C33F26">
        <w:t xml:space="preserve"> Office se</w:t>
      </w:r>
      <w:r w:rsidR="00812729">
        <w:t xml:space="preserve"> compone de </w:t>
      </w:r>
      <w:proofErr w:type="spellStart"/>
      <w:r w:rsidR="00812729">
        <w:t>templates</w:t>
      </w:r>
      <w:proofErr w:type="spellEnd"/>
      <w:r w:rsidR="00812729">
        <w:t xml:space="preserve">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commentRangeStart w:id="355"/>
      <w:r>
        <w:t xml:space="preserve">Todas las páginas del </w:t>
      </w:r>
      <w:proofErr w:type="spellStart"/>
      <w:r>
        <w:t>front</w:t>
      </w:r>
      <w:proofErr w:type="spellEnd"/>
      <w:r>
        <w:t xml:space="preserve"> office están basadas en un </w:t>
      </w:r>
      <w:proofErr w:type="spellStart"/>
      <w:r>
        <w:t>template</w:t>
      </w:r>
      <w:proofErr w:type="spellEnd"/>
      <w:r>
        <w:t xml:space="preserve"> común llamado index.html a no ser por parámetro llamado </w:t>
      </w:r>
      <w:proofErr w:type="spellStart"/>
      <w:r w:rsidRPr="0064191E">
        <w:rPr>
          <w:b/>
        </w:rPr>
        <w:t>tpl</w:t>
      </w:r>
      <w:proofErr w:type="spellEnd"/>
      <w:r>
        <w:t xml:space="preserve"> sea basado en otro </w:t>
      </w:r>
      <w:proofErr w:type="spellStart"/>
      <w:r>
        <w:t>template</w:t>
      </w:r>
      <w:proofErr w:type="spellEnd"/>
      <w:r>
        <w:t xml:space="preserve"> especificado en ese parámetro más la extensión .</w:t>
      </w:r>
      <w:proofErr w:type="spellStart"/>
      <w:r>
        <w:t>html</w:t>
      </w:r>
      <w:proofErr w:type="spellEnd"/>
      <w:r>
        <w:t xml:space="preserve">. Esto especificado en la clase Vista principal la cual es llamada </w:t>
      </w:r>
      <w:proofErr w:type="spellStart"/>
      <w:r w:rsidRPr="0064191E">
        <w:rPr>
          <w:b/>
        </w:rPr>
        <w:t>VPage</w:t>
      </w:r>
      <w:proofErr w:type="spellEnd"/>
      <w:r>
        <w:t>.</w:t>
      </w:r>
      <w:commentRangeEnd w:id="355"/>
      <w:r w:rsidR="0070187F">
        <w:rPr>
          <w:rStyle w:val="Refdecomentario"/>
          <w:rFonts w:eastAsia="Times New Roman" w:cs="Times New Roman"/>
          <w:szCs w:val="20"/>
          <w:lang w:eastAsia="en-US"/>
        </w:rPr>
        <w:commentReference w:id="355"/>
      </w:r>
    </w:p>
    <w:p w:rsidR="00C14D0C" w:rsidRDefault="00C14D0C" w:rsidP="00CF0939">
      <w:r>
        <w:t xml:space="preserve">Para la funcionalidad de </w:t>
      </w:r>
      <w:proofErr w:type="spellStart"/>
      <w:r>
        <w:t>templates</w:t>
      </w:r>
      <w:proofErr w:type="spellEnd"/>
      <w:r>
        <w:t xml:space="preserve"> y la de componentes </w:t>
      </w:r>
      <w:proofErr w:type="spellStart"/>
      <w:r>
        <w:t>xml</w:t>
      </w:r>
      <w:proofErr w:type="spellEnd"/>
      <w:r>
        <w:t xml:space="preserve"> se usa clase</w:t>
      </w:r>
      <w:r w:rsidR="008626F7">
        <w:t xml:space="preserve"> </w:t>
      </w:r>
      <w:r>
        <w:t xml:space="preserve">n </w:t>
      </w:r>
      <w:proofErr w:type="spellStart"/>
      <w:r w:rsidRPr="00C14D0C">
        <w:rPr>
          <w:b/>
        </w:rPr>
        <w:t>Template</w:t>
      </w:r>
      <w:proofErr w:type="spellEnd"/>
      <w:r>
        <w:t xml:space="preserve"> y </w:t>
      </w:r>
      <w:proofErr w:type="spellStart"/>
      <w:r w:rsidRPr="00C14D0C">
        <w:rPr>
          <w:b/>
        </w:rPr>
        <w:t>Component</w:t>
      </w:r>
      <w:proofErr w:type="spellEnd"/>
      <w:r>
        <w:t xml:space="preserve"> del </w:t>
      </w:r>
      <w:proofErr w:type="spellStart"/>
      <w:r>
        <w:t>namespace</w:t>
      </w:r>
      <w:proofErr w:type="spellEnd"/>
      <w:r>
        <w:t xml:space="preserve"> </w:t>
      </w:r>
      <w:r w:rsidRPr="00C14D0C">
        <w:rPr>
          <w:b/>
        </w:rPr>
        <w:t>lib</w:t>
      </w:r>
      <w:r>
        <w:t>.</w:t>
      </w:r>
    </w:p>
    <w:p w:rsidR="00C14D0C" w:rsidRDefault="00C14D0C" w:rsidP="00CF0939">
      <w:proofErr w:type="spellStart"/>
      <w:r>
        <w:t>VPage</w:t>
      </w:r>
      <w:proofErr w:type="spellEnd"/>
      <w:r>
        <w:t xml:space="preserve"> tiene un atributo llamado </w:t>
      </w:r>
      <w:proofErr w:type="spellStart"/>
      <w:r w:rsidRPr="00C14D0C">
        <w:rPr>
          <w:b/>
        </w:rPr>
        <w:t>tpl</w:t>
      </w:r>
      <w:proofErr w:type="spellEnd"/>
      <w:r>
        <w:t xml:space="preserve"> del tipo </w:t>
      </w:r>
      <w:proofErr w:type="spellStart"/>
      <w:r w:rsidRPr="00C14D0C">
        <w:rPr>
          <w:b/>
        </w:rPr>
        <w:t>Template</w:t>
      </w:r>
      <w:proofErr w:type="spellEnd"/>
      <w:r>
        <w:t>.</w:t>
      </w:r>
    </w:p>
    <w:p w:rsidR="00C14D0C" w:rsidRDefault="00C14D0C" w:rsidP="00CF0939">
      <w:proofErr w:type="spellStart"/>
      <w:r>
        <w:t>VPage</w:t>
      </w:r>
      <w:proofErr w:type="spellEnd"/>
      <w:r>
        <w:t xml:space="preserve"> retorna las variables de </w:t>
      </w:r>
      <w:proofErr w:type="spellStart"/>
      <w:r>
        <w:t>template</w:t>
      </w:r>
      <w:proofErr w:type="spellEnd"/>
      <w:r>
        <w:t>:</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w:t>
      </w:r>
      <w:r w:rsidR="00293064">
        <w:rPr>
          <w:b/>
        </w:rPr>
        <w:t>pl</w:t>
      </w:r>
      <w:proofErr w:type="spellEnd"/>
      <w:proofErr w:type="gramEnd"/>
      <w:r w:rsidR="00293064">
        <w:rPr>
          <w:b/>
        </w:rPr>
        <w:t>::</w:t>
      </w:r>
      <w:proofErr w:type="spellStart"/>
      <w:r w:rsidRPr="00C14D0C">
        <w:rPr>
          <w:b/>
        </w:rPr>
        <w:t>sitename</w:t>
      </w:r>
      <w:proofErr w:type="spellEnd"/>
      <w:r w:rsidRPr="00C14D0C">
        <w:rPr>
          <w:b/>
        </w:rPr>
        <w:t>:</w:t>
      </w:r>
      <w:r>
        <w:t xml:space="preserve"> Nombre del sitio según la configuración-</w:t>
      </w:r>
    </w:p>
    <w:p w:rsidR="00C14D0C" w:rsidRDefault="00C14D0C" w:rsidP="00CF0939">
      <w:proofErr w:type="spellStart"/>
      <w:r w:rsidRPr="00C14D0C">
        <w:rPr>
          <w:b/>
        </w:rPr>
        <w:t>VPage</w:t>
      </w:r>
      <w:proofErr w:type="spellEnd"/>
      <w:proofErr w:type="gramStart"/>
      <w:r w:rsidR="00293064">
        <w:rPr>
          <w:b/>
        </w:rPr>
        <w:t>::</w:t>
      </w:r>
      <w:proofErr w:type="spellStart"/>
      <w:r w:rsidRPr="00C14D0C">
        <w:rPr>
          <w:b/>
        </w:rPr>
        <w:t>tpl</w:t>
      </w:r>
      <w:proofErr w:type="spellEnd"/>
      <w:proofErr w:type="gramEnd"/>
      <w:r w:rsidR="00293064">
        <w:rPr>
          <w:b/>
        </w:rPr>
        <w:t>::</w:t>
      </w:r>
      <w:proofErr w:type="spellStart"/>
      <w:r w:rsidRPr="00C14D0C">
        <w:rPr>
          <w:b/>
        </w:rPr>
        <w:t>menu</w:t>
      </w:r>
      <w:proofErr w:type="spellEnd"/>
      <w:r w:rsidRPr="00C14D0C">
        <w:rPr>
          <w:b/>
        </w:rPr>
        <w:t>:</w:t>
      </w:r>
      <w:r>
        <w:t xml:space="preserve"> Menú de navegación.</w:t>
      </w:r>
    </w:p>
    <w:p w:rsidR="00C14D0C" w:rsidRPr="00C14D0C" w:rsidRDefault="00C14D0C" w:rsidP="00CF0939">
      <w:pPr>
        <w:rPr>
          <w:b/>
        </w:rPr>
      </w:pPr>
      <w:proofErr w:type="spellStart"/>
      <w:r w:rsidRPr="00C14D0C">
        <w:rPr>
          <w:b/>
        </w:rPr>
        <w:t>VPag</w:t>
      </w:r>
      <w:r w:rsidR="00293064">
        <w:rPr>
          <w:b/>
        </w:rPr>
        <w:t>e</w:t>
      </w:r>
      <w:proofErr w:type="spellEnd"/>
      <w:proofErr w:type="gramStart"/>
      <w:r w:rsidR="00293064">
        <w:rPr>
          <w:b/>
        </w:rPr>
        <w:t>::</w:t>
      </w:r>
      <w:proofErr w:type="spellStart"/>
      <w:r w:rsidRPr="00C14D0C">
        <w:rPr>
          <w:b/>
        </w:rPr>
        <w:t>tp</w:t>
      </w:r>
      <w:r w:rsidR="00293064">
        <w:rPr>
          <w:b/>
        </w:rPr>
        <w:t>l</w:t>
      </w:r>
      <w:proofErr w:type="spellEnd"/>
      <w:proofErr w:type="gramEnd"/>
      <w:r w:rsidR="00293064">
        <w:rPr>
          <w:b/>
        </w:rPr>
        <w:t>::</w:t>
      </w:r>
      <w:proofErr w:type="spellStart"/>
      <w:r w:rsidRPr="00C14D0C">
        <w:rPr>
          <w:b/>
        </w:rPr>
        <w:t>content</w:t>
      </w:r>
      <w:proofErr w:type="spellEnd"/>
      <w:r w:rsidRPr="00C14D0C">
        <w:rPr>
          <w:b/>
        </w:rPr>
        <w: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proofErr w:type="spellStart"/>
      <w:r w:rsidRPr="00293064">
        <w:rPr>
          <w:b/>
        </w:rPr>
        <w:t>VPage</w:t>
      </w:r>
      <w:proofErr w:type="spellEnd"/>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proofErr w:type="gramStart"/>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proofErr w:type="gramEnd"/>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xmlns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xml:lang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lang</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head</w:t>
      </w:r>
      <w:proofErr w:type="gramEnd"/>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sitename</w:t>
      </w:r>
      <w:proofErr w:type="spellEnd"/>
      <w:r w:rsidRPr="0064191E">
        <w:rPr>
          <w:rFonts w:ascii="Courier New" w:eastAsia="Times New Roman" w:hAnsi="Courier New" w:cs="Courier New"/>
          <w:color w:val="000000"/>
          <w:sz w:val="20"/>
          <w:szCs w:val="20"/>
          <w:lang w:val="en-US" w:eastAsia="es-CL"/>
        </w:rPr>
        <w:t>:][:</w:t>
      </w:r>
      <w:proofErr w:type="spellStart"/>
      <w:r w:rsidRPr="0064191E">
        <w:rPr>
          <w:rFonts w:ascii="Courier New" w:eastAsia="Times New Roman" w:hAnsi="Courier New" w:cs="Courier New"/>
          <w:color w:val="000000"/>
          <w:sz w:val="20"/>
          <w:szCs w:val="20"/>
          <w:lang w:val="en-US" w:eastAsia="es-CL"/>
        </w:rPr>
        <w:t>titleheader</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w:t>
      </w:r>
      <w:proofErr w:type="spellStart"/>
      <w:r w:rsidRPr="0064191E">
        <w:rPr>
          <w:rFonts w:ascii="Courier New" w:eastAsia="Times New Roman" w:hAnsi="Courier New" w:cs="Courier New"/>
          <w:color w:val="7F007F"/>
          <w:sz w:val="20"/>
          <w:szCs w:val="20"/>
          <w:lang w:val="en-US" w:eastAsia="es-CL"/>
        </w:rPr>
        <w:t>equiv</w:t>
      </w:r>
      <w:proofErr w:type="spellEnd"/>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w:t>
      </w:r>
      <w:proofErr w:type="spellStart"/>
      <w:r w:rsidR="0064191E" w:rsidRPr="00C14D0C">
        <w:rPr>
          <w:rFonts w:ascii="Courier New" w:eastAsia="Times New Roman" w:hAnsi="Courier New" w:cs="Courier New"/>
          <w:i/>
          <w:iCs/>
          <w:color w:val="2A00FF"/>
          <w:sz w:val="20"/>
          <w:szCs w:val="20"/>
          <w:lang w:val="en-US" w:eastAsia="es-CL"/>
        </w:rPr>
        <w:t>marco</w:t>
      </w:r>
      <w:proofErr w:type="spellEnd"/>
      <w:r w:rsidR="0064191E" w:rsidRPr="00C14D0C">
        <w:rPr>
          <w:rFonts w:ascii="Courier New" w:eastAsia="Times New Roman" w:hAnsi="Courier New" w:cs="Courier New"/>
          <w:i/>
          <w:iCs/>
          <w:color w:val="2A00FF"/>
          <w:sz w:val="20"/>
          <w:szCs w:val="20"/>
          <w:lang w:val="en-US" w:eastAsia="es-CL"/>
        </w:rPr>
        <w:t xml:space="preserve"> </w:t>
      </w:r>
      <w:proofErr w:type="spellStart"/>
      <w:r w:rsidR="0064191E" w:rsidRPr="00C14D0C">
        <w:rPr>
          <w:rFonts w:ascii="Courier New" w:eastAsia="Times New Roman" w:hAnsi="Courier New" w:cs="Courier New"/>
          <w:i/>
          <w:iCs/>
          <w:color w:val="2A00FF"/>
          <w:sz w:val="20"/>
          <w:szCs w:val="20"/>
          <w:lang w:val="en-US" w:eastAsia="es-CL"/>
        </w:rPr>
        <w:t>headerBg</w:t>
      </w:r>
      <w:proofErr w:type="spellEnd"/>
      <w:r w:rsidR="0064191E" w:rsidRPr="00C14D0C">
        <w:rPr>
          <w:rFonts w:ascii="Courier New" w:eastAsia="Times New Roman" w:hAnsi="Courier New" w:cs="Courier New"/>
          <w:i/>
          <w:iCs/>
          <w:color w:val="2A00FF"/>
          <w:sz w:val="20"/>
          <w:szCs w:val="20"/>
          <w:lang w:val="en-US" w:eastAsia="es-CL"/>
        </w:rPr>
        <w:t>"</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proofErr w:type="spellStart"/>
      <w:r w:rsidRPr="0064191E">
        <w:rPr>
          <w:rFonts w:ascii="Courier New" w:eastAsia="Times New Roman" w:hAnsi="Courier New" w:cs="Courier New"/>
          <w:color w:val="3F7F7F"/>
          <w:sz w:val="20"/>
          <w:szCs w:val="20"/>
          <w:lang w:val="en-US" w:eastAsia="es-CL"/>
        </w:rPr>
        <w:t>ul</w:t>
      </w:r>
      <w:proofErr w:type="spellEnd"/>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nav</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w:t>
      </w:r>
      <w:proofErr w:type="gramStart"/>
      <w:r w:rsidRPr="00C14D0C">
        <w:rPr>
          <w:rFonts w:ascii="Courier New" w:eastAsia="Times New Roman" w:hAnsi="Courier New" w:cs="Courier New"/>
          <w:color w:val="000000"/>
          <w:sz w:val="20"/>
          <w:szCs w:val="20"/>
          <w:lang w:val="en-US" w:eastAsia="es-CL"/>
        </w:rPr>
        <w:t>:menu</w:t>
      </w:r>
      <w:proofErr w:type="gramEnd"/>
      <w:r w:rsidRPr="00C14D0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proofErr w:type="spellStart"/>
      <w:r w:rsidRPr="008F248C">
        <w:rPr>
          <w:rFonts w:ascii="Courier New" w:eastAsia="Times New Roman" w:hAnsi="Courier New" w:cs="Courier New"/>
          <w:color w:val="3F7F7F"/>
          <w:sz w:val="20"/>
          <w:szCs w:val="20"/>
          <w:lang w:val="en-US" w:eastAsia="es-CL"/>
        </w:rPr>
        <w:t>ul</w:t>
      </w:r>
      <w:proofErr w:type="spellEnd"/>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 xml:space="preserve">"footer </w:t>
      </w:r>
      <w:proofErr w:type="spellStart"/>
      <w:r w:rsidRPr="008F248C">
        <w:rPr>
          <w:rFonts w:ascii="Courier New" w:eastAsia="Times New Roman" w:hAnsi="Courier New" w:cs="Courier New"/>
          <w:i/>
          <w:iCs/>
          <w:color w:val="2A00FF"/>
          <w:sz w:val="20"/>
          <w:szCs w:val="20"/>
          <w:lang w:val="en-US" w:eastAsia="es-CL"/>
        </w:rPr>
        <w:t>oscuro</w:t>
      </w:r>
      <w:proofErr w:type="spellEnd"/>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w:t>
      </w:r>
      <w:proofErr w:type="spellStart"/>
      <w:r w:rsidRPr="0064191E">
        <w:rPr>
          <w:rFonts w:ascii="Courier New" w:eastAsia="Times New Roman" w:hAnsi="Courier New" w:cs="Courier New"/>
          <w:i/>
          <w:iCs/>
          <w:color w:val="2A00FF"/>
          <w:sz w:val="20"/>
          <w:szCs w:val="20"/>
          <w:lang w:val="en-US" w:eastAsia="es-CL"/>
        </w:rPr>
        <w:t>popup_body</w:t>
      </w:r>
      <w:proofErr w:type="spellEnd"/>
      <w:r w:rsidRPr="0064191E">
        <w:rPr>
          <w:rFonts w:ascii="Courier New" w:eastAsia="Times New Roman" w:hAnsi="Courier New" w:cs="Courier New"/>
          <w:i/>
          <w:iCs/>
          <w:color w:val="2A00FF"/>
          <w:sz w:val="20"/>
          <w:szCs w:val="20"/>
          <w:lang w:val="en-US" w:eastAsia="es-CL"/>
        </w:rPr>
        <w:t>"</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div</w:t>
      </w:r>
      <w:proofErr w:type="gramEnd"/>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body</w:t>
      </w:r>
      <w:proofErr w:type="spellEnd"/>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html</w:t>
      </w:r>
      <w:proofErr w:type="spellEnd"/>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del w:id="356" w:author="Dahianna Vega Leiva" w:date="2010-12-22T12:42:00Z">
        <w:r w:rsidDel="0070187F">
          <w:delText xml:space="preserve">Llamaremos </w:delText>
        </w:r>
      </w:del>
      <w:ins w:id="357" w:author="Dahianna Vega Leiva" w:date="2010-12-22T12:42:00Z">
        <w:r w:rsidR="0070187F">
          <w:t xml:space="preserve">Se llamará </w:t>
        </w:r>
      </w:ins>
      <w:r>
        <w:t xml:space="preserve">a este controlador </w:t>
      </w:r>
      <w:proofErr w:type="spellStart"/>
      <w:r w:rsidRPr="00293064">
        <w:rPr>
          <w:b/>
        </w:rPr>
        <w:t>CHome</w:t>
      </w:r>
      <w:proofErr w:type="spellEnd"/>
      <w:r>
        <w:t xml:space="preserve">, el cual llamará a un </w:t>
      </w:r>
      <w:r w:rsidR="00E24134">
        <w:t>témplate</w:t>
      </w:r>
      <w:r>
        <w:t xml:space="preserve"> llamado home y lo </w:t>
      </w:r>
      <w:r w:rsidR="00E24134">
        <w:t>pondrá</w:t>
      </w:r>
      <w:r>
        <w:t xml:space="preserve"> en la variable </w:t>
      </w:r>
      <w:proofErr w:type="spellStart"/>
      <w:r w:rsidRPr="00293064">
        <w:rPr>
          <w:b/>
        </w:rPr>
        <w:t>VPage</w:t>
      </w:r>
      <w:proofErr w:type="spellEnd"/>
      <w:proofErr w:type="gramStart"/>
      <w:r w:rsidRPr="00293064">
        <w:rPr>
          <w:b/>
        </w:rPr>
        <w:t>::</w:t>
      </w:r>
      <w:proofErr w:type="spellStart"/>
      <w:r w:rsidRPr="00293064">
        <w:rPr>
          <w:b/>
        </w:rPr>
        <w:t>tpl</w:t>
      </w:r>
      <w:proofErr w:type="spellEnd"/>
      <w:proofErr w:type="gramEnd"/>
      <w:r w:rsidRPr="00293064">
        <w:rPr>
          <w:b/>
        </w:rPr>
        <w:t>::</w:t>
      </w:r>
      <w:proofErr w:type="spellStart"/>
      <w:r w:rsidRPr="00293064">
        <w:rPr>
          <w:b/>
        </w:rPr>
        <w:t>content</w:t>
      </w:r>
      <w:proofErr w:type="spellEnd"/>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w:t>
      </w:r>
      <w:proofErr w:type="spellStart"/>
      <w:r w:rsidRPr="00293064">
        <w:rPr>
          <w:b/>
        </w:rPr>
        <w:t>content</w:t>
      </w:r>
      <w:proofErr w:type="spellEnd"/>
      <w:r w:rsidRPr="00293064">
        <w:rPr>
          <w:b/>
        </w:rPr>
        <w: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main_video</w:t>
      </w:r>
      <w:proofErr w:type="spellEnd"/>
      <w:r w:rsidRPr="003F33A5">
        <w:rPr>
          <w:rFonts w:ascii="Courier New" w:eastAsia="Times New Roman" w:hAnsi="Courier New" w:cs="Courier New"/>
          <w:color w:val="000000"/>
          <w:sz w:val="20"/>
          <w:szCs w:val="20"/>
          <w:lang w:val="en-US"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r>
        <w:rPr>
          <w:rFonts w:ascii="Courier New" w:eastAsia="Times New Roman" w:hAnsi="Courier New" w:cs="Courier New"/>
          <w:color w:val="3F7F7F"/>
          <w:sz w:val="20"/>
          <w:szCs w:val="20"/>
          <w:lang w:eastAsia="es-CL"/>
        </w:rPr>
        <w:t>ul</w:t>
      </w:r>
      <w:proofErr w:type="spellEnd"/>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class</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proofErr w:type="spellStart"/>
      <w:r>
        <w:rPr>
          <w:rFonts w:ascii="Courier New" w:eastAsia="Times New Roman" w:hAnsi="Courier New" w:cs="Courier New"/>
          <w:i/>
          <w:iCs/>
          <w:color w:val="2A00FF"/>
          <w:sz w:val="20"/>
          <w:szCs w:val="20"/>
          <w:lang w:eastAsia="es-CL"/>
        </w:rPr>
        <w:t>losmas</w:t>
      </w:r>
      <w:proofErr w:type="spellEnd"/>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proofErr w:type="spellStart"/>
      <w:r>
        <w:rPr>
          <w:rFonts w:ascii="Courier New" w:eastAsia="Times New Roman" w:hAnsi="Courier New" w:cs="Courier New"/>
          <w:color w:val="7F007F"/>
          <w:sz w:val="20"/>
          <w:szCs w:val="20"/>
          <w:lang w:eastAsia="es-CL"/>
        </w:rPr>
        <w:t>href</w:t>
      </w:r>
      <w:proofErr w:type="spellEnd"/>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ul</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contelosmas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latest_videos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w:t>
      </w:r>
      <w:proofErr w:type="spellStart"/>
      <w:r w:rsidRPr="003F33A5">
        <w:rPr>
          <w:rFonts w:ascii="Courier New" w:eastAsia="Times New Roman" w:hAnsi="Courier New" w:cs="Courier New"/>
          <w:color w:val="000000"/>
          <w:sz w:val="20"/>
          <w:szCs w:val="20"/>
          <w:lang w:val="en-US" w:eastAsia="es-CL"/>
        </w:rPr>
        <w:t>mostviewed_videos</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 xml:space="preserve">"span-24 </w:t>
      </w:r>
      <w:proofErr w:type="spellStart"/>
      <w:r w:rsidRPr="003F33A5">
        <w:rPr>
          <w:rFonts w:ascii="Courier New" w:eastAsia="Times New Roman" w:hAnsi="Courier New" w:cs="Courier New"/>
          <w:i/>
          <w:iCs/>
          <w:color w:val="2A00FF"/>
          <w:sz w:val="20"/>
          <w:szCs w:val="20"/>
          <w:lang w:val="en-US" w:eastAsia="es-CL"/>
        </w:rPr>
        <w:t>boxTv</w:t>
      </w:r>
      <w:proofErr w:type="spellEnd"/>
      <w:r w:rsidRPr="003F33A5">
        <w:rPr>
          <w:rFonts w:ascii="Courier New" w:eastAsia="Times New Roman" w:hAnsi="Courier New" w:cs="Courier New"/>
          <w:i/>
          <w:iCs/>
          <w:color w:val="2A00FF"/>
          <w:sz w:val="20"/>
          <w:szCs w:val="20"/>
          <w:lang w:val="en-US" w:eastAsia="es-CL"/>
        </w:rPr>
        <w:t xml:space="preserve">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spellStart"/>
      <w:proofErr w:type="gramStart"/>
      <w:r w:rsidRPr="008F248C">
        <w:rPr>
          <w:rFonts w:ascii="Courier New" w:eastAsia="Times New Roman" w:hAnsi="Courier New" w:cs="Courier New"/>
          <w:color w:val="000000"/>
          <w:sz w:val="20"/>
          <w:szCs w:val="20"/>
          <w:lang w:eastAsia="es-CL"/>
        </w:rPr>
        <w:t>boxcanal</w:t>
      </w:r>
      <w:proofErr w:type="spellEnd"/>
      <w:proofErr w:type="gramEnd"/>
      <w:r w:rsidRPr="008F248C">
        <w:rPr>
          <w:rFonts w:ascii="Courier New" w:eastAsia="Times New Roman" w:hAnsi="Courier New" w:cs="Courier New"/>
          <w:color w:val="000000"/>
          <w:sz w:val="20"/>
          <w:szCs w:val="20"/>
          <w:lang w:eastAsia="es-CL"/>
        </w:rPr>
        <w: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encerrados entre corchetes [</w:t>
      </w:r>
      <w:proofErr w:type="gramStart"/>
      <w:r w:rsidR="008F248C">
        <w:rPr>
          <w:lang w:eastAsia="es-CL"/>
        </w:rPr>
        <w:t>::]</w:t>
      </w:r>
      <w:proofErr w:type="gramEnd"/>
      <w:r w:rsidR="008F248C">
        <w:rPr>
          <w:lang w:eastAsia="es-CL"/>
        </w:rPr>
        <w:t xml:space="preserve"> </w:t>
      </w:r>
      <w:r>
        <w:rPr>
          <w:lang w:eastAsia="es-CL"/>
        </w:rPr>
        <w:t>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del w:id="358" w:author="Dahianna Vega Leiva" w:date="2010-12-22T12:42:00Z">
        <w:r w:rsidRPr="003F33A5" w:rsidDel="0070187F">
          <w:rPr>
            <w:lang w:eastAsia="es-CL"/>
          </w:rPr>
          <w:delText>que</w:delText>
        </w:r>
      </w:del>
      <w:ins w:id="359"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60" w:author="Dahianna Vega Leiva" w:date="2010-12-22T12:42:00Z">
        <w:r w:rsidDel="0070187F">
          <w:rPr>
            <w:lang w:eastAsia="es-CL"/>
          </w:rPr>
          <w:delText xml:space="preserve">mostraremos </w:delText>
        </w:r>
      </w:del>
      <w:ins w:id="361"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62" w:author="Dahianna Vega Leiva" w:date="2010-12-22T12:42:00Z">
        <w:r w:rsidR="0070187F">
          <w:rPr>
            <w:lang w:eastAsia="es-CL"/>
          </w:rPr>
          <w:t>,</w:t>
        </w:r>
      </w:ins>
      <w:r>
        <w:rPr>
          <w:lang w:eastAsia="es-CL"/>
        </w:rPr>
        <w:t xml:space="preserve"> en el cual se asocia el Modelo </w:t>
      </w:r>
      <w:proofErr w:type="spellStart"/>
      <w:r w:rsidRPr="008F248C">
        <w:rPr>
          <w:b/>
          <w:lang w:eastAsia="es-CL"/>
        </w:rPr>
        <w:t>MFeaturedVideos</w:t>
      </w:r>
      <w:proofErr w:type="spellEnd"/>
      <w:r>
        <w:rPr>
          <w:lang w:eastAsia="es-CL"/>
        </w:rPr>
        <w:t xml:space="preserve"> con la Vista </w:t>
      </w:r>
      <w:proofErr w:type="spellStart"/>
      <w:r w:rsidRPr="008F248C">
        <w:rPr>
          <w:b/>
          <w:lang w:eastAsia="es-CL"/>
        </w:rPr>
        <w:t>VVideo</w:t>
      </w:r>
      <w:proofErr w:type="spellEnd"/>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proofErr w:type="spellStart"/>
      <w:r w:rsidRPr="008F248C">
        <w:rPr>
          <w:b/>
          <w:lang w:eastAsia="es-CL"/>
        </w:rPr>
        <w:t>MFeaturedVideos</w:t>
      </w:r>
      <w:proofErr w:type="spellEnd"/>
      <w:r>
        <w:rPr>
          <w:lang w:eastAsia="es-CL"/>
        </w:rPr>
        <w:t xml:space="preserve">, el parámetro </w:t>
      </w:r>
      <w:r w:rsidRPr="008F248C">
        <w:rPr>
          <w:b/>
          <w:lang w:eastAsia="es-CL"/>
        </w:rPr>
        <w:t>%</w:t>
      </w:r>
      <w:proofErr w:type="spellStart"/>
      <w:r w:rsidRPr="008F248C">
        <w:rPr>
          <w:b/>
          <w:lang w:eastAsia="es-CL"/>
        </w:rPr>
        <w:t>start</w:t>
      </w:r>
      <w:proofErr w:type="spellEnd"/>
      <w:r>
        <w:rPr>
          <w:lang w:eastAsia="es-CL"/>
        </w:rPr>
        <w:t xml:space="preserve"> indicará </w:t>
      </w:r>
      <w:del w:id="363" w:author="Dahianna Vega Leiva" w:date="2010-12-22T12:43:00Z">
        <w:r w:rsidDel="0070187F">
          <w:rPr>
            <w:lang w:eastAsia="es-CL"/>
          </w:rPr>
          <w:delText>cual</w:delText>
        </w:r>
      </w:del>
      <w:ins w:id="364"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w:t>
      </w:r>
      <w:proofErr w:type="spellStart"/>
      <w:r>
        <w:rPr>
          <w:lang w:eastAsia="es-CL"/>
        </w:rPr>
        <w:t>RecordSet</w:t>
      </w:r>
      <w:proofErr w:type="spellEnd"/>
      <w:r>
        <w:rPr>
          <w:lang w:eastAsia="es-CL"/>
        </w:rPr>
        <w:t xml:space="preserve"> es procesado por </w:t>
      </w:r>
      <w:proofErr w:type="spellStart"/>
      <w:r w:rsidRPr="008F248C">
        <w:rPr>
          <w:b/>
          <w:lang w:eastAsia="es-CL"/>
        </w:rPr>
        <w:t>VVideo</w:t>
      </w:r>
      <w:proofErr w:type="spellEnd"/>
      <w:r>
        <w:rPr>
          <w:lang w:eastAsia="es-CL"/>
        </w:rPr>
        <w:t xml:space="preserve"> y envía la salida al </w:t>
      </w:r>
      <w:proofErr w:type="spellStart"/>
      <w:r>
        <w:rPr>
          <w:lang w:eastAsia="es-CL"/>
        </w:rPr>
        <w:t>template</w:t>
      </w:r>
      <w:proofErr w:type="spellEnd"/>
      <w:r>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MFeaturedVideos</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proofErr w:type="spellStart"/>
      <w:r w:rsidRPr="003F33A5">
        <w:rPr>
          <w:rFonts w:ascii="Courier New" w:eastAsia="Times New Roman" w:hAnsi="Courier New" w:cs="Courier New"/>
          <w:color w:val="7F007F"/>
          <w:sz w:val="20"/>
          <w:szCs w:val="20"/>
          <w:lang w:val="en-US" w:eastAsia="es-CL"/>
        </w:rPr>
        <w:t>dir</w:t>
      </w:r>
      <w:proofErr w:type="spellEnd"/>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proofErr w:type="spellStart"/>
      <w:r w:rsidRPr="003F33A5">
        <w:rPr>
          <w:rFonts w:ascii="Courier New" w:eastAsia="Times New Roman" w:hAnsi="Courier New" w:cs="Courier New"/>
          <w:color w:val="000000"/>
          <w:sz w:val="20"/>
          <w:szCs w:val="20"/>
          <w:lang w:val="en-US" w:eastAsia="es-CL"/>
        </w:rPr>
        <w:t>orden</w:t>
      </w:r>
      <w:proofErr w:type="spellEnd"/>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w:t>
      </w:r>
      <w:proofErr w:type="spellStart"/>
      <w:r w:rsidRPr="003F33A5">
        <w:rPr>
          <w:rFonts w:ascii="Courier New" w:eastAsia="Times New Roman" w:hAnsi="Courier New" w:cs="Courier New"/>
          <w:i/>
          <w:iCs/>
          <w:color w:val="2A00FF"/>
          <w:sz w:val="20"/>
          <w:szCs w:val="20"/>
          <w:lang w:val="en-US" w:eastAsia="es-CL"/>
        </w:rPr>
        <w:t>VVideo</w:t>
      </w:r>
      <w:proofErr w:type="spellEnd"/>
      <w:r w:rsidRPr="003F33A5">
        <w:rPr>
          <w:rFonts w:ascii="Courier New" w:eastAsia="Times New Roman" w:hAnsi="Courier New" w:cs="Courier New"/>
          <w:i/>
          <w:iCs/>
          <w:color w:val="2A00FF"/>
          <w:sz w:val="20"/>
          <w:szCs w:val="20"/>
          <w:lang w:val="en-US" w:eastAsia="es-CL"/>
        </w:rPr>
        <w: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proofErr w:type="gram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tplfile</w:t>
      </w:r>
      <w:proofErr w:type="spellEnd"/>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proofErr w:type="spellStart"/>
      <w:r w:rsidRPr="003F33A5">
        <w:rPr>
          <w:rFonts w:ascii="Courier New" w:eastAsia="Times New Roman" w:hAnsi="Courier New" w:cs="Courier New"/>
          <w:color w:val="3F7F7F"/>
          <w:sz w:val="20"/>
          <w:szCs w:val="20"/>
          <w:lang w:val="en-US" w:eastAsia="es-CL"/>
        </w:rPr>
        <w:t>show_comments</w:t>
      </w:r>
      <w:proofErr w:type="spellEnd"/>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view</w:t>
      </w:r>
      <w:proofErr w:type="spellEnd"/>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spellStart"/>
      <w:proofErr w:type="gramStart"/>
      <w:r>
        <w:rPr>
          <w:rFonts w:ascii="Courier New" w:eastAsia="Times New Roman" w:hAnsi="Courier New" w:cs="Courier New"/>
          <w:color w:val="3F7F7F"/>
          <w:sz w:val="20"/>
          <w:szCs w:val="20"/>
          <w:lang w:eastAsia="es-CL"/>
        </w:rPr>
        <w:t>component</w:t>
      </w:r>
      <w:proofErr w:type="spellEnd"/>
      <w:proofErr w:type="gramEnd"/>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w:t>
      </w:r>
      <w:proofErr w:type="spellStart"/>
      <w:r>
        <w:t>templates</w:t>
      </w:r>
      <w:proofErr w:type="spellEnd"/>
      <w:r>
        <w:t xml:space="preserve">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65" w:name="_Toc280545961"/>
      <w:commentRangeStart w:id="366"/>
      <w:r w:rsidRPr="00B14044">
        <w:t xml:space="preserve">4.7. </w:t>
      </w:r>
      <w:bookmarkEnd w:id="354"/>
      <w:r w:rsidR="008F248C">
        <w:t>Maquetas F</w:t>
      </w:r>
      <w:r w:rsidR="0064191E">
        <w:t>uncionales</w:t>
      </w:r>
      <w:r w:rsidR="008F248C">
        <w:t xml:space="preserve"> Back Office.</w:t>
      </w:r>
      <w:bookmarkEnd w:id="365"/>
      <w:commentRangeEnd w:id="366"/>
      <w:r w:rsidR="0070187F">
        <w:rPr>
          <w:rStyle w:val="Refdecomentario"/>
          <w:b w:val="0"/>
          <w:szCs w:val="20"/>
          <w:lang w:eastAsia="en-US"/>
        </w:rPr>
        <w:commentReference w:id="366"/>
      </w:r>
    </w:p>
    <w:p w:rsidR="008F248C" w:rsidRDefault="0037386A" w:rsidP="008F248C">
      <w:pPr>
        <w:keepNext/>
        <w:jc w:val="center"/>
      </w:pPr>
      <w:r>
        <w:rPr>
          <w:noProof/>
          <w:lang w:eastAsia="es-CL"/>
        </w:rPr>
        <w:drawing>
          <wp:inline distT="0" distB="0" distL="0" distR="0" wp14:anchorId="231B7B38" wp14:editId="7052DAE6">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7" w:name="_Toc280463978"/>
      <w:r>
        <w:t xml:space="preserve">Ilustración </w:t>
      </w:r>
      <w:r w:rsidR="00DD6A01">
        <w:fldChar w:fldCharType="begin"/>
      </w:r>
      <w:r w:rsidR="00DD6A01">
        <w:instrText xml:space="preserve"> SEQ Ilustración \* ARABIC </w:instrText>
      </w:r>
      <w:r w:rsidR="00DD6A01">
        <w:fldChar w:fldCharType="separate"/>
      </w:r>
      <w:r w:rsidR="00134FCB">
        <w:rPr>
          <w:noProof/>
        </w:rPr>
        <w:t>38</w:t>
      </w:r>
      <w:r w:rsidR="00DD6A01">
        <w:rPr>
          <w:noProof/>
        </w:rPr>
        <w:fldChar w:fldCharType="end"/>
      </w:r>
      <w:r>
        <w:t xml:space="preserve"> - Ingreso al Back Office</w:t>
      </w:r>
      <w:bookmarkEnd w:id="367"/>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14:anchorId="35A4954D" wp14:editId="06008C9C">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8" w:name="_Toc280463979"/>
      <w:r>
        <w:t xml:space="preserve">Ilustración </w:t>
      </w:r>
      <w:r w:rsidR="00DD6A01">
        <w:fldChar w:fldCharType="begin"/>
      </w:r>
      <w:r w:rsidR="00DD6A01">
        <w:instrText xml:space="preserve"> SEQ Ilustración \* ARABIC </w:instrText>
      </w:r>
      <w:r w:rsidR="00DD6A01">
        <w:fldChar w:fldCharType="separate"/>
      </w:r>
      <w:r w:rsidR="00134FCB">
        <w:rPr>
          <w:noProof/>
        </w:rPr>
        <w:t>39</w:t>
      </w:r>
      <w:r w:rsidR="00DD6A01">
        <w:rPr>
          <w:noProof/>
        </w:rPr>
        <w:fldChar w:fldCharType="end"/>
      </w:r>
      <w:r>
        <w:t xml:space="preserve"> - Menú Principal</w:t>
      </w:r>
      <w:bookmarkEnd w:id="368"/>
    </w:p>
    <w:p w:rsidR="008F248C" w:rsidRDefault="0037386A" w:rsidP="008F248C">
      <w:pPr>
        <w:keepNext/>
        <w:jc w:val="center"/>
      </w:pPr>
      <w:r>
        <w:rPr>
          <w:noProof/>
          <w:lang w:eastAsia="es-CL"/>
        </w:rPr>
        <w:lastRenderedPageBreak/>
        <w:drawing>
          <wp:inline distT="0" distB="0" distL="0" distR="0" wp14:anchorId="5E1EE3C8" wp14:editId="621568D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9" w:name="_Toc280463980"/>
      <w:r>
        <w:t xml:space="preserve">Ilustración </w:t>
      </w:r>
      <w:r w:rsidR="00DD6A01">
        <w:fldChar w:fldCharType="begin"/>
      </w:r>
      <w:r w:rsidR="00DD6A01">
        <w:instrText xml:space="preserve"> SEQ Ilustración \* ARABIC </w:instrText>
      </w:r>
      <w:r w:rsidR="00DD6A01">
        <w:fldChar w:fldCharType="separate"/>
      </w:r>
      <w:r w:rsidR="00134FCB">
        <w:rPr>
          <w:noProof/>
        </w:rPr>
        <w:t>40</w:t>
      </w:r>
      <w:r w:rsidR="00DD6A01">
        <w:rPr>
          <w:noProof/>
        </w:rPr>
        <w:fldChar w:fldCharType="end"/>
      </w:r>
      <w:r>
        <w:t xml:space="preserve"> - Configuración del Servidor</w:t>
      </w:r>
      <w:bookmarkEnd w:id="369"/>
    </w:p>
    <w:p w:rsidR="00CF0939" w:rsidRDefault="00CF0939" w:rsidP="00CF0939"/>
    <w:p w:rsidR="008F248C" w:rsidRDefault="0037386A" w:rsidP="008F248C">
      <w:pPr>
        <w:keepNext/>
        <w:jc w:val="center"/>
      </w:pPr>
      <w:r>
        <w:rPr>
          <w:noProof/>
          <w:lang w:eastAsia="es-CL"/>
        </w:rPr>
        <w:lastRenderedPageBreak/>
        <w:drawing>
          <wp:inline distT="0" distB="0" distL="0" distR="0" wp14:anchorId="6A62E8C0" wp14:editId="6F87EAE2">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14:anchorId="4C4AD7D6" wp14:editId="6E4710C5">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0" w:name="_Toc280463981"/>
      <w:r>
        <w:t xml:space="preserve">Ilustración </w:t>
      </w:r>
      <w:r w:rsidR="00DD6A01">
        <w:fldChar w:fldCharType="begin"/>
      </w:r>
      <w:r w:rsidR="00DD6A01">
        <w:instrText xml:space="preserve"> SEQ I</w:instrText>
      </w:r>
      <w:r w:rsidR="00DD6A01">
        <w:instrText xml:space="preserve">lustración \* ARABIC </w:instrText>
      </w:r>
      <w:r w:rsidR="00DD6A01">
        <w:fldChar w:fldCharType="separate"/>
      </w:r>
      <w:r w:rsidR="00134FCB">
        <w:rPr>
          <w:noProof/>
        </w:rPr>
        <w:t>41</w:t>
      </w:r>
      <w:r w:rsidR="00DD6A01">
        <w:rPr>
          <w:noProof/>
        </w:rPr>
        <w:fldChar w:fldCharType="end"/>
      </w:r>
      <w:del w:id="371" w:author="copesa" w:date="2010-12-22T14:03:00Z">
        <w:r w:rsidR="00D30F0A" w:rsidDel="00885C91">
          <w:delText>2</w:delText>
        </w:r>
      </w:del>
      <w:r>
        <w:t xml:space="preserve"> - Contenido Páginas</w:t>
      </w:r>
      <w:bookmarkEnd w:id="370"/>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14:anchorId="375B4237" wp14:editId="4307FA24">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2" w:name="_Toc280463982"/>
      <w:r>
        <w:t xml:space="preserve">Ilustración </w:t>
      </w:r>
      <w:r w:rsidR="00DD6A01">
        <w:fldChar w:fldCharType="begin"/>
      </w:r>
      <w:r w:rsidR="00DD6A01">
        <w:instrText xml:space="preserve"> SEQ Ilustración \* ARABIC </w:instrText>
      </w:r>
      <w:r w:rsidR="00DD6A01">
        <w:fldChar w:fldCharType="separate"/>
      </w:r>
      <w:r w:rsidR="00134FCB">
        <w:rPr>
          <w:noProof/>
        </w:rPr>
        <w:t>42</w:t>
      </w:r>
      <w:r w:rsidR="00DD6A01">
        <w:rPr>
          <w:noProof/>
        </w:rPr>
        <w:fldChar w:fldCharType="end"/>
      </w:r>
      <w:r>
        <w:t xml:space="preserve"> - Videos</w:t>
      </w:r>
      <w:bookmarkEnd w:id="372"/>
    </w:p>
    <w:p w:rsidR="00CF0939" w:rsidRDefault="00CF0939" w:rsidP="00CF0939"/>
    <w:p w:rsidR="008F248C" w:rsidRDefault="0037386A" w:rsidP="008F248C">
      <w:pPr>
        <w:keepNext/>
        <w:jc w:val="center"/>
      </w:pPr>
      <w:r>
        <w:rPr>
          <w:noProof/>
          <w:lang w:eastAsia="es-CL"/>
        </w:rPr>
        <w:lastRenderedPageBreak/>
        <w:drawing>
          <wp:inline distT="0" distB="0" distL="0" distR="0" wp14:anchorId="24141FD4" wp14:editId="3315DF4F">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73" w:name="_Toc280463983"/>
      <w:r>
        <w:t xml:space="preserve">Ilustración </w:t>
      </w:r>
      <w:r w:rsidR="00DD6A01">
        <w:fldChar w:fldCharType="begin"/>
      </w:r>
      <w:r w:rsidR="00DD6A01">
        <w:instrText xml:space="preserve"> SEQ Ilustración \* ARABIC </w:instrText>
      </w:r>
      <w:r w:rsidR="00DD6A01">
        <w:fldChar w:fldCharType="separate"/>
      </w:r>
      <w:r w:rsidR="00134FCB">
        <w:rPr>
          <w:noProof/>
        </w:rPr>
        <w:t>43</w:t>
      </w:r>
      <w:r w:rsidR="00DD6A01">
        <w:rPr>
          <w:noProof/>
        </w:rPr>
        <w:fldChar w:fldCharType="end"/>
      </w:r>
      <w:r>
        <w:t xml:space="preserve"> - Tipos de Videos</w:t>
      </w:r>
      <w:bookmarkEnd w:id="373"/>
    </w:p>
    <w:p w:rsidR="00CF0939" w:rsidRDefault="00CF0939" w:rsidP="00CF0939"/>
    <w:p w:rsidR="008F248C" w:rsidRDefault="0037386A" w:rsidP="008F248C">
      <w:pPr>
        <w:keepNext/>
        <w:jc w:val="center"/>
      </w:pPr>
      <w:r>
        <w:rPr>
          <w:noProof/>
          <w:lang w:eastAsia="es-CL"/>
        </w:rPr>
        <w:lastRenderedPageBreak/>
        <w:drawing>
          <wp:inline distT="0" distB="0" distL="0" distR="0" wp14:anchorId="6924A4A0" wp14:editId="3DCC808A">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74" w:name="_Toc280463984"/>
      <w:r w:rsidRPr="001175CC">
        <w:t xml:space="preserve">Ilustración </w:t>
      </w:r>
      <w:r w:rsidR="00075ADF">
        <w:fldChar w:fldCharType="begin"/>
      </w:r>
      <w:r w:rsidRPr="001175CC">
        <w:instrText xml:space="preserve"> SEQ Ilustración \* ARABIC </w:instrText>
      </w:r>
      <w:r w:rsidR="00075ADF">
        <w:fldChar w:fldCharType="separate"/>
      </w:r>
      <w:r w:rsidR="00134FCB">
        <w:rPr>
          <w:noProof/>
        </w:rPr>
        <w:t>44</w:t>
      </w:r>
      <w:r w:rsidR="00075ADF">
        <w:fldChar w:fldCharType="end"/>
      </w:r>
      <w:r w:rsidRPr="001175CC">
        <w:t xml:space="preserve"> - Miniaturas</w:t>
      </w:r>
      <w:bookmarkEnd w:id="374"/>
    </w:p>
    <w:p w:rsidR="00CF0939" w:rsidRPr="001175CC" w:rsidRDefault="00CF0939" w:rsidP="00CF0939">
      <w:pPr>
        <w:pStyle w:val="Subttulo"/>
        <w:outlineLvl w:val="1"/>
        <w:rPr>
          <w:del w:id="375" w:author="Rodrigo Riquelme" w:date="2010-12-05T11:46:00Z"/>
        </w:rPr>
      </w:pPr>
    </w:p>
    <w:p w:rsidR="00C43BA3" w:rsidRPr="001175CC" w:rsidRDefault="00C43BA3" w:rsidP="0031339F">
      <w:pPr>
        <w:pStyle w:val="Subttulo"/>
        <w:outlineLvl w:val="1"/>
        <w:rPr>
          <w:del w:id="376" w:author="Rodrigo Riquelme" w:date="2010-12-05T11:46:00Z"/>
        </w:rPr>
      </w:pPr>
    </w:p>
    <w:p w:rsidR="00C43BA3" w:rsidRPr="001175CC" w:rsidRDefault="00C43BA3" w:rsidP="0031339F">
      <w:pPr>
        <w:pStyle w:val="Subttulo"/>
        <w:outlineLvl w:val="1"/>
        <w:rPr>
          <w:del w:id="377" w:author="Rodrigo Riquelme" w:date="2010-12-05T11:46:00Z"/>
        </w:rPr>
      </w:pPr>
    </w:p>
    <w:p w:rsidR="00C43BA3" w:rsidRPr="001175CC" w:rsidRDefault="00C43BA3" w:rsidP="0031339F">
      <w:pPr>
        <w:pStyle w:val="Subttulo"/>
        <w:outlineLvl w:val="1"/>
        <w:rPr>
          <w:del w:id="378" w:author="Rodrigo Riquelme" w:date="2010-12-05T11:46:00Z"/>
        </w:rPr>
      </w:pPr>
    </w:p>
    <w:p w:rsidR="00C43BA3" w:rsidRPr="001175CC" w:rsidRDefault="00C43BA3" w:rsidP="0031339F">
      <w:pPr>
        <w:pStyle w:val="Subttulo"/>
        <w:outlineLvl w:val="1"/>
        <w:rPr>
          <w:del w:id="379" w:author="Rodrigo Riquelme" w:date="2010-12-05T11:46:00Z"/>
        </w:rPr>
      </w:pPr>
    </w:p>
    <w:p w:rsidR="00C43BA3" w:rsidRPr="001175CC" w:rsidRDefault="00C43BA3" w:rsidP="0031339F">
      <w:pPr>
        <w:pStyle w:val="Subttulo"/>
        <w:outlineLvl w:val="1"/>
        <w:rPr>
          <w:del w:id="380" w:author="Rodrigo Riquelme" w:date="2010-12-05T11:46:00Z"/>
        </w:rPr>
      </w:pPr>
    </w:p>
    <w:p w:rsidR="00C43BA3" w:rsidRPr="001175CC" w:rsidRDefault="00C43BA3" w:rsidP="0031339F">
      <w:pPr>
        <w:pStyle w:val="Subttulo"/>
        <w:outlineLvl w:val="1"/>
        <w:rPr>
          <w:del w:id="381" w:author="Rodrigo Riquelme" w:date="2010-12-05T11:46:00Z"/>
        </w:rPr>
      </w:pPr>
    </w:p>
    <w:p w:rsidR="00C43BA3" w:rsidRPr="001175CC" w:rsidRDefault="00C43BA3" w:rsidP="0031339F">
      <w:pPr>
        <w:pStyle w:val="Subttulo"/>
        <w:outlineLvl w:val="1"/>
        <w:rPr>
          <w:del w:id="382" w:author="Rodrigo Riquelme" w:date="2010-12-05T11:46:00Z"/>
        </w:rPr>
      </w:pPr>
    </w:p>
    <w:p w:rsidR="00C43BA3" w:rsidRPr="001175CC" w:rsidRDefault="00C43BA3" w:rsidP="0031339F">
      <w:pPr>
        <w:pStyle w:val="Subttulo"/>
        <w:outlineLvl w:val="1"/>
        <w:rPr>
          <w:del w:id="383" w:author="Rodrigo Riquelme" w:date="2010-12-05T11:46:00Z"/>
        </w:rPr>
      </w:pPr>
    </w:p>
    <w:p w:rsidR="00C43BA3" w:rsidRPr="001175CC" w:rsidRDefault="00C43BA3" w:rsidP="0031339F">
      <w:pPr>
        <w:pStyle w:val="Subttulo"/>
        <w:outlineLvl w:val="1"/>
        <w:rPr>
          <w:del w:id="384" w:author="Rodrigo Riquelme" w:date="2010-12-05T11:46:00Z"/>
        </w:rPr>
      </w:pPr>
    </w:p>
    <w:p w:rsidR="00C43BA3" w:rsidRPr="001175CC" w:rsidRDefault="00C43BA3" w:rsidP="0031339F">
      <w:pPr>
        <w:pStyle w:val="Subttulo"/>
        <w:outlineLvl w:val="1"/>
        <w:rPr>
          <w:del w:id="385" w:author="Rodrigo Riquelme" w:date="2010-12-05T11:46:00Z"/>
        </w:rPr>
      </w:pPr>
    </w:p>
    <w:p w:rsidR="00C43BA3" w:rsidRPr="001175CC" w:rsidRDefault="00C43BA3" w:rsidP="0031339F">
      <w:pPr>
        <w:pStyle w:val="Subttulo"/>
        <w:outlineLvl w:val="1"/>
        <w:rPr>
          <w:del w:id="386" w:author="Rodrigo Riquelme" w:date="2010-12-05T11:46:00Z"/>
        </w:rPr>
      </w:pPr>
    </w:p>
    <w:p w:rsidR="00C43BA3" w:rsidRPr="001175CC" w:rsidRDefault="00C43BA3" w:rsidP="0031339F">
      <w:pPr>
        <w:pStyle w:val="Subttulo"/>
        <w:outlineLvl w:val="1"/>
        <w:rPr>
          <w:del w:id="387" w:author="Rodrigo Riquelme" w:date="2010-12-05T11:46:00Z"/>
        </w:rPr>
      </w:pPr>
    </w:p>
    <w:p w:rsidR="00C43BA3" w:rsidRPr="001175CC" w:rsidRDefault="00C43BA3" w:rsidP="0031339F">
      <w:pPr>
        <w:pStyle w:val="Subttulo"/>
        <w:outlineLvl w:val="1"/>
        <w:rPr>
          <w:del w:id="388" w:author="Rodrigo Riquelme" w:date="2010-12-05T11:46:00Z"/>
        </w:rPr>
      </w:pPr>
    </w:p>
    <w:p w:rsidR="00E42D27" w:rsidRPr="001175CC" w:rsidRDefault="0031339F" w:rsidP="0031339F">
      <w:pPr>
        <w:pStyle w:val="Subttulo"/>
        <w:outlineLvl w:val="1"/>
        <w:rPr>
          <w:del w:id="389" w:author="Rodrigo Riquelme" w:date="2010-12-05T11:46:00Z"/>
        </w:rPr>
      </w:pPr>
      <w:del w:id="390"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B3459" w:rsidP="0031339F">
      <w:pPr>
        <w:rPr>
          <w:del w:id="391" w:author="Rodrigo Riquelme" w:date="2010-12-05T11:46:00Z"/>
        </w:rPr>
      </w:pPr>
      <w:del w:id="392" w:author="Rodrigo Riquelme" w:date="2010-12-05T11:46:00Z">
        <w:r>
          <w:rPr>
            <w:noProof/>
            <w:lang w:eastAsia="es-CL"/>
            <w:rPrChange w:id="393">
              <w:rPr>
                <w:rFonts w:eastAsia="Times New Roman" w:cs="Times New Roman"/>
                <w:b/>
                <w:noProof/>
                <w:sz w:val="28"/>
                <w:szCs w:val="24"/>
                <w:lang w:eastAsia="es-CL"/>
              </w:rPr>
            </w:rPrChange>
          </w:rPr>
          <w:drawing>
            <wp:inline distT="0" distB="0" distL="0" distR="0" wp14:anchorId="2A4EA6A4" wp14:editId="265BA8B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394" w:author="Rodrigo Riquelme" w:date="2010-12-05T11:46:00Z"/>
        </w:rPr>
      </w:pPr>
      <w:del w:id="395" w:author="Rodrigo Riquelme" w:date="2010-12-05T11:46:00Z">
        <w:r w:rsidRPr="001175CC">
          <w:delText>Ilustración 38 – Login Uma-CMS</w:delText>
        </w:r>
      </w:del>
    </w:p>
    <w:p w:rsidR="0031339F" w:rsidRPr="001175CC" w:rsidRDefault="00BB3459" w:rsidP="0031339F">
      <w:pPr>
        <w:rPr>
          <w:del w:id="396" w:author="Rodrigo Riquelme" w:date="2010-12-05T11:46:00Z"/>
        </w:rPr>
      </w:pPr>
      <w:del w:id="397" w:author="Rodrigo Riquelme" w:date="2010-12-05T11:46:00Z">
        <w:r>
          <w:rPr>
            <w:noProof/>
            <w:lang w:eastAsia="es-CL"/>
            <w:rPrChange w:id="398">
              <w:rPr>
                <w:rFonts w:eastAsia="Times New Roman" w:cs="Times New Roman"/>
                <w:b/>
                <w:noProof/>
                <w:sz w:val="28"/>
                <w:szCs w:val="24"/>
                <w:lang w:eastAsia="es-CL"/>
              </w:rPr>
            </w:rPrChange>
          </w:rPr>
          <w:drawing>
            <wp:inline distT="0" distB="0" distL="0" distR="0" wp14:anchorId="113767A9" wp14:editId="15908847">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99" w:author="Rodrigo Riquelme" w:date="2010-12-05T11:46:00Z"/>
        </w:rPr>
      </w:pPr>
      <w:del w:id="400" w:author="Rodrigo Riquelme" w:date="2010-12-05T11:46:00Z">
        <w:r w:rsidRPr="001175CC">
          <w:delText>Ilustración 39 – Menú principal Uma-CMS</w:delText>
        </w:r>
      </w:del>
    </w:p>
    <w:p w:rsidR="0031339F" w:rsidRPr="001175CC" w:rsidRDefault="00BB3459" w:rsidP="0031339F">
      <w:pPr>
        <w:rPr>
          <w:del w:id="401" w:author="Rodrigo Riquelme" w:date="2010-12-05T11:46:00Z"/>
        </w:rPr>
      </w:pPr>
      <w:del w:id="402" w:author="Rodrigo Riquelme" w:date="2010-12-05T11:46:00Z">
        <w:r>
          <w:rPr>
            <w:noProof/>
            <w:lang w:eastAsia="es-CL"/>
            <w:rPrChange w:id="403">
              <w:rPr>
                <w:rFonts w:eastAsia="Times New Roman" w:cs="Times New Roman"/>
                <w:b/>
                <w:noProof/>
                <w:sz w:val="28"/>
                <w:szCs w:val="24"/>
                <w:lang w:eastAsia="es-CL"/>
              </w:rPr>
            </w:rPrChange>
          </w:rPr>
          <w:drawing>
            <wp:inline distT="0" distB="0" distL="0" distR="0" wp14:anchorId="2A4D8A16" wp14:editId="7BB7497A">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04" w:author="Rodrigo Riquelme" w:date="2010-12-05T11:46:00Z"/>
        </w:rPr>
      </w:pPr>
      <w:del w:id="405" w:author="Rodrigo Riquelme" w:date="2010-12-05T11:46:00Z">
        <w:r w:rsidRPr="001175CC">
          <w:delText>Ilustración 40 – Pantalla configuración del sistema</w:delText>
        </w:r>
      </w:del>
    </w:p>
    <w:p w:rsidR="0031339F" w:rsidRPr="001175CC" w:rsidRDefault="0031339F" w:rsidP="0031339F">
      <w:pPr>
        <w:rPr>
          <w:del w:id="406" w:author="Rodrigo Riquelme" w:date="2010-12-05T11:46:00Z"/>
        </w:rPr>
      </w:pPr>
    </w:p>
    <w:p w:rsidR="0031339F" w:rsidRPr="001175CC" w:rsidRDefault="00BB3459" w:rsidP="0031339F">
      <w:pPr>
        <w:rPr>
          <w:del w:id="407" w:author="Rodrigo Riquelme" w:date="2010-12-05T11:46:00Z"/>
        </w:rPr>
      </w:pPr>
      <w:del w:id="408" w:author="Rodrigo Riquelme" w:date="2010-12-05T11:46:00Z">
        <w:r>
          <w:rPr>
            <w:noProof/>
            <w:lang w:eastAsia="es-CL"/>
            <w:rPrChange w:id="409">
              <w:rPr>
                <w:rFonts w:eastAsia="Times New Roman" w:cs="Times New Roman"/>
                <w:b/>
                <w:noProof/>
                <w:sz w:val="28"/>
                <w:szCs w:val="24"/>
                <w:lang w:eastAsia="es-CL"/>
              </w:rPr>
            </w:rPrChange>
          </w:rPr>
          <w:drawing>
            <wp:inline distT="0" distB="0" distL="0" distR="0" wp14:anchorId="4C879F72" wp14:editId="09FCA931">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10" w:author="Rodrigo Riquelme" w:date="2010-12-05T11:46:00Z"/>
        </w:rPr>
      </w:pPr>
      <w:del w:id="411" w:author="Rodrigo Riquelme" w:date="2010-12-05T11:46:00Z">
        <w:r w:rsidRPr="001175CC">
          <w:delText>Ilustración 41 – Pantalla Configuración del Sitio</w:delText>
        </w:r>
      </w:del>
    </w:p>
    <w:p w:rsidR="0031339F" w:rsidRPr="001175CC" w:rsidRDefault="00BB3459" w:rsidP="0031339F">
      <w:pPr>
        <w:rPr>
          <w:del w:id="412" w:author="Rodrigo Riquelme" w:date="2010-12-05T11:46:00Z"/>
        </w:rPr>
      </w:pPr>
      <w:del w:id="413" w:author="Rodrigo Riquelme" w:date="2010-12-05T11:46:00Z">
        <w:r>
          <w:rPr>
            <w:noProof/>
            <w:lang w:eastAsia="es-CL"/>
            <w:rPrChange w:id="414">
              <w:rPr>
                <w:rFonts w:eastAsia="Times New Roman" w:cs="Times New Roman"/>
                <w:b/>
                <w:noProof/>
                <w:sz w:val="28"/>
                <w:szCs w:val="24"/>
                <w:lang w:eastAsia="es-CL"/>
              </w:rPr>
            </w:rPrChange>
          </w:rPr>
          <w:drawing>
            <wp:inline distT="0" distB="0" distL="0" distR="0" wp14:anchorId="51F4311D" wp14:editId="200D178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15" w:author="Rodrigo Riquelme" w:date="2010-12-05T11:46:00Z"/>
        </w:rPr>
      </w:pPr>
      <w:del w:id="416" w:author="Rodrigo Riquelme" w:date="2010-12-05T11:46:00Z">
        <w:r w:rsidRPr="001175CC">
          <w:delText>Ilustración 42 – Pantalla contenido Menú</w:delText>
        </w:r>
      </w:del>
    </w:p>
    <w:p w:rsidR="0031339F" w:rsidRPr="001175CC" w:rsidRDefault="0031339F" w:rsidP="0031339F">
      <w:pPr>
        <w:rPr>
          <w:del w:id="417" w:author="Rodrigo Riquelme" w:date="2010-12-05T11:46:00Z"/>
        </w:rPr>
      </w:pPr>
    </w:p>
    <w:p w:rsidR="0031339F" w:rsidRPr="001175CC" w:rsidRDefault="00BB3459" w:rsidP="0031339F">
      <w:pPr>
        <w:rPr>
          <w:del w:id="418" w:author="Rodrigo Riquelme" w:date="2010-12-05T11:46:00Z"/>
        </w:rPr>
      </w:pPr>
      <w:del w:id="419" w:author="Rodrigo Riquelme" w:date="2010-12-05T11:46:00Z">
        <w:r>
          <w:rPr>
            <w:noProof/>
            <w:lang w:eastAsia="es-CL"/>
            <w:rPrChange w:id="420">
              <w:rPr>
                <w:rFonts w:eastAsia="Times New Roman" w:cs="Times New Roman"/>
                <w:b/>
                <w:noProof/>
                <w:sz w:val="28"/>
                <w:szCs w:val="24"/>
                <w:lang w:eastAsia="es-CL"/>
              </w:rPr>
            </w:rPrChange>
          </w:rPr>
          <w:drawing>
            <wp:inline distT="0" distB="0" distL="0" distR="0" wp14:anchorId="18CF08C2" wp14:editId="598FAA5B">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21" w:author="Rodrigo Riquelme" w:date="2010-12-05T11:46:00Z"/>
        </w:rPr>
      </w:pPr>
      <w:del w:id="422" w:author="Rodrigo Riquelme" w:date="2010-12-05T11:46:00Z">
        <w:r w:rsidRPr="001175CC">
          <w:delText>Ilustración 43 –Pantalla contenido paginas</w:delText>
        </w:r>
      </w:del>
    </w:p>
    <w:p w:rsidR="00C43BA3" w:rsidRPr="001175CC" w:rsidRDefault="00C43BA3" w:rsidP="0031339F">
      <w:pPr>
        <w:rPr>
          <w:del w:id="423" w:author="Rodrigo Riquelme" w:date="2010-12-05T11:46:00Z"/>
        </w:rPr>
      </w:pPr>
    </w:p>
    <w:p w:rsidR="0031339F" w:rsidRPr="001175CC" w:rsidRDefault="0031339F" w:rsidP="0031339F">
      <w:pPr>
        <w:rPr>
          <w:del w:id="424" w:author="Rodrigo Riquelme" w:date="2010-12-05T11:46:00Z"/>
        </w:rPr>
      </w:pPr>
    </w:p>
    <w:p w:rsidR="0031339F" w:rsidRPr="001175CC" w:rsidRDefault="00BB3459" w:rsidP="0031339F">
      <w:pPr>
        <w:rPr>
          <w:del w:id="425" w:author="Rodrigo Riquelme" w:date="2010-12-05T11:46:00Z"/>
        </w:rPr>
      </w:pPr>
      <w:del w:id="426" w:author="Rodrigo Riquelme" w:date="2010-12-05T11:46:00Z">
        <w:r>
          <w:rPr>
            <w:noProof/>
            <w:lang w:eastAsia="es-CL"/>
            <w:rPrChange w:id="427">
              <w:rPr>
                <w:rFonts w:eastAsia="Times New Roman" w:cs="Times New Roman"/>
                <w:b/>
                <w:noProof/>
                <w:sz w:val="28"/>
                <w:szCs w:val="24"/>
                <w:lang w:eastAsia="es-CL"/>
              </w:rPr>
            </w:rPrChange>
          </w:rPr>
          <w:drawing>
            <wp:inline distT="0" distB="0" distL="0" distR="0" wp14:anchorId="675D8DDC" wp14:editId="0B18297C">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28" w:author="Rodrigo Riquelme" w:date="2010-12-05T11:46:00Z"/>
        </w:rPr>
      </w:pPr>
      <w:del w:id="429" w:author="Rodrigo Riquelme" w:date="2010-12-05T11:46:00Z">
        <w:r w:rsidRPr="001175CC">
          <w:delText>Ilustración 44 – Pantalla Videos opción Videos</w:delText>
        </w:r>
      </w:del>
    </w:p>
    <w:p w:rsidR="0031339F" w:rsidRPr="001175CC" w:rsidRDefault="00BB3459" w:rsidP="0031339F">
      <w:pPr>
        <w:rPr>
          <w:del w:id="430" w:author="Rodrigo Riquelme" w:date="2010-12-05T11:46:00Z"/>
        </w:rPr>
      </w:pPr>
      <w:del w:id="431" w:author="Rodrigo Riquelme" w:date="2010-12-05T11:46:00Z">
        <w:r>
          <w:rPr>
            <w:noProof/>
            <w:lang w:eastAsia="es-CL"/>
            <w:rPrChange w:id="432">
              <w:rPr>
                <w:rFonts w:eastAsia="Times New Roman" w:cs="Times New Roman"/>
                <w:b/>
                <w:noProof/>
                <w:sz w:val="28"/>
                <w:szCs w:val="24"/>
                <w:lang w:eastAsia="es-CL"/>
              </w:rPr>
            </w:rPrChange>
          </w:rPr>
          <w:drawing>
            <wp:inline distT="0" distB="0" distL="0" distR="0" wp14:anchorId="7AC27A2F" wp14:editId="11D6472D">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33" w:author="Rodrigo Riquelme" w:date="2010-12-05T11:46:00Z"/>
        </w:rPr>
      </w:pPr>
      <w:del w:id="434" w:author="Rodrigo Riquelme" w:date="2010-12-05T11:46:00Z">
        <w:r w:rsidRPr="001175CC">
          <w:delText>Ilustración 45 –Pantalla video Opción Tipo Videos</w:delText>
        </w:r>
      </w:del>
    </w:p>
    <w:p w:rsidR="0031339F" w:rsidRPr="001175CC" w:rsidRDefault="00BB3459" w:rsidP="0031339F">
      <w:pPr>
        <w:rPr>
          <w:del w:id="435" w:author="Rodrigo Riquelme" w:date="2010-12-05T11:46:00Z"/>
        </w:rPr>
      </w:pPr>
      <w:del w:id="436" w:author="Rodrigo Riquelme" w:date="2010-12-05T11:46:00Z">
        <w:r>
          <w:rPr>
            <w:noProof/>
            <w:lang w:eastAsia="es-CL"/>
            <w:rPrChange w:id="437">
              <w:rPr>
                <w:rFonts w:eastAsia="Times New Roman" w:cs="Times New Roman"/>
                <w:b/>
                <w:noProof/>
                <w:sz w:val="28"/>
                <w:szCs w:val="24"/>
                <w:lang w:eastAsia="es-CL"/>
              </w:rPr>
            </w:rPrChange>
          </w:rPr>
          <w:drawing>
            <wp:inline distT="0" distB="0" distL="0" distR="0" wp14:anchorId="4DF7DEE9" wp14:editId="392F7559">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38" w:author="Rodrigo Riquelme" w:date="2010-12-05T11:46:00Z"/>
        </w:rPr>
      </w:pPr>
      <w:del w:id="439" w:author="Rodrigo Riquelme" w:date="2010-12-05T11:46:00Z">
        <w:r w:rsidRPr="001175CC">
          <w:delText>Ilustración 46 – Pantalla Videos Opción categorías</w:delText>
        </w:r>
      </w:del>
    </w:p>
    <w:p w:rsidR="0031339F" w:rsidRPr="001175CC" w:rsidRDefault="0031339F" w:rsidP="0031339F">
      <w:pPr>
        <w:rPr>
          <w:del w:id="440" w:author="Rodrigo Riquelme" w:date="2010-12-05T11:46:00Z"/>
        </w:rPr>
      </w:pPr>
    </w:p>
    <w:p w:rsidR="0031339F" w:rsidRPr="001175CC" w:rsidRDefault="00BB3459" w:rsidP="0031339F">
      <w:pPr>
        <w:rPr>
          <w:del w:id="441" w:author="Rodrigo Riquelme" w:date="2010-12-05T11:46:00Z"/>
        </w:rPr>
      </w:pPr>
      <w:del w:id="442" w:author="Rodrigo Riquelme" w:date="2010-12-05T11:46:00Z">
        <w:r>
          <w:rPr>
            <w:noProof/>
            <w:lang w:eastAsia="es-CL"/>
            <w:rPrChange w:id="443">
              <w:rPr>
                <w:rFonts w:eastAsia="Times New Roman" w:cs="Times New Roman"/>
                <w:b/>
                <w:noProof/>
                <w:sz w:val="28"/>
                <w:szCs w:val="24"/>
                <w:lang w:eastAsia="es-CL"/>
              </w:rPr>
            </w:rPrChange>
          </w:rPr>
          <w:drawing>
            <wp:inline distT="0" distB="0" distL="0" distR="0" wp14:anchorId="5B35532A" wp14:editId="27C464E6">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44" w:author="Rodrigo Riquelme" w:date="2010-12-05T11:46:00Z"/>
        </w:rPr>
      </w:pPr>
      <w:del w:id="445" w:author="Rodrigo Riquelme" w:date="2010-12-05T11:46:00Z">
        <w:r w:rsidRPr="001175CC">
          <w:delText>Ilustración 47– Pantalla Videos Opción Etiquetas</w:delText>
        </w:r>
      </w:del>
    </w:p>
    <w:p w:rsidR="0031339F" w:rsidRPr="001175CC" w:rsidRDefault="0031339F" w:rsidP="0031339F">
      <w:pPr>
        <w:rPr>
          <w:del w:id="446" w:author="Rodrigo Riquelme" w:date="2010-12-05T11:46:00Z"/>
        </w:rPr>
      </w:pPr>
    </w:p>
    <w:p w:rsidR="0031339F" w:rsidRPr="001175CC" w:rsidRDefault="00BB3459" w:rsidP="0031339F">
      <w:pPr>
        <w:rPr>
          <w:del w:id="447" w:author="Rodrigo Riquelme" w:date="2010-12-05T11:46:00Z"/>
        </w:rPr>
      </w:pPr>
      <w:del w:id="448" w:author="Rodrigo Riquelme" w:date="2010-12-05T11:46:00Z">
        <w:r>
          <w:rPr>
            <w:noProof/>
            <w:lang w:eastAsia="es-CL"/>
            <w:rPrChange w:id="449">
              <w:rPr>
                <w:rFonts w:eastAsia="Times New Roman" w:cs="Times New Roman"/>
                <w:b/>
                <w:noProof/>
                <w:sz w:val="28"/>
                <w:szCs w:val="24"/>
                <w:lang w:eastAsia="es-CL"/>
              </w:rPr>
            </w:rPrChange>
          </w:rPr>
          <w:drawing>
            <wp:inline distT="0" distB="0" distL="0" distR="0" wp14:anchorId="042F462F" wp14:editId="24A439D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50" w:author="Rodrigo Riquelme" w:date="2010-12-05T11:46:00Z"/>
        </w:rPr>
      </w:pPr>
      <w:del w:id="451" w:author="Rodrigo Riquelme" w:date="2010-12-05T11:46:00Z">
        <w:r w:rsidRPr="001175CC">
          <w:delText>Ilustración 48 – Pantalla Videos opción Miniaturas</w:delText>
        </w:r>
      </w:del>
    </w:p>
    <w:p w:rsidR="0031339F" w:rsidRPr="001175CC" w:rsidRDefault="0031339F" w:rsidP="0031339F">
      <w:pPr>
        <w:rPr>
          <w:del w:id="452" w:author="Rodrigo Riquelme" w:date="2010-12-05T11:46:00Z"/>
        </w:rPr>
      </w:pPr>
    </w:p>
    <w:p w:rsidR="000017AF" w:rsidRDefault="000017AF">
      <w:pPr>
        <w:suppressAutoHyphens w:val="0"/>
        <w:autoSpaceDE w:val="0"/>
        <w:autoSpaceDN w:val="0"/>
        <w:adjustRightInd w:val="0"/>
        <w:spacing w:before="0" w:after="0" w:line="240" w:lineRule="auto"/>
        <w:jc w:val="left"/>
        <w:pPrChange w:id="453" w:author="Rodrigo Riquelme" w:date="2010-12-05T11:46:00Z">
          <w:pPr/>
        </w:pPrChange>
      </w:pPr>
    </w:p>
    <w:p w:rsidR="001175CC" w:rsidRDefault="001175CC" w:rsidP="001175CC">
      <w:pPr>
        <w:pStyle w:val="Ttulo"/>
        <w:pageBreakBefore/>
        <w:outlineLvl w:val="0"/>
      </w:pPr>
      <w:bookmarkStart w:id="454" w:name="_Toc280545962"/>
      <w:commentRangeStart w:id="455"/>
      <w:r w:rsidRPr="001175CC">
        <w:lastRenderedPageBreak/>
        <w:t xml:space="preserve">5. </w:t>
      </w:r>
      <w:r>
        <w:t>Conclusiones</w:t>
      </w:r>
      <w:bookmarkEnd w:id="454"/>
      <w:commentRangeEnd w:id="455"/>
      <w:r w:rsidR="0070187F">
        <w:rPr>
          <w:rStyle w:val="Refdecomentario"/>
          <w:b w:val="0"/>
          <w:bCs w:val="0"/>
          <w:color w:val="auto"/>
          <w:kern w:val="0"/>
          <w:szCs w:val="20"/>
          <w:lang w:eastAsia="en-US"/>
        </w:rPr>
        <w:commentReference w:id="455"/>
      </w:r>
    </w:p>
    <w:p w:rsidR="001175CC" w:rsidRDefault="001175CC" w:rsidP="001175CC">
      <w:pPr>
        <w:pStyle w:val="Encabezado"/>
        <w:rPr>
          <w:ins w:id="456" w:author="Dahianna Vega Leiva" w:date="2010-12-22T12:44:00Z"/>
        </w:rPr>
      </w:pPr>
    </w:p>
    <w:p w:rsidR="0070187F" w:rsidRDefault="0070187F" w:rsidP="0070187F">
      <w:pPr>
        <w:pStyle w:val="Encabezado"/>
        <w:rPr>
          <w:ins w:id="457" w:author="Dahianna Vega Leiva" w:date="2010-12-22T12:44:00Z"/>
        </w:rPr>
      </w:pPr>
      <w:ins w:id="458" w:author="Dahianna Vega Leiva" w:date="2010-12-22T12:44:00Z">
        <w:r>
          <w:t>Las conclusiones deben estar divididas por distintas secciones o concluir sobre distintos temas:</w:t>
        </w:r>
      </w:ins>
    </w:p>
    <w:p w:rsidR="0070187F" w:rsidRDefault="0070187F" w:rsidP="0070187F">
      <w:pPr>
        <w:pStyle w:val="Encabezado"/>
        <w:rPr>
          <w:ins w:id="459" w:author="Dahianna Vega Leiva" w:date="2010-12-22T12:44:00Z"/>
        </w:rPr>
      </w:pPr>
      <w:ins w:id="460" w:author="Dahianna Vega Leiva" w:date="2010-12-22T12:44:00Z">
        <w:r>
          <w:t>1) Conclusiones sobre la metodología</w:t>
        </w:r>
      </w:ins>
    </w:p>
    <w:p w:rsidR="0070187F" w:rsidRDefault="0070187F" w:rsidP="0070187F">
      <w:pPr>
        <w:pStyle w:val="Encabezado"/>
        <w:rPr>
          <w:ins w:id="461" w:author="Dahianna Vega Leiva" w:date="2010-12-22T12:44:00Z"/>
        </w:rPr>
      </w:pPr>
      <w:ins w:id="462" w:author="Dahianna Vega Leiva" w:date="2010-12-22T12:44:00Z">
        <w:r>
          <w:t xml:space="preserve">2) Conclusiones sobre la implementación de </w:t>
        </w:r>
        <w:proofErr w:type="spellStart"/>
        <w:r>
          <w:t>Cacti</w:t>
        </w:r>
        <w:proofErr w:type="spellEnd"/>
      </w:ins>
    </w:p>
    <w:p w:rsidR="0070187F" w:rsidRDefault="0070187F" w:rsidP="0070187F">
      <w:pPr>
        <w:pStyle w:val="Encabezado"/>
        <w:rPr>
          <w:ins w:id="463" w:author="Dahianna Vega Leiva" w:date="2010-12-22T12:44:00Z"/>
        </w:rPr>
      </w:pPr>
      <w:ins w:id="464" w:author="Dahianna Vega Leiva" w:date="2010-12-22T12:44:00Z">
        <w:r>
          <w:t xml:space="preserve">3) Conclusiones sobre el trabajo realizado. </w:t>
        </w:r>
      </w:ins>
    </w:p>
    <w:p w:rsidR="0070187F" w:rsidRDefault="0070187F" w:rsidP="0070187F">
      <w:pPr>
        <w:pStyle w:val="Encabezado"/>
        <w:rPr>
          <w:ins w:id="465" w:author="Dahianna Vega Leiva" w:date="2010-12-22T12:44:00Z"/>
        </w:rPr>
      </w:pPr>
      <w:ins w:id="466" w:author="Dahianna Vega Leiva" w:date="2010-12-22T12:44:00Z">
        <w:r>
          <w:t>4) Conclusiones sobre el aprendizaje obtenido</w:t>
        </w:r>
      </w:ins>
    </w:p>
    <w:p w:rsidR="0070187F" w:rsidRDefault="0070187F" w:rsidP="0070187F">
      <w:pPr>
        <w:pStyle w:val="Encabezado"/>
        <w:rPr>
          <w:ins w:id="467" w:author="Dahianna Vega Leiva" w:date="2010-12-22T12:44:00Z"/>
        </w:rPr>
      </w:pPr>
      <w:ins w:id="468" w:author="Dahianna Vega Leiva" w:date="2010-12-22T12:44:00Z">
        <w:r>
          <w:t>5) Conclusiones sobre las dificultades que hayan tenido al momento de desarrollar su tesis</w:t>
        </w:r>
      </w:ins>
    </w:p>
    <w:p w:rsidR="0070187F" w:rsidRDefault="0070187F" w:rsidP="0070187F">
      <w:pPr>
        <w:pStyle w:val="Encabezado"/>
        <w:rPr>
          <w:ins w:id="469" w:author="Dahianna Vega Leiva" w:date="2010-12-22T12:44:00Z"/>
        </w:rPr>
      </w:pPr>
      <w:ins w:id="470"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471" w:author="Dahianna Vega Leiva" w:date="2010-12-22T12:44:00Z"/>
        </w:rPr>
      </w:pPr>
      <w:ins w:id="472" w:author="Dahianna Vega Leiva" w:date="2010-12-22T12:44:00Z">
        <w:r>
          <w:t xml:space="preserve"> </w:t>
        </w:r>
      </w:ins>
    </w:p>
    <w:p w:rsidR="0070187F" w:rsidRDefault="0070187F" w:rsidP="0070187F">
      <w:pPr>
        <w:pStyle w:val="Encabezado"/>
        <w:rPr>
          <w:ins w:id="473" w:author="Dahianna Vega Leiva" w:date="2010-12-22T12:44:00Z"/>
        </w:rPr>
      </w:pPr>
      <w:ins w:id="474" w:author="Dahianna Vega Leiva" w:date="2010-12-22T12:44:00Z">
        <w:r>
          <w:t xml:space="preserve">Esa es </w:t>
        </w:r>
        <w:proofErr w:type="spellStart"/>
        <w:proofErr w:type="gramStart"/>
        <w:r>
          <w:t>mas</w:t>
        </w:r>
        <w:proofErr w:type="spellEnd"/>
        <w:proofErr w:type="gramEnd"/>
        <w:r>
          <w:t xml:space="preserve"> o menos la estructura del capítulo de conclusiones.</w:t>
        </w:r>
      </w:ins>
    </w:p>
    <w:p w:rsidR="0070187F" w:rsidRDefault="0070187F" w:rsidP="001175CC">
      <w:pPr>
        <w:pStyle w:val="Encabezado"/>
        <w:rPr>
          <w:ins w:id="475"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w:t>
      </w:r>
      <w:r>
        <w:lastRenderedPageBreak/>
        <w:t>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 </w:t>
      </w:r>
      <w:proofErr w:type="spellStart"/>
      <w:r>
        <w:t>xml</w:t>
      </w:r>
      <w:proofErr w:type="spellEnd"/>
      <w:r>
        <w:t xml:space="preserve">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w:t>
      </w:r>
      <w:proofErr w:type="spellStart"/>
      <w:r w:rsidR="00134FCB">
        <w:t>xml</w:t>
      </w:r>
      <w:proofErr w:type="spellEnd"/>
      <w:r w:rsidR="00134FCB">
        <w:t xml:space="preserve"> se </w:t>
      </w:r>
      <w:r>
        <w:t xml:space="preserve">pudo crear una capa de compatibilidad </w:t>
      </w:r>
      <w:proofErr w:type="spellStart"/>
      <w:r>
        <w:t>estandar</w:t>
      </w:r>
      <w:proofErr w:type="spellEnd"/>
      <w:r>
        <w:t xml:space="preserve"> </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 xml:space="preserve">-Tener capacidad de </w:t>
      </w:r>
      <w:proofErr w:type="spellStart"/>
      <w:r>
        <w:t>parsear</w:t>
      </w:r>
      <w:proofErr w:type="spellEnd"/>
      <w:r>
        <w:t xml:space="preserve">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w:t>
      </w:r>
      <w:proofErr w:type="spellStart"/>
      <w:r>
        <w:t>List</w:t>
      </w:r>
      <w:proofErr w:type="spellEnd"/>
      <w:r>
        <w:t xml:space="preserve">) para manejar un registro de actividad de usuarios y distintos perfiles de administración. </w:t>
      </w:r>
    </w:p>
    <w:p w:rsidR="009732B6" w:rsidRDefault="00134FCB" w:rsidP="00134FCB">
      <w:r>
        <w:t>Durante el desarrollo de la implementación de métodos agiles de desarrollo de software, se lleg</w:t>
      </w:r>
      <w:ins w:id="476" w:author="copesa" w:date="2010-12-22T14:03:00Z">
        <w:r w:rsidR="00885C91">
          <w:t>ó</w:t>
        </w:r>
      </w:ins>
      <w:bookmarkStart w:id="477" w:name="_GoBack"/>
      <w:bookmarkEnd w:id="477"/>
      <w:del w:id="478"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 xml:space="preserve">Se espera que la licencia Open </w:t>
      </w:r>
      <w:proofErr w:type="spellStart"/>
      <w:r>
        <w:t>Source</w:t>
      </w:r>
      <w:proofErr w:type="spellEnd"/>
      <w:r>
        <w:t xml:space="preserve"> y la publicación en Google </w:t>
      </w:r>
      <w:proofErr w:type="spellStart"/>
      <w:r>
        <w:t>Code</w:t>
      </w:r>
      <w:proofErr w:type="spellEnd"/>
      <w:r>
        <w:t xml:space="preserve"> sea un siguiente avance en el perfeccionamiento y depuración del prototipo y se transforme en un real aporte las TI, la mayor parte de las ideas de este Framework viene del Open </w:t>
      </w:r>
      <w:proofErr w:type="spellStart"/>
      <w:r>
        <w:t>Source</w:t>
      </w:r>
      <w:proofErr w:type="spellEnd"/>
      <w:r>
        <w:t>, el cual es un potente motor de los desarrollos ágiles.</w:t>
      </w:r>
    </w:p>
    <w:p w:rsidR="009A106D" w:rsidRPr="00134FCB" w:rsidRDefault="001175CC" w:rsidP="00460025">
      <w:pPr>
        <w:pStyle w:val="Ttulo"/>
        <w:pageBreakBefore/>
        <w:outlineLvl w:val="0"/>
        <w:rPr>
          <w:lang w:val="en-US"/>
        </w:rPr>
      </w:pPr>
      <w:bookmarkStart w:id="479" w:name="_Toc280545965"/>
      <w:r w:rsidRPr="00134FCB">
        <w:rPr>
          <w:lang w:val="en-US"/>
        </w:rPr>
        <w:lastRenderedPageBreak/>
        <w:t>6</w:t>
      </w:r>
      <w:r w:rsidR="00CC20D5" w:rsidRPr="00134FCB">
        <w:rPr>
          <w:lang w:val="en-US"/>
        </w:rPr>
        <w:t xml:space="preserve">. </w:t>
      </w:r>
      <w:proofErr w:type="spellStart"/>
      <w:r w:rsidR="00DF02B6" w:rsidRPr="00134FCB">
        <w:rPr>
          <w:lang w:val="en-US"/>
        </w:rPr>
        <w:t>Bibliografía</w:t>
      </w:r>
      <w:bookmarkEnd w:id="479"/>
      <w:proofErr w:type="spellEnd"/>
    </w:p>
    <w:p w:rsidR="00CC20D5" w:rsidRPr="00134FCB" w:rsidRDefault="00CC20D5" w:rsidP="00460025">
      <w:pPr>
        <w:pStyle w:val="Lista21"/>
        <w:ind w:left="360"/>
        <w:rPr>
          <w:lang w:val="en-US"/>
        </w:rPr>
      </w:pPr>
      <w:r w:rsidRPr="00134FCB">
        <w:rPr>
          <w:lang w:val="en-US"/>
        </w:rPr>
        <w:t>a)</w:t>
      </w:r>
      <w:r w:rsidRPr="00134FCB">
        <w:rPr>
          <w:lang w:val="en-US"/>
        </w:rPr>
        <w:tab/>
      </w:r>
      <w:proofErr w:type="spellStart"/>
      <w:r w:rsidRPr="00134FCB">
        <w:rPr>
          <w:lang w:val="en-US"/>
        </w:rPr>
        <w:t>Libros</w:t>
      </w:r>
      <w:proofErr w:type="spellEnd"/>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075ADF" w:rsidRPr="00075ADF">
        <w:rPr>
          <w:lang w:val="es-ES"/>
          <w:rPrChange w:id="480" w:author="Rodrigo Riquelme" w:date="2010-12-05T11:46:00Z">
            <w:rPr/>
          </w:rPrChange>
        </w:rPr>
        <w:t xml:space="preserve">Autor: </w:t>
      </w:r>
      <w:proofErr w:type="spellStart"/>
      <w:r w:rsidR="00075ADF" w:rsidRPr="00075ADF">
        <w:rPr>
          <w:lang w:val="es-ES"/>
          <w:rPrChange w:id="481" w:author="Rodrigo Riquelme" w:date="2010-12-05T11:46:00Z">
            <w:rPr/>
          </w:rPrChange>
        </w:rPr>
        <w:t>AlistairCockburn</w:t>
      </w:r>
      <w:proofErr w:type="spellEnd"/>
      <w:r w:rsidR="00075ADF" w:rsidRPr="00075ADF">
        <w:rPr>
          <w:lang w:val="es-ES"/>
          <w:rPrChange w:id="482" w:author="Rodrigo Riquelme" w:date="2010-12-05T11:46:00Z">
            <w:rPr/>
          </w:rPrChange>
        </w:rPr>
        <w:t>-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 xml:space="preserve">Autor: </w:t>
      </w:r>
      <w:proofErr w:type="spellStart"/>
      <w:r>
        <w:t>CraingLarman</w:t>
      </w:r>
      <w:proofErr w:type="spellEnd"/>
      <w:r>
        <w:t>.</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w:t>
      </w:r>
      <w:proofErr w:type="spellStart"/>
      <w:r w:rsidR="00091117" w:rsidRPr="00460025">
        <w:rPr>
          <w:b/>
          <w:i/>
          <w:lang w:val="en-US"/>
        </w:rPr>
        <w:t>editorialO'Reilly</w:t>
      </w:r>
      <w:proofErr w:type="spellEnd"/>
      <w:r w:rsidR="00091117" w:rsidRPr="00460025">
        <w:rPr>
          <w:b/>
          <w:i/>
          <w:lang w:val="en-US"/>
        </w:rPr>
        <w:t xml:space="preserve"> Media </w:t>
      </w:r>
      <w:proofErr w:type="spellStart"/>
      <w:r w:rsidRPr="00460025">
        <w:rPr>
          <w:lang w:val="en-US"/>
        </w:rPr>
        <w:t>Autor</w:t>
      </w:r>
      <w:proofErr w:type="spellEnd"/>
      <w:r w:rsidRPr="00460025">
        <w:rPr>
          <w:lang w:val="en-US"/>
        </w:rPr>
        <w:t>: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r>
      <w:proofErr w:type="spellStart"/>
      <w:r>
        <w:rPr>
          <w:lang w:val="en-US"/>
        </w:rPr>
        <w:t>Sitios</w:t>
      </w:r>
      <w:proofErr w:type="spellEnd"/>
      <w:r>
        <w:rPr>
          <w:lang w:val="en-US"/>
        </w:rPr>
        <w:t xml:space="preserve"> Web</w:t>
      </w: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hyperlink r:id="rId102" w:history="1">
        <w:r w:rsidRPr="007C0EE8">
          <w:rPr>
            <w:rStyle w:val="Hipervnculo"/>
            <w:lang w:val="en-US"/>
          </w:rPr>
          <w:t>http://www.ffmpeg.org/</w:t>
        </w:r>
      </w:hyperlink>
      <w:hyperlink r:id="rId103" w:history="1"/>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9E3122">
        <w:fldChar w:fldCharType="begin"/>
      </w:r>
      <w:r w:rsidR="009E3122" w:rsidRPr="009E3122">
        <w:rPr>
          <w:lang w:val="en-US"/>
        </w:rPr>
        <w:instrText xml:space="preserve"> HYPERLINK "http://code.google.com/intl/es/webtoolkit/" </w:instrText>
      </w:r>
      <w:r w:rsidR="009E3122">
        <w:fldChar w:fldCharType="separate"/>
      </w:r>
      <w:r w:rsidRPr="00FC49A8">
        <w:rPr>
          <w:rStyle w:val="Hipervnculo"/>
          <w:lang w:val="en-US"/>
        </w:rPr>
        <w:t>http://code.google.com/intl/es/webtoolkit/</w:t>
      </w:r>
      <w:r w:rsidR="009E3122">
        <w:rPr>
          <w:rStyle w:val="Hipervnculo"/>
          <w:lang w:val="en-US"/>
        </w:rPr>
        <w:fldChar w:fldCharType="end"/>
      </w:r>
    </w:p>
    <w:p w:rsidR="008B32C4" w:rsidRDefault="008B32C4">
      <w:pPr>
        <w:pStyle w:val="Continuarlista21"/>
        <w:ind w:left="0"/>
        <w:rPr>
          <w:rStyle w:val="Hipervnculo"/>
          <w:color w:val="000000"/>
          <w:u w:val="none"/>
        </w:rPr>
      </w:pPr>
      <w:r w:rsidRPr="00460025">
        <w:rPr>
          <w:b/>
          <w:bCs/>
        </w:rPr>
        <w:t xml:space="preserve">Internet </w:t>
      </w:r>
      <w:proofErr w:type="spellStart"/>
      <w:r w:rsidRPr="00460025">
        <w:rPr>
          <w:b/>
          <w:bCs/>
        </w:rPr>
        <w:t>Protocol</w:t>
      </w:r>
      <w:proofErr w:type="spellEnd"/>
      <w:r w:rsidRPr="00460025">
        <w:rPr>
          <w:b/>
          <w:bCs/>
        </w:rPr>
        <w:t xml:space="preserve"> Televisión (</w:t>
      </w:r>
      <w:r w:rsidRPr="00460025">
        <w:rPr>
          <w:rStyle w:val="Hipervnculo"/>
          <w:b/>
          <w:color w:val="000000"/>
          <w:u w:val="none"/>
        </w:rPr>
        <w:t>IPTV)</w:t>
      </w:r>
      <w:hyperlink r:id="rId107"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8"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483" w:name="_Toc280545966"/>
      <w:r>
        <w:lastRenderedPageBreak/>
        <w:t>Glosario</w:t>
      </w:r>
      <w:bookmarkEnd w:id="483"/>
    </w:p>
    <w:p w:rsidR="00770BE8" w:rsidRDefault="00770BE8" w:rsidP="00770BE8">
      <w:proofErr w:type="spellStart"/>
      <w:r w:rsidRPr="00770BE8">
        <w:rPr>
          <w:b/>
        </w:rPr>
        <w:t>Codecs</w:t>
      </w:r>
      <w:proofErr w:type="spellEnd"/>
      <w:r w:rsidRPr="00770BE8">
        <w:rPr>
          <w:b/>
        </w:rPr>
        <w:t>:</w:t>
      </w:r>
      <w:r>
        <w:t xml:space="preserve"> Codificador/decodificador, especificación que utiliza un dispositivo o programa para realizar transformaciones bidireccionales sobre datos y señales.</w:t>
      </w:r>
    </w:p>
    <w:p w:rsidR="00770BE8" w:rsidRDefault="00770BE8" w:rsidP="00770BE8">
      <w:proofErr w:type="spellStart"/>
      <w:r w:rsidRPr="00770BE8">
        <w:rPr>
          <w:b/>
        </w:rPr>
        <w:t>Feedback</w:t>
      </w:r>
      <w:proofErr w:type="spellEnd"/>
      <w:r w:rsidRPr="00770BE8">
        <w:rPr>
          <w:b/>
        </w:rPr>
        <w:t xml:space="preserve">: </w:t>
      </w:r>
      <w:r>
        <w:t>La realimentación o retroalimentación, comunicación de ida  y devuelta.</w:t>
      </w:r>
    </w:p>
    <w:p w:rsidR="00770BE8" w:rsidRDefault="00770BE8" w:rsidP="00770BE8">
      <w:pPr>
        <w:rPr>
          <w:rStyle w:val="intro"/>
        </w:rPr>
      </w:pPr>
      <w:proofErr w:type="spellStart"/>
      <w:r w:rsidRPr="00770BE8">
        <w:rPr>
          <w:b/>
        </w:rPr>
        <w:t>Frameworks:</w:t>
      </w:r>
      <w:del w:id="484" w:author="Rodrigo Riquelme" w:date="2010-12-05T11:46:00Z">
        <w:r w:rsidR="00C43BA3">
          <w:rPr>
            <w:b/>
          </w:rPr>
          <w:delText xml:space="preserve"> </w:delText>
        </w:r>
      </w:del>
      <w:r>
        <w:rPr>
          <w:rStyle w:val="intro"/>
        </w:rPr>
        <w:t>Marco</w:t>
      </w:r>
      <w:proofErr w:type="spellEnd"/>
      <w:r>
        <w:rPr>
          <w:rStyle w:val="intro"/>
        </w:rPr>
        <w:t xml:space="preserve"> de Trabajo, conjunto de herramientas y reglas de desarrollo.</w:t>
      </w:r>
    </w:p>
    <w:p w:rsidR="008D0C4B" w:rsidRPr="00124EA6" w:rsidRDefault="008D0C4B" w:rsidP="008D0C4B">
      <w:pPr>
        <w:rPr>
          <w:lang w:val="es-ES"/>
        </w:rPr>
      </w:pPr>
      <w:proofErr w:type="spellStart"/>
      <w:r w:rsidRPr="008D0C4B">
        <w:rPr>
          <w:b/>
          <w:lang w:val="es-ES"/>
        </w:rPr>
        <w:t>J</w:t>
      </w:r>
      <w:r>
        <w:rPr>
          <w:b/>
          <w:lang w:val="es-ES"/>
        </w:rPr>
        <w:t>avascript</w:t>
      </w:r>
      <w:proofErr w:type="spellEnd"/>
      <w:r w:rsidRPr="008D0C4B">
        <w:rPr>
          <w:b/>
          <w:lang w:val="es-ES"/>
        </w:rPr>
        <w:t>:</w:t>
      </w:r>
      <w:del w:id="485"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proofErr w:type="spellStart"/>
      <w:r w:rsidRPr="008D0C4B">
        <w:rPr>
          <w:b/>
        </w:rPr>
        <w:t>Streaming:</w:t>
      </w:r>
      <w:del w:id="486" w:author="Rodrigo Riquelme" w:date="2010-12-05T11:46:00Z">
        <w:r w:rsidR="00C43BA3">
          <w:rPr>
            <w:b/>
          </w:rPr>
          <w:delText xml:space="preserve"> </w:delText>
        </w:r>
      </w:del>
      <w:r>
        <w:t>Sistema</w:t>
      </w:r>
      <w:proofErr w:type="spellEnd"/>
      <w:r>
        <w:t xml:space="preserve"> de envío continúo de información, que permite, por ejemplo, ver un video a medida que se baja de la Red.</w:t>
      </w:r>
    </w:p>
    <w:p w:rsidR="00770BE8" w:rsidRPr="00777734" w:rsidRDefault="00770BE8" w:rsidP="00770BE8">
      <w:proofErr w:type="spellStart"/>
      <w:r w:rsidRPr="008D0C4B">
        <w:rPr>
          <w:b/>
        </w:rPr>
        <w:t>TI:</w:t>
      </w:r>
      <w:del w:id="487" w:author="Rodrigo Riquelme" w:date="2010-12-05T11:46:00Z">
        <w:r w:rsidR="00C43BA3">
          <w:rPr>
            <w:b/>
          </w:rPr>
          <w:delText xml:space="preserve"> </w:delText>
        </w:r>
      </w:del>
      <w:r w:rsidRPr="00777734">
        <w:t>Término</w:t>
      </w:r>
      <w:proofErr w:type="spellEnd"/>
      <w:r w:rsidRPr="00777734">
        <w:t xml:space="preserve"> utilizado para referirse a </w:t>
      </w:r>
      <w:r>
        <w:t>las tecnologías de la información.</w:t>
      </w:r>
    </w:p>
    <w:p w:rsidR="00770BE8" w:rsidRPr="00777734" w:rsidRDefault="00770BE8" w:rsidP="00770BE8">
      <w:proofErr w:type="spellStart"/>
      <w:r w:rsidRPr="008D0C4B">
        <w:rPr>
          <w:b/>
        </w:rPr>
        <w:t>Transmoding:</w:t>
      </w:r>
      <w:del w:id="488" w:author="Rodrigo Riquelme" w:date="2010-12-05T11:46:00Z">
        <w:r w:rsidR="00C43BA3">
          <w:rPr>
            <w:b/>
          </w:rPr>
          <w:delText xml:space="preserve"> </w:delText>
        </w:r>
      </w:del>
      <w:r w:rsidRPr="00777734">
        <w:t>Termino</w:t>
      </w:r>
      <w:proofErr w:type="spellEnd"/>
      <w:r w:rsidRPr="00777734">
        <w:t xml:space="preserve"> utilizado en las </w:t>
      </w:r>
      <w:r>
        <w:t xml:space="preserve">técnicas de </w:t>
      </w:r>
      <w:proofErr w:type="spellStart"/>
      <w:r>
        <w:t>transcodificacion</w:t>
      </w:r>
      <w:proofErr w:type="spellEnd"/>
      <w:r>
        <w:t xml:space="preserve">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89" w:name="_Toc280545967"/>
      <w:proofErr w:type="spellStart"/>
      <w:r w:rsidRPr="0064191E">
        <w:rPr>
          <w:lang w:val="en-US"/>
        </w:rPr>
        <w:lastRenderedPageBreak/>
        <w:t>Acrónimos</w:t>
      </w:r>
      <w:bookmarkEnd w:id="489"/>
      <w:proofErr w:type="spellEnd"/>
    </w:p>
    <w:p w:rsidR="00770BE8" w:rsidRPr="006974D9" w:rsidRDefault="00770BE8" w:rsidP="00770BE8">
      <w:pPr>
        <w:rPr>
          <w:lang w:val="en-US"/>
        </w:rPr>
      </w:pPr>
      <w:r w:rsidRPr="006974D9">
        <w:rPr>
          <w:b/>
          <w:lang w:val="en-US"/>
        </w:rPr>
        <w:t>AJAX:</w:t>
      </w:r>
      <w:r w:rsidR="006974D9" w:rsidRPr="006974D9">
        <w:rPr>
          <w:b/>
          <w:lang w:val="en-US"/>
        </w:rPr>
        <w:t xml:space="preserve"> </w:t>
      </w:r>
      <w:del w:id="490" w:author="Rodrigo Riquelme" w:date="2010-12-05T11:46:00Z">
        <w:r w:rsidR="00C43BA3" w:rsidRPr="006974D9">
          <w:rPr>
            <w:b/>
            <w:lang w:val="en-US"/>
          </w:rPr>
          <w:delText xml:space="preserve"> </w:delText>
        </w:r>
      </w:del>
      <w:proofErr w:type="spellStart"/>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proofErr w:type="spellEnd"/>
      <w:r w:rsidRPr="006974D9">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491"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proofErr w:type="spellStart"/>
      <w:r w:rsidRPr="007E7D31">
        <w:rPr>
          <w:b/>
          <w:lang w:val="en-US"/>
        </w:rPr>
        <w:t>IP</w:t>
      </w:r>
      <w:proofErr w:type="gramStart"/>
      <w:r w:rsidRPr="007E7D31">
        <w:rPr>
          <w:b/>
          <w:lang w:val="en-US"/>
        </w:rPr>
        <w:t>:</w:t>
      </w:r>
      <w:proofErr w:type="gramEnd"/>
      <w:del w:id="492" w:author="Rodrigo Riquelme" w:date="2010-12-05T11:46:00Z">
        <w:r w:rsidR="00C43BA3" w:rsidRPr="007E7D31">
          <w:rPr>
            <w:b/>
            <w:lang w:val="en-US"/>
          </w:rPr>
          <w:delText xml:space="preserve"> </w:delText>
        </w:r>
      </w:del>
      <w:r w:rsidRPr="007E7D31">
        <w:rPr>
          <w:lang w:val="en-US"/>
        </w:rPr>
        <w:t>Protocolo</w:t>
      </w:r>
      <w:proofErr w:type="spellEnd"/>
      <w:r w:rsidRPr="007E7D31">
        <w:rPr>
          <w:lang w:val="en-US"/>
        </w:rPr>
        <w:t xml:space="preserve">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proofErr w:type="spellStart"/>
      <w:r w:rsidRPr="008D0C4B">
        <w:rPr>
          <w:b/>
        </w:rPr>
        <w:t>PHP:</w:t>
      </w:r>
      <w:del w:id="493" w:author="Rodrigo Riquelme" w:date="2010-12-05T11:46:00Z">
        <w:r w:rsidR="00C43BA3">
          <w:rPr>
            <w:b/>
          </w:rPr>
          <w:delText xml:space="preserve"> </w:delText>
        </w:r>
      </w:del>
      <w:r>
        <w:t>L</w:t>
      </w:r>
      <w:r w:rsidRPr="00124EA6">
        <w:t>enguaje</w:t>
      </w:r>
      <w:proofErr w:type="spellEnd"/>
      <w:r w:rsidRPr="00124EA6">
        <w:t xml:space="preserv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AD2221" w:rsidRDefault="00770BE8" w:rsidP="00770BE8">
      <w:pPr>
        <w:rPr>
          <w:rStyle w:val="nfasis"/>
          <w:lang w:val="es-ES"/>
          <w:rPrChange w:id="494" w:author="Dahianna Vega Leiva" w:date="2010-12-22T12:29:00Z">
            <w:rPr>
              <w:rStyle w:val="nfasis"/>
              <w:lang w:val="en-US"/>
            </w:rPr>
          </w:rPrChange>
        </w:rPr>
      </w:pPr>
      <w:proofErr w:type="spellStart"/>
      <w:r w:rsidRPr="00AD2221">
        <w:rPr>
          <w:b/>
          <w:szCs w:val="24"/>
          <w:lang w:val="es-ES"/>
          <w:rPrChange w:id="495" w:author="Dahianna Vega Leiva" w:date="2010-12-22T12:29:00Z">
            <w:rPr>
              <w:b/>
              <w:i/>
              <w:szCs w:val="24"/>
              <w:lang w:val="en-US"/>
            </w:rPr>
          </w:rPrChange>
        </w:rPr>
        <w:t>REST:</w:t>
      </w:r>
      <w:del w:id="496" w:author="Rodrigo Riquelme" w:date="2010-12-05T11:46:00Z">
        <w:r w:rsidR="00C43BA3" w:rsidRPr="00AD2221">
          <w:rPr>
            <w:b/>
            <w:szCs w:val="24"/>
            <w:lang w:val="es-ES"/>
            <w:rPrChange w:id="497" w:author="Dahianna Vega Leiva" w:date="2010-12-22T12:29:00Z">
              <w:rPr>
                <w:b/>
                <w:szCs w:val="24"/>
                <w:lang w:val="en-US"/>
              </w:rPr>
            </w:rPrChange>
          </w:rPr>
          <w:delText xml:space="preserve"> </w:delText>
        </w:r>
      </w:del>
      <w:r w:rsidRPr="00AD2221">
        <w:rPr>
          <w:szCs w:val="24"/>
          <w:lang w:val="es-ES"/>
          <w:rPrChange w:id="498" w:author="Dahianna Vega Leiva" w:date="2010-12-22T12:29:00Z">
            <w:rPr>
              <w:szCs w:val="24"/>
              <w:lang w:val="en-US"/>
            </w:rPr>
          </w:rPrChange>
        </w:rPr>
        <w:t>Representational</w:t>
      </w:r>
      <w:proofErr w:type="spellEnd"/>
      <w:r w:rsidRPr="00AD2221">
        <w:rPr>
          <w:szCs w:val="24"/>
          <w:lang w:val="es-ES"/>
          <w:rPrChange w:id="499" w:author="Dahianna Vega Leiva" w:date="2010-12-22T12:29:00Z">
            <w:rPr>
              <w:szCs w:val="24"/>
              <w:lang w:val="en-US"/>
            </w:rPr>
          </w:rPrChange>
        </w:rPr>
        <w:t xml:space="preserve"> </w:t>
      </w:r>
      <w:proofErr w:type="spellStart"/>
      <w:r w:rsidRPr="00AD2221">
        <w:rPr>
          <w:szCs w:val="24"/>
          <w:lang w:val="es-ES"/>
          <w:rPrChange w:id="500" w:author="Dahianna Vega Leiva" w:date="2010-12-22T12:29:00Z">
            <w:rPr>
              <w:szCs w:val="24"/>
              <w:lang w:val="en-US"/>
            </w:rPr>
          </w:rPrChange>
        </w:rPr>
        <w:t>State</w:t>
      </w:r>
      <w:proofErr w:type="spellEnd"/>
      <w:r w:rsidRPr="00AD2221">
        <w:rPr>
          <w:szCs w:val="24"/>
          <w:lang w:val="es-ES"/>
          <w:rPrChange w:id="501" w:author="Dahianna Vega Leiva" w:date="2010-12-22T12:29:00Z">
            <w:rPr>
              <w:szCs w:val="24"/>
              <w:lang w:val="en-US"/>
            </w:rPr>
          </w:rPrChange>
        </w:rPr>
        <w:t xml:space="preserve"> Transfer.</w:t>
      </w:r>
    </w:p>
    <w:p w:rsidR="00770BE8" w:rsidRPr="00124EA6" w:rsidRDefault="00770BE8" w:rsidP="00770BE8">
      <w:pPr>
        <w:rPr>
          <w:szCs w:val="24"/>
          <w:lang w:val="es-ES"/>
        </w:rPr>
      </w:pPr>
      <w:r w:rsidRPr="008D0C4B">
        <w:rPr>
          <w:b/>
          <w:szCs w:val="24"/>
          <w:lang w:val="es-ES"/>
        </w:rPr>
        <w:lastRenderedPageBreak/>
        <w:t>RPC:</w:t>
      </w:r>
      <w:del w:id="502"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proofErr w:type="spellStart"/>
      <w:r w:rsidRPr="008D0C4B">
        <w:rPr>
          <w:b/>
          <w:szCs w:val="24"/>
          <w:lang w:val="en-US"/>
        </w:rPr>
        <w:t>RSS</w:t>
      </w:r>
      <w:proofErr w:type="gramStart"/>
      <w:r w:rsidRPr="008D0C4B">
        <w:rPr>
          <w:b/>
          <w:szCs w:val="24"/>
          <w:lang w:val="en-US"/>
        </w:rPr>
        <w:t>:</w:t>
      </w:r>
      <w:proofErr w:type="gramEnd"/>
      <w:del w:id="503" w:author="Rodrigo Riquelme" w:date="2010-12-05T11:46:00Z">
        <w:r w:rsidR="00C43BA3">
          <w:rPr>
            <w:b/>
            <w:szCs w:val="24"/>
            <w:lang w:val="en-US"/>
          </w:rPr>
          <w:delText xml:space="preserve"> </w:delText>
        </w:r>
      </w:del>
      <w:r w:rsidRPr="00777734">
        <w:rPr>
          <w:szCs w:val="24"/>
          <w:lang w:val="en-US"/>
        </w:rPr>
        <w:t>Site</w:t>
      </w:r>
      <w:proofErr w:type="spellEnd"/>
      <w:r w:rsidRPr="00777734">
        <w:rPr>
          <w:szCs w:val="24"/>
          <w:lang w:val="en-US"/>
        </w:rPr>
        <w:t xml:space="preserve"> </w:t>
      </w:r>
      <w:proofErr w:type="spellStart"/>
      <w:r w:rsidRPr="00777734">
        <w:rPr>
          <w:szCs w:val="24"/>
          <w:lang w:val="en-US"/>
        </w:rPr>
        <w:t>Sumary</w:t>
      </w:r>
      <w:proofErr w:type="spellEnd"/>
      <w:r w:rsidRPr="00777734">
        <w:rPr>
          <w:szCs w:val="24"/>
          <w:lang w:val="en-US"/>
        </w:rPr>
        <w:t xml:space="preserve"> or Rich Site </w:t>
      </w:r>
      <w:proofErr w:type="spellStart"/>
      <w:r w:rsidRPr="00777734">
        <w:rPr>
          <w:szCs w:val="24"/>
          <w:lang w:val="en-US"/>
        </w:rPr>
        <w:t>Sumary</w:t>
      </w:r>
      <w:proofErr w:type="spellEnd"/>
      <w:r w:rsidRPr="00777734">
        <w:rPr>
          <w:szCs w:val="24"/>
          <w:lang w:val="en-US"/>
        </w:rPr>
        <w:t>.</w:t>
      </w:r>
    </w:p>
    <w:p w:rsidR="00770BE8" w:rsidRPr="00124EA6" w:rsidRDefault="00770BE8" w:rsidP="00770BE8">
      <w:proofErr w:type="spellStart"/>
      <w:r w:rsidRPr="008D0C4B">
        <w:rPr>
          <w:b/>
        </w:rPr>
        <w:t>SCRUM:</w:t>
      </w:r>
      <w:del w:id="504" w:author="Rodrigo Riquelme" w:date="2010-12-05T11:46:00Z">
        <w:r w:rsidR="00C43BA3">
          <w:rPr>
            <w:b/>
          </w:rPr>
          <w:delText xml:space="preserve"> </w:delText>
        </w:r>
      </w:del>
      <w:r>
        <w:rPr>
          <w:bCs/>
        </w:rPr>
        <w:t>M</w:t>
      </w:r>
      <w:r w:rsidRPr="00124EA6">
        <w:t>etodología</w:t>
      </w:r>
      <w:proofErr w:type="spellEnd"/>
      <w:r w:rsidRPr="00124EA6">
        <w:t xml:space="preserve">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proofErr w:type="spellStart"/>
      <w:r w:rsidRPr="00124EA6">
        <w:rPr>
          <w:szCs w:val="24"/>
        </w:rPr>
        <w:t>Sorenson</w:t>
      </w:r>
      <w:proofErr w:type="spellEnd"/>
      <w:r w:rsidRPr="00124EA6">
        <w:rPr>
          <w:szCs w:val="24"/>
        </w:rPr>
        <w:t xml:space="preserve"> video </w:t>
      </w:r>
      <w:proofErr w:type="spellStart"/>
      <w:r w:rsidRPr="00124EA6">
        <w:rPr>
          <w:szCs w:val="24"/>
        </w:rPr>
        <w:t>Quantizer</w:t>
      </w:r>
      <w:proofErr w:type="spellEnd"/>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 xml:space="preserve">Extensible </w:t>
      </w:r>
      <w:proofErr w:type="spellStart"/>
      <w:r w:rsidR="006974D9">
        <w:t>Markup</w:t>
      </w:r>
      <w:proofErr w:type="spellEnd"/>
      <w:r w:rsidR="006974D9">
        <w:t xml:space="preserve"> </w:t>
      </w:r>
      <w:proofErr w:type="spellStart"/>
      <w:r w:rsidR="006974D9">
        <w:t>Language</w:t>
      </w:r>
      <w:proofErr w:type="spellEnd"/>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9"/>
      <w:headerReference w:type="default" r:id="rId110"/>
      <w:footerReference w:type="even" r:id="rId111"/>
      <w:footerReference w:type="default" r:id="rId112"/>
      <w:headerReference w:type="first" r:id="rId113"/>
      <w:footerReference w:type="first" r:id="rId114"/>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4" w:author="Dahianna Vega Leiva" w:date="2010-12-22T12:22:00Z" w:initials="DVL">
    <w:p w:rsidR="009E3122" w:rsidRDefault="009E3122">
      <w:pPr>
        <w:pStyle w:val="Textocomentario"/>
      </w:pPr>
      <w:r>
        <w:rPr>
          <w:rStyle w:val="Refdecomentario"/>
        </w:rPr>
        <w:annotationRef/>
      </w:r>
      <w:r>
        <w:t xml:space="preserve">Deberían indicar previamente, cuáles serán las iteraciones, deberían tenerlas totalmente definidas. </w:t>
      </w:r>
    </w:p>
  </w:comment>
  <w:comment w:id="126" w:author="Dahianna Vega Leiva" w:date="2010-12-22T12:22:00Z" w:initials="DVL">
    <w:p w:rsidR="009E3122" w:rsidRDefault="009E3122">
      <w:pPr>
        <w:pStyle w:val="Textocomentario"/>
      </w:pPr>
      <w:r>
        <w:rPr>
          <w:rStyle w:val="Refdecomentario"/>
        </w:rPr>
        <w:annotationRef/>
      </w:r>
      <w:r>
        <w:t>Sujeto a cambios porque???</w:t>
      </w:r>
    </w:p>
  </w:comment>
  <w:comment w:id="192" w:author="Dahianna Vega Leiva" w:date="2010-12-22T12:30:00Z" w:initials="DVL">
    <w:p w:rsidR="00AD2221" w:rsidRDefault="00AD2221">
      <w:pPr>
        <w:pStyle w:val="Textocomentario"/>
      </w:pPr>
      <w:r>
        <w:rPr>
          <w:rStyle w:val="Refdecomentario"/>
        </w:rPr>
        <w:annotationRef/>
      </w:r>
      <w:proofErr w:type="spellStart"/>
      <w:r>
        <w:t>Esta</w:t>
      </w:r>
      <w:proofErr w:type="spellEnd"/>
      <w:r>
        <w:t xml:space="preserve"> bien </w:t>
      </w:r>
      <w:proofErr w:type="spellStart"/>
      <w:r>
        <w:t>indenttación</w:t>
      </w:r>
      <w:proofErr w:type="spellEnd"/>
      <w:r>
        <w:t>???</w:t>
      </w:r>
    </w:p>
  </w:comment>
  <w:comment w:id="355" w:author="Dahianna Vega Leiva" w:date="2010-12-22T12:42:00Z" w:initials="DVL">
    <w:p w:rsidR="0070187F" w:rsidRDefault="0070187F">
      <w:pPr>
        <w:pStyle w:val="Textocomentario"/>
      </w:pPr>
      <w:r>
        <w:rPr>
          <w:rStyle w:val="Refdecomentario"/>
        </w:rPr>
        <w:annotationRef/>
      </w:r>
      <w:r>
        <w:t xml:space="preserve">Redactar mejor este párrafo, no se entiende y no puedo arreglarlo. </w:t>
      </w:r>
    </w:p>
  </w:comment>
  <w:comment w:id="366" w:author="Dahianna Vega Leiva" w:date="2010-12-22T12:43:00Z" w:initials="DVL">
    <w:p w:rsidR="0070187F" w:rsidRDefault="0070187F">
      <w:pPr>
        <w:pStyle w:val="Textocomentario"/>
      </w:pPr>
      <w:r>
        <w:rPr>
          <w:rStyle w:val="Refdecomentario"/>
        </w:rPr>
        <w:annotationRef/>
      </w:r>
      <w:r>
        <w:t xml:space="preserve">Se deben introducir las imágenes, no solo mostrarlas, ir explicando que va sucediendo. </w:t>
      </w:r>
    </w:p>
  </w:comment>
  <w:comment w:id="455" w:author="Dahianna Vega Leiva" w:date="2010-12-22T12:44:00Z" w:initials="DVL">
    <w:p w:rsidR="0070187F" w:rsidRDefault="0070187F">
      <w:pPr>
        <w:pStyle w:val="Textocomentario"/>
      </w:pPr>
      <w:r>
        <w:rPr>
          <w:rStyle w:val="Refdecomentario"/>
        </w:rPr>
        <w:annotationRef/>
      </w:r>
      <w:r>
        <w:t>Está muy pobre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6A01" w:rsidRDefault="00DD6A01">
      <w:pPr>
        <w:spacing w:before="0" w:after="0" w:line="240" w:lineRule="auto"/>
      </w:pPr>
      <w:r>
        <w:separator/>
      </w:r>
    </w:p>
  </w:endnote>
  <w:endnote w:type="continuationSeparator" w:id="0">
    <w:p w:rsidR="00DD6A01" w:rsidRDefault="00DD6A01">
      <w:pPr>
        <w:spacing w:before="0" w:after="0" w:line="240" w:lineRule="auto"/>
      </w:pPr>
      <w:r>
        <w:continuationSeparator/>
      </w:r>
    </w:p>
  </w:endnote>
  <w:endnote w:type="continuationNotice" w:id="1">
    <w:p w:rsidR="00DD6A01" w:rsidRDefault="00DD6A0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9E3122">
      <w:tc>
        <w:tcPr>
          <w:tcW w:w="1242" w:type="dxa"/>
          <w:shd w:val="clear" w:color="auto" w:fill="auto"/>
        </w:tcPr>
        <w:p w:rsidR="009E3122" w:rsidRDefault="009E3122">
          <w:pPr>
            <w:pStyle w:val="Piedepgina"/>
            <w:snapToGrid w:val="0"/>
            <w:rPr>
              <w:b/>
              <w:sz w:val="16"/>
              <w:szCs w:val="16"/>
            </w:rPr>
          </w:pPr>
          <w:r>
            <w:rPr>
              <w:b/>
              <w:sz w:val="16"/>
              <w:szCs w:val="16"/>
            </w:rPr>
            <w:t>Profesor:</w:t>
          </w:r>
        </w:p>
      </w:tc>
      <w:tc>
        <w:tcPr>
          <w:tcW w:w="7668" w:type="dxa"/>
          <w:shd w:val="clear" w:color="auto" w:fill="auto"/>
        </w:tcPr>
        <w:p w:rsidR="009E3122" w:rsidRDefault="009E3122"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D205C6">
            <w:rPr>
              <w:noProof/>
              <w:sz w:val="16"/>
              <w:szCs w:val="16"/>
            </w:rPr>
            <w:t>133</w:t>
          </w:r>
          <w:r>
            <w:rPr>
              <w:sz w:val="16"/>
              <w:szCs w:val="16"/>
            </w:rPr>
            <w:fldChar w:fldCharType="end"/>
          </w:r>
          <w:r>
            <w:rPr>
              <w:sz w:val="16"/>
              <w:szCs w:val="16"/>
            </w:rPr>
            <w:t xml:space="preserve"> de </w:t>
          </w:r>
          <w:r w:rsidR="00DD6A01">
            <w:fldChar w:fldCharType="begin"/>
          </w:r>
          <w:r w:rsidR="00DD6A01">
            <w:instrText xml:space="preserve"> NUMPAGES   \* MERGEFORMAT </w:instrText>
          </w:r>
          <w:r w:rsidR="00DD6A01">
            <w:fldChar w:fldCharType="separate"/>
          </w:r>
          <w:r w:rsidR="00D205C6" w:rsidRPr="00D205C6">
            <w:rPr>
              <w:noProof/>
              <w:sz w:val="16"/>
              <w:szCs w:val="16"/>
            </w:rPr>
            <w:t>133</w:t>
          </w:r>
          <w:r w:rsidR="00DD6A01">
            <w:rPr>
              <w:noProof/>
              <w:sz w:val="16"/>
              <w:szCs w:val="16"/>
            </w:rPr>
            <w:fldChar w:fldCharType="end"/>
          </w:r>
        </w:p>
      </w:tc>
    </w:tr>
    <w:tr w:rsidR="009E3122">
      <w:tc>
        <w:tcPr>
          <w:tcW w:w="1242" w:type="dxa"/>
          <w:shd w:val="clear" w:color="auto" w:fill="auto"/>
        </w:tcPr>
        <w:p w:rsidR="009E3122" w:rsidRDefault="009E3122">
          <w:pPr>
            <w:pStyle w:val="Piedepgina"/>
            <w:snapToGrid w:val="0"/>
            <w:rPr>
              <w:b/>
              <w:sz w:val="16"/>
              <w:szCs w:val="16"/>
            </w:rPr>
          </w:pPr>
          <w:r>
            <w:rPr>
              <w:b/>
              <w:sz w:val="16"/>
              <w:szCs w:val="16"/>
            </w:rPr>
            <w:t>Alumnos:</w:t>
          </w:r>
        </w:p>
      </w:tc>
      <w:tc>
        <w:tcPr>
          <w:tcW w:w="7668" w:type="dxa"/>
          <w:shd w:val="clear" w:color="auto" w:fill="auto"/>
        </w:tcPr>
        <w:p w:rsidR="009E3122" w:rsidRDefault="009E3122">
          <w:pPr>
            <w:pStyle w:val="Piedepgina"/>
            <w:snapToGrid w:val="0"/>
            <w:rPr>
              <w:sz w:val="16"/>
              <w:szCs w:val="16"/>
            </w:rPr>
          </w:pPr>
          <w:r>
            <w:rPr>
              <w:sz w:val="16"/>
              <w:szCs w:val="16"/>
            </w:rPr>
            <w:t>Rogelio Elías, Rodrigo Riquelme, Manuel Canales</w:t>
          </w:r>
        </w:p>
      </w:tc>
    </w:tr>
    <w:tr w:rsidR="009E3122">
      <w:tc>
        <w:tcPr>
          <w:tcW w:w="1242" w:type="dxa"/>
          <w:shd w:val="clear" w:color="auto" w:fill="auto"/>
        </w:tcPr>
        <w:p w:rsidR="009E3122" w:rsidRDefault="009E3122">
          <w:pPr>
            <w:pStyle w:val="Piedepgina"/>
            <w:snapToGrid w:val="0"/>
            <w:rPr>
              <w:b/>
              <w:sz w:val="16"/>
              <w:szCs w:val="16"/>
            </w:rPr>
          </w:pPr>
          <w:r>
            <w:rPr>
              <w:b/>
              <w:sz w:val="16"/>
              <w:szCs w:val="16"/>
            </w:rPr>
            <w:t>Tema:</w:t>
          </w:r>
        </w:p>
      </w:tc>
      <w:tc>
        <w:tcPr>
          <w:tcW w:w="7668" w:type="dxa"/>
          <w:shd w:val="clear" w:color="auto" w:fill="auto"/>
        </w:tcPr>
        <w:p w:rsidR="009E3122" w:rsidRDefault="009E3122">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9E3122" w:rsidRDefault="009E3122">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6A01" w:rsidRDefault="00DD6A01">
      <w:pPr>
        <w:spacing w:before="0" w:after="0" w:line="240" w:lineRule="auto"/>
      </w:pPr>
      <w:r>
        <w:separator/>
      </w:r>
    </w:p>
  </w:footnote>
  <w:footnote w:type="continuationSeparator" w:id="0">
    <w:p w:rsidR="00DD6A01" w:rsidRDefault="00DD6A01">
      <w:pPr>
        <w:spacing w:before="0" w:after="0" w:line="240" w:lineRule="auto"/>
      </w:pPr>
      <w:r>
        <w:continuationSeparator/>
      </w:r>
    </w:p>
  </w:footnote>
  <w:footnote w:type="continuationNotice" w:id="1">
    <w:p w:rsidR="00DD6A01" w:rsidRDefault="00DD6A01">
      <w:pPr>
        <w:spacing w:before="0" w:after="0" w:line="240" w:lineRule="auto"/>
      </w:pPr>
    </w:p>
  </w:footnote>
  <w:footnote w:id="2">
    <w:p w:rsidR="009E3122" w:rsidRDefault="009E3122"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9E3122" w:rsidRPr="00E06820" w:rsidRDefault="009E3122"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9E3122" w:rsidRPr="00750000" w:rsidRDefault="009E3122"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9E3122" w:rsidRPr="007C34C3" w:rsidRDefault="009E3122"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9E3122">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9E3122" w:rsidRPr="007C34C3" w:rsidRDefault="009E3122" w:rsidP="007C0EE8">
      <w:pPr>
        <w:pStyle w:val="Textonotapie"/>
        <w:rPr>
          <w:lang w:val="en-US"/>
        </w:rPr>
      </w:pPr>
    </w:p>
  </w:footnote>
  <w:footnote w:id="6">
    <w:p w:rsidR="009E3122" w:rsidRPr="00FF7249" w:rsidRDefault="009E3122"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9E3122" w:rsidRPr="00894735" w:rsidRDefault="009E3122"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9E3122" w:rsidRPr="007C0EE8" w:rsidRDefault="009E3122"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6" w:history="1">
        <w:r w:rsidRPr="007C0EE8">
          <w:rPr>
            <w:rStyle w:val="Hipervnculo"/>
          </w:rPr>
          <w:t>http://www.dosideas.com/wiki/Extreme_Programming</w:t>
        </w:r>
      </w:hyperlink>
    </w:p>
  </w:footnote>
  <w:footnote w:id="9">
    <w:p w:rsidR="009E3122" w:rsidRPr="00621B28" w:rsidRDefault="009E3122" w:rsidP="007C0EE8">
      <w:pPr>
        <w:pStyle w:val="Textoindependienteprimerasangra2"/>
        <w:ind w:left="0"/>
        <w:jc w:val="left"/>
        <w:rPr>
          <w:sz w:val="20"/>
          <w:szCs w:val="20"/>
        </w:rPr>
      </w:pPr>
      <w:r>
        <w:rPr>
          <w:rStyle w:val="Refdenotaalpie"/>
        </w:rPr>
        <w:footnoteRef/>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hyperlink r:id="rId7" w:history="1">
        <w:r w:rsidRPr="00621B28">
          <w:rPr>
            <w:rStyle w:val="Hipervnculo"/>
            <w:sz w:val="20"/>
            <w:szCs w:val="20"/>
          </w:rPr>
          <w:t>http://iie.fing.edu.uy/~nacho/blandos/seminario/XProg1.html</w:t>
        </w:r>
      </w:hyperlink>
    </w:p>
    <w:p w:rsidR="009E3122" w:rsidRDefault="009E3122" w:rsidP="007C0EE8">
      <w:pPr>
        <w:pStyle w:val="Textonotapie"/>
      </w:pPr>
    </w:p>
    <w:p w:rsidR="009E3122" w:rsidRPr="00621B28" w:rsidRDefault="009E3122" w:rsidP="007C0EE8">
      <w:pPr>
        <w:pStyle w:val="Textonotapie"/>
      </w:pPr>
    </w:p>
  </w:footnote>
  <w:footnote w:id="10">
    <w:p w:rsidR="009E3122" w:rsidRDefault="009E3122" w:rsidP="007C0EE8">
      <w:pPr>
        <w:pStyle w:val="Textonotapie"/>
      </w:pPr>
      <w:r>
        <w:rPr>
          <w:rStyle w:val="Refdenotaalpie"/>
        </w:rPr>
        <w:footnoteRef/>
      </w:r>
      <w:proofErr w:type="spellStart"/>
      <w:r>
        <w:t>Scrum</w:t>
      </w:r>
      <w:proofErr w:type="spellEnd"/>
      <w:r>
        <w:t xml:space="preserve">, Dos Ideas </w:t>
      </w:r>
      <w:hyperlink r:id="rId8" w:history="1">
        <w:r w:rsidRPr="00D50BAB">
          <w:rPr>
            <w:rStyle w:val="Hipervnculo"/>
          </w:rPr>
          <w:t>http://www.dosideas.com/wiki/Scrum</w:t>
        </w:r>
      </w:hyperlink>
    </w:p>
  </w:footnote>
  <w:footnote w:id="11">
    <w:p w:rsidR="009E3122" w:rsidRPr="00460025" w:rsidRDefault="009E3122">
      <w:pPr>
        <w:pStyle w:val="Textonotapie"/>
        <w:rPr>
          <w:lang w:val="en-US"/>
        </w:rPr>
      </w:pPr>
      <w:r>
        <w:rPr>
          <w:rStyle w:val="Refdenotaalpie"/>
        </w:rPr>
        <w:footnoteRef/>
      </w:r>
      <w:r w:rsidRPr="00460025">
        <w:rPr>
          <w:lang w:val="en-US"/>
        </w:rPr>
        <w:t>The Cathedral &amp; the Bazaar - Eric S. Raymond - O'Reilly Media 2001</w:t>
      </w:r>
    </w:p>
  </w:footnote>
  <w:footnote w:id="12">
    <w:p w:rsidR="009E3122" w:rsidRDefault="009E3122">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9E3122" w:rsidRPr="00621B28" w:rsidRDefault="009E3122"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pPr>
      <w:pStyle w:val="Encabezado"/>
    </w:pPr>
  </w:p>
  <w:tbl>
    <w:tblPr>
      <w:tblW w:w="0" w:type="auto"/>
      <w:tblLayout w:type="fixed"/>
      <w:tblLook w:val="0000" w:firstRow="0" w:lastRow="0" w:firstColumn="0" w:lastColumn="0" w:noHBand="0" w:noVBand="0"/>
    </w:tblPr>
    <w:tblGrid>
      <w:gridCol w:w="2277"/>
      <w:gridCol w:w="4377"/>
      <w:gridCol w:w="2277"/>
    </w:tblGrid>
    <w:tr w:rsidR="009E3122">
      <w:trPr>
        <w:trHeight w:val="899"/>
      </w:trPr>
      <w:tc>
        <w:tcPr>
          <w:tcW w:w="2277" w:type="dxa"/>
          <w:shd w:val="clear" w:color="auto" w:fill="auto"/>
        </w:tcPr>
        <w:p w:rsidR="009E3122" w:rsidRDefault="009E3122">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9E3122" w:rsidRDefault="009E3122">
          <w:pPr>
            <w:pStyle w:val="Encabezado"/>
            <w:snapToGrid w:val="0"/>
            <w:jc w:val="center"/>
            <w:rPr>
              <w:sz w:val="16"/>
              <w:szCs w:val="16"/>
            </w:rPr>
          </w:pPr>
          <w:r>
            <w:rPr>
              <w:sz w:val="16"/>
              <w:szCs w:val="16"/>
            </w:rPr>
            <w:t>Universidad de Viña del Mar</w:t>
          </w:r>
        </w:p>
        <w:p w:rsidR="009E3122" w:rsidRDefault="009E3122">
          <w:pPr>
            <w:pStyle w:val="Encabezado"/>
            <w:jc w:val="center"/>
            <w:rPr>
              <w:sz w:val="16"/>
              <w:szCs w:val="16"/>
            </w:rPr>
          </w:pPr>
          <w:r>
            <w:rPr>
              <w:sz w:val="16"/>
              <w:szCs w:val="16"/>
            </w:rPr>
            <w:t>Ingeniería en Informática</w:t>
          </w:r>
        </w:p>
        <w:p w:rsidR="009E3122" w:rsidRDefault="009E3122">
          <w:pPr>
            <w:pStyle w:val="Encabezado"/>
            <w:jc w:val="center"/>
            <w:rPr>
              <w:sz w:val="16"/>
              <w:szCs w:val="16"/>
            </w:rPr>
          </w:pPr>
          <w:r>
            <w:rPr>
              <w:sz w:val="16"/>
              <w:szCs w:val="16"/>
            </w:rPr>
            <w:t>Propuesta Proyecto de Titulo –  Septiembre 2010</w:t>
          </w:r>
        </w:p>
        <w:p w:rsidR="009E3122" w:rsidRDefault="009E3122">
          <w:pPr>
            <w:pStyle w:val="Encabezado"/>
            <w:jc w:val="center"/>
          </w:pPr>
        </w:p>
      </w:tc>
      <w:tc>
        <w:tcPr>
          <w:tcW w:w="2277" w:type="dxa"/>
          <w:shd w:val="clear" w:color="auto" w:fill="auto"/>
        </w:tcPr>
        <w:p w:rsidR="009E3122" w:rsidRDefault="009E3122">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9E3122" w:rsidRDefault="009E3122"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122" w:rsidRDefault="009E312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8">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4"/>
  </w:num>
  <w:num w:numId="13">
    <w:abstractNumId w:val="25"/>
  </w:num>
  <w:num w:numId="14">
    <w:abstractNumId w:val="33"/>
  </w:num>
  <w:num w:numId="15">
    <w:abstractNumId w:val="31"/>
  </w:num>
  <w:num w:numId="16">
    <w:abstractNumId w:val="8"/>
  </w:num>
  <w:num w:numId="17">
    <w:abstractNumId w:val="18"/>
  </w:num>
  <w:num w:numId="18">
    <w:abstractNumId w:val="22"/>
  </w:num>
  <w:num w:numId="19">
    <w:abstractNumId w:val="9"/>
  </w:num>
  <w:num w:numId="20">
    <w:abstractNumId w:val="34"/>
  </w:num>
  <w:num w:numId="21">
    <w:abstractNumId w:val="28"/>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9"/>
  </w:num>
  <w:num w:numId="25">
    <w:abstractNumId w:val="6"/>
  </w:num>
  <w:num w:numId="26">
    <w:abstractNumId w:val="30"/>
  </w:num>
  <w:num w:numId="27">
    <w:abstractNumId w:val="26"/>
  </w:num>
  <w:num w:numId="28">
    <w:abstractNumId w:val="16"/>
  </w:num>
  <w:num w:numId="29">
    <w:abstractNumId w:val="27"/>
  </w:num>
  <w:num w:numId="30">
    <w:abstractNumId w:val="21"/>
  </w:num>
  <w:num w:numId="31">
    <w:abstractNumId w:val="7"/>
  </w:num>
  <w:num w:numId="32">
    <w:abstractNumId w:val="23"/>
  </w:num>
  <w:num w:numId="33">
    <w:abstractNumId w:val="14"/>
  </w:num>
  <w:num w:numId="34">
    <w:abstractNumId w:val="3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EE8"/>
    <w:rsid w:val="000017AF"/>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0436"/>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1EC1"/>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221"/>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6A01"/>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hyperlink" Target="http://es.wikipedia.org/wiki/Archivo:FFmpeg.svg" TargetMode="External"/><Relationship Id="rId47" Type="http://schemas.openxmlformats.org/officeDocument/2006/relationships/image" Target="media/image20.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footer" Target="footer3.xml"/><Relationship Id="rId16" Type="http://schemas.openxmlformats.org/officeDocument/2006/relationships/image" Target="media/image2.png"/><Relationship Id="rId107" Type="http://schemas.openxmlformats.org/officeDocument/2006/relationships/hyperlink" Target="http://es.wikipedia.org/wiki/IPTV" TargetMode="Externa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hyperlink" Target="http://es.wikipedia.org/wiki/Archivo:FFmpeg.svg" TargetMode="External"/><Relationship Id="rId45" Type="http://schemas.openxmlformats.org/officeDocument/2006/relationships/image" Target="media/image19.png"/><Relationship Id="rId53" Type="http://schemas.openxmlformats.org/officeDocument/2006/relationships/hyperlink" Target="http://es.wikipedia.org/wiki/Adobe_Flash" TargetMode="External"/><Relationship Id="rId58" Type="http://schemas.openxmlformats.org/officeDocument/2006/relationships/hyperlink" Target="http://es.wikipedia.org/wiki/HTML" TargetMode="External"/><Relationship Id="rId66" Type="http://schemas.openxmlformats.org/officeDocument/2006/relationships/hyperlink" Target="http://www.fayerwayer.com/2010/05/google-tv-ya-esta-al-aire/" TargetMode="External"/><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yperlink" Target="http://www.ffmpeg.org/" TargetMode="External"/><Relationship Id="rId110" Type="http://schemas.openxmlformats.org/officeDocument/2006/relationships/header" Target="header3.xml"/><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5.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http://onjava.com/onjava/2004/06/02/cg-vel-2.html" TargetMode="External"/><Relationship Id="rId14" Type="http://schemas.openxmlformats.org/officeDocument/2006/relationships/hyperlink" Target="mailto:rodrigo.riquelme@latercera.com"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43" Type="http://schemas.openxmlformats.org/officeDocument/2006/relationships/image" Target="media/image18.png"/><Relationship Id="rId48" Type="http://schemas.openxmlformats.org/officeDocument/2006/relationships/hyperlink" Target="http://java.ociweb.com/mark/programming/GWT.html" TargetMode="External"/><Relationship Id="rId56" Type="http://schemas.openxmlformats.org/officeDocument/2006/relationships/hyperlink" Target="http://es.wikipedia.org/wiki/Blogs" TargetMode="External"/><Relationship Id="rId64" Type="http://schemas.openxmlformats.org/officeDocument/2006/relationships/image" Target="media/image28.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hyperlink" Target="http://es.wikipedia.org/wiki/Acceso_Multimedia_Universal" TargetMode="External"/><Relationship Id="rId113"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hyperlink" Target="http://es.wikipedia.org/wiki/PayPal"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es.wikipedia.org/wiki/Archivo:Sistema_UMA.gif" TargetMode="External"/><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www.programania.net/otros/zend-framework-una-vision-general/" TargetMode="External"/><Relationship Id="rId59" Type="http://schemas.openxmlformats.org/officeDocument/2006/relationships/image" Target="media/image23.png"/><Relationship Id="rId67" Type="http://schemas.openxmlformats.org/officeDocument/2006/relationships/comments" Target="comments.xml"/><Relationship Id="rId103" Type="http://schemas.openxmlformats.org/officeDocument/2006/relationships/hyperlink" Target="http://www.ffmpeg.org/" TargetMode="External"/><Relationship Id="rId108" Type="http://schemas.openxmlformats.org/officeDocument/2006/relationships/hyperlink" Target="http://www.google.com/tv/" TargetMode="External"/><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yperlink" Target="http://es.wikipedia.org/wiki/Programa_de_televisi%C3%B3n"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hyperlink" Target="http://es.wikipedia.org/wiki/Interfaz_de_programaci%C3%B3n_de_aplicaciones" TargetMode="External"/><Relationship Id="rId106" Type="http://schemas.openxmlformats.org/officeDocument/2006/relationships/hyperlink" Target="http://www.dosideas.com/wiki/Agil" TargetMode="External"/><Relationship Id="rId114"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10.jpeg"/><Relationship Id="rId44" Type="http://schemas.openxmlformats.org/officeDocument/2006/relationships/hyperlink" Target="http://edna.dml.ce.sharif.edu/dmlsite/content/iptv" TargetMode="External"/><Relationship Id="rId52" Type="http://schemas.openxmlformats.org/officeDocument/2006/relationships/hyperlink" Target="http://es.wikipedia.org/wiki/Filial"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eader" Target="header2.xml"/><Relationship Id="rId34" Type="http://schemas.openxmlformats.org/officeDocument/2006/relationships/image" Target="media/image13.jpeg"/><Relationship Id="rId50" Type="http://schemas.openxmlformats.org/officeDocument/2006/relationships/image" Target="media/image22.png"/><Relationship Id="rId55" Type="http://schemas.openxmlformats.org/officeDocument/2006/relationships/hyperlink" Target="http://es.wikipedia.org/wiki/V%C3%ADdeo_musical"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yperlink" Target="http://es.wikipedia.org/wiki/Acceso_Multimedia_Universal" TargetMode="Externa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FF37F6E-4E31-4C25-9E51-D4EDAC46352D}">
  <ds:schemaRefs>
    <ds:schemaRef ds:uri="http://schemas.openxmlformats.org/officeDocument/2006/bibliography"/>
  </ds:schemaRefs>
</ds:datastoreItem>
</file>

<file path=customXml/itemProps2.xml><?xml version="1.0" encoding="utf-8"?>
<ds:datastoreItem xmlns:ds="http://schemas.openxmlformats.org/officeDocument/2006/customXml" ds:itemID="{D3A12B43-E08D-493F-8797-600F21516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15219</Words>
  <Characters>83706</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98728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2</cp:revision>
  <cp:lastPrinted>2010-12-05T19:57:00Z</cp:lastPrinted>
  <dcterms:created xsi:type="dcterms:W3CDTF">2010-12-22T17:25:00Z</dcterms:created>
  <dcterms:modified xsi:type="dcterms:W3CDTF">2010-12-22T17:25:00Z</dcterms:modified>
</cp:coreProperties>
</file>