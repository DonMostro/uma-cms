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56E7C">
            <w:pPr>
              <w:pStyle w:val="Sinespaciado"/>
              <w:snapToGrid w:val="0"/>
              <w:jc w:val="both"/>
            </w:pPr>
            <w:hyperlink r:id="rId10" w:history="1">
              <w:r w:rsidR="00CC20D5">
                <w:rPr>
                  <w:rStyle w:val="Hipervnculo"/>
                </w:rPr>
                <w:t>Rogelio.elias@sonda.com</w:t>
              </w:r>
            </w:hyperlink>
          </w:p>
          <w:p w:rsidR="00CC20D5" w:rsidRDefault="00B56E7C">
            <w:pPr>
              <w:pStyle w:val="Sinespaciado"/>
              <w:snapToGrid w:val="0"/>
              <w:jc w:val="both"/>
            </w:pPr>
            <w:hyperlink r:id="rId11" w:history="1">
              <w:r w:rsidR="00CC20D5">
                <w:rPr>
                  <w:rStyle w:val="Hipervnculo"/>
                </w:rPr>
                <w:t>rodrigo.riquelme@latercera.com</w:t>
              </w:r>
            </w:hyperlink>
          </w:p>
          <w:p w:rsidR="00CC20D5" w:rsidRDefault="00B56E7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B56E7C">
      <w:pPr>
        <w:pStyle w:val="TDC1"/>
        <w:rPr>
          <w:ins w:id="0" w:author="manolo" w:date="2010-12-23T14:56:00Z"/>
          <w:rFonts w:asciiTheme="minorHAnsi" w:eastAsiaTheme="minorEastAsia" w:hAnsiTheme="minorHAnsi" w:cstheme="minorBidi"/>
          <w:b w:val="0"/>
          <w:sz w:val="22"/>
          <w:lang w:eastAsia="es-CL"/>
        </w:rPr>
      </w:pPr>
      <w:r w:rsidRPr="00B56E7C">
        <w:rPr>
          <w:lang w:val="es-ES"/>
        </w:rPr>
        <w:fldChar w:fldCharType="begin"/>
      </w:r>
      <w:r w:rsidR="00410993">
        <w:rPr>
          <w:lang w:val="es-ES"/>
        </w:rPr>
        <w:instrText xml:space="preserve"> TOC \o "1-3" \h \z \u </w:instrText>
      </w:r>
      <w:r w:rsidRPr="00B56E7C">
        <w:rPr>
          <w:lang w:val="es-ES"/>
        </w:rPr>
        <w:fldChar w:fldCharType="separate"/>
      </w:r>
      <w:ins w:id="1"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"_Toc280879546"</w:instrText>
        </w:r>
        <w:r w:rsidR="005C0E38" w:rsidRPr="00F57296">
          <w:rPr>
            <w:rStyle w:val="Hipervnculo"/>
          </w:rPr>
          <w:instrText xml:space="preserve"> </w:instrText>
        </w:r>
        <w:r w:rsidRPr="00F57296">
          <w:rPr>
            <w:rStyle w:val="Hipervnculo"/>
          </w:rPr>
          <w:fldChar w:fldCharType="separate"/>
        </w:r>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ins>
      <w:r>
        <w:rPr>
          <w:webHidden/>
        </w:rPr>
      </w:r>
      <w:r>
        <w:rPr>
          <w:webHidden/>
        </w:rPr>
        <w:fldChar w:fldCharType="separate"/>
      </w:r>
      <w:r w:rsidR="000D5E98">
        <w:rPr>
          <w:webHidden/>
        </w:rPr>
        <w:t>1</w:t>
      </w:r>
      <w:ins w:id="2" w:author="manolo" w:date="2010-12-23T14:56:00Z">
        <w:r>
          <w:rPr>
            <w:webHidden/>
          </w:rPr>
          <w:fldChar w:fldCharType="end"/>
        </w:r>
        <w:r w:rsidRPr="00F57296">
          <w:rPr>
            <w:rStyle w:val="Hipervnculo"/>
          </w:rPr>
          <w:fldChar w:fldCharType="end"/>
        </w:r>
      </w:ins>
    </w:p>
    <w:p w:rsidR="005C0E38" w:rsidRDefault="00B56E7C">
      <w:pPr>
        <w:pStyle w:val="TDC2"/>
        <w:tabs>
          <w:tab w:val="right" w:leader="dot" w:pos="8828"/>
        </w:tabs>
        <w:rPr>
          <w:ins w:id="3" w:author="manolo" w:date="2010-12-23T14:56:00Z"/>
          <w:rFonts w:asciiTheme="minorHAnsi" w:eastAsiaTheme="minorEastAsia" w:hAnsiTheme="minorHAnsi" w:cstheme="minorBidi"/>
          <w:noProof/>
          <w:sz w:val="22"/>
          <w:lang w:eastAsia="es-CL"/>
        </w:rPr>
      </w:pPr>
      <w:ins w:id="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"_Toc280879547"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ins>
      <w:r>
        <w:rPr>
          <w:noProof/>
          <w:webHidden/>
        </w:rPr>
      </w:r>
      <w:r>
        <w:rPr>
          <w:noProof/>
          <w:webHidden/>
        </w:rPr>
        <w:fldChar w:fldCharType="separate"/>
      </w:r>
      <w:r w:rsidR="000D5E98">
        <w:rPr>
          <w:noProof/>
          <w:webHidden/>
        </w:rPr>
        <w:t>1</w:t>
      </w:r>
      <w:ins w:id="5"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6" w:author="manolo" w:date="2010-12-23T14:56:00Z"/>
          <w:rFonts w:asciiTheme="minorHAnsi" w:eastAsiaTheme="minorEastAsia" w:hAnsiTheme="minorHAnsi" w:cstheme="minorBidi"/>
          <w:noProof/>
          <w:sz w:val="22"/>
          <w:lang w:eastAsia="es-CL"/>
        </w:rPr>
      </w:pPr>
      <w:ins w:id="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"_Toc280879548"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ins>
      <w:r>
        <w:rPr>
          <w:noProof/>
          <w:webHidden/>
        </w:rPr>
      </w:r>
      <w:r>
        <w:rPr>
          <w:noProof/>
          <w:webHidden/>
        </w:rPr>
        <w:fldChar w:fldCharType="separate"/>
      </w:r>
      <w:r w:rsidR="000D5E98">
        <w:rPr>
          <w:noProof/>
          <w:webHidden/>
        </w:rPr>
        <w:t>1</w:t>
      </w:r>
      <w:ins w:id="8"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9" w:author="manolo" w:date="2010-12-23T14:56:00Z"/>
          <w:rFonts w:asciiTheme="minorHAnsi" w:eastAsiaTheme="minorEastAsia" w:hAnsiTheme="minorHAnsi" w:cstheme="minorBidi"/>
          <w:noProof/>
          <w:sz w:val="22"/>
          <w:lang w:eastAsia="es-CL"/>
        </w:rPr>
      </w:pPr>
      <w:ins w:id="1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"_Toc280879549"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ins>
      <w:r>
        <w:rPr>
          <w:noProof/>
          <w:webHidden/>
        </w:rPr>
      </w:r>
      <w:r>
        <w:rPr>
          <w:noProof/>
          <w:webHidden/>
        </w:rPr>
        <w:fldChar w:fldCharType="separate"/>
      </w:r>
      <w:r w:rsidR="000D5E98">
        <w:rPr>
          <w:noProof/>
          <w:webHidden/>
        </w:rPr>
        <w:t>1</w:t>
      </w:r>
      <w:ins w:id="11"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2" w:author="manolo" w:date="2010-12-23T14:56:00Z"/>
          <w:rFonts w:asciiTheme="minorHAnsi" w:eastAsiaTheme="minorEastAsia" w:hAnsiTheme="minorHAnsi" w:cstheme="minorBidi"/>
          <w:noProof/>
          <w:sz w:val="22"/>
        </w:rPr>
      </w:pPr>
      <w:ins w:id="1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ins>
      <w:r>
        <w:rPr>
          <w:noProof/>
          <w:webHidden/>
        </w:rPr>
      </w:r>
      <w:r>
        <w:rPr>
          <w:noProof/>
          <w:webHidden/>
        </w:rPr>
        <w:fldChar w:fldCharType="separate"/>
      </w:r>
      <w:r w:rsidR="000D5E98">
        <w:rPr>
          <w:noProof/>
          <w:webHidden/>
        </w:rPr>
        <w:t>1</w:t>
      </w:r>
      <w:ins w:id="14"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5" w:author="manolo" w:date="2010-12-23T14:56:00Z"/>
          <w:rFonts w:asciiTheme="minorHAnsi" w:eastAsiaTheme="minorEastAsia" w:hAnsiTheme="minorHAnsi" w:cstheme="minorBidi"/>
          <w:noProof/>
          <w:sz w:val="22"/>
        </w:rPr>
      </w:pPr>
      <w:ins w:id="1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ins>
      <w:r>
        <w:rPr>
          <w:noProof/>
          <w:webHidden/>
        </w:rPr>
      </w:r>
      <w:r>
        <w:rPr>
          <w:noProof/>
          <w:webHidden/>
        </w:rPr>
        <w:fldChar w:fldCharType="separate"/>
      </w:r>
      <w:r w:rsidR="000D5E98">
        <w:rPr>
          <w:noProof/>
          <w:webHidden/>
        </w:rPr>
        <w:t>1</w:t>
      </w:r>
      <w:ins w:id="17"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8" w:author="manolo" w:date="2010-12-23T14:56:00Z"/>
          <w:rFonts w:asciiTheme="minorHAnsi" w:eastAsiaTheme="minorEastAsia" w:hAnsiTheme="minorHAnsi" w:cstheme="minorBidi"/>
          <w:noProof/>
          <w:sz w:val="22"/>
          <w:lang w:eastAsia="es-CL"/>
        </w:rPr>
      </w:pPr>
      <w:ins w:id="1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ins>
      <w:r>
        <w:rPr>
          <w:noProof/>
          <w:webHidden/>
        </w:rPr>
      </w:r>
      <w:r>
        <w:rPr>
          <w:noProof/>
          <w:webHidden/>
        </w:rPr>
        <w:fldChar w:fldCharType="separate"/>
      </w:r>
      <w:r w:rsidR="000D5E98">
        <w:rPr>
          <w:noProof/>
          <w:webHidden/>
        </w:rPr>
        <w:t>1</w:t>
      </w:r>
      <w:ins w:id="20"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1" w:author="manolo" w:date="2010-12-23T14:56:00Z"/>
          <w:rFonts w:asciiTheme="minorHAnsi" w:eastAsiaTheme="minorEastAsia" w:hAnsiTheme="minorHAnsi" w:cstheme="minorBidi"/>
          <w:noProof/>
          <w:sz w:val="22"/>
          <w:lang w:eastAsia="es-CL"/>
        </w:rPr>
      </w:pPr>
      <w:ins w:id="2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ins>
      <w:r>
        <w:rPr>
          <w:noProof/>
          <w:webHidden/>
        </w:rPr>
      </w:r>
      <w:r>
        <w:rPr>
          <w:noProof/>
          <w:webHidden/>
        </w:rPr>
        <w:fldChar w:fldCharType="separate"/>
      </w:r>
      <w:r w:rsidR="000D5E98">
        <w:rPr>
          <w:noProof/>
          <w:webHidden/>
        </w:rPr>
        <w:t>1</w:t>
      </w:r>
      <w:ins w:id="23" w:author="manolo" w:date="2010-12-23T14:56:00Z">
        <w:r>
          <w:rPr>
            <w:noProof/>
            <w:webHidden/>
          </w:rPr>
          <w:fldChar w:fldCharType="end"/>
        </w:r>
        <w:r w:rsidRPr="00F57296">
          <w:rPr>
            <w:rStyle w:val="Hipervnculo"/>
            <w:noProof/>
          </w:rPr>
          <w:fldChar w:fldCharType="end"/>
        </w:r>
      </w:ins>
    </w:p>
    <w:p w:rsidR="005C0E38" w:rsidRDefault="00B56E7C">
      <w:pPr>
        <w:pStyle w:val="TDC1"/>
        <w:rPr>
          <w:ins w:id="24" w:author="manolo" w:date="2010-12-23T14:56:00Z"/>
          <w:rFonts w:asciiTheme="minorHAnsi" w:eastAsiaTheme="minorEastAsia" w:hAnsiTheme="minorHAnsi" w:cstheme="minorBidi"/>
          <w:b w:val="0"/>
          <w:sz w:val="22"/>
          <w:lang w:eastAsia="es-CL"/>
        </w:rPr>
      </w:pPr>
      <w:ins w:id="25"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"_Toc280879554"</w:instrText>
        </w:r>
        <w:r w:rsidR="005C0E38" w:rsidRPr="00F57296">
          <w:rPr>
            <w:rStyle w:val="Hipervnculo"/>
          </w:rPr>
          <w:instrText xml:space="preserve"> </w:instrText>
        </w:r>
        <w:r w:rsidRPr="00F57296">
          <w:rPr>
            <w:rStyle w:val="Hipervnculo"/>
          </w:rPr>
          <w:fldChar w:fldCharType="separate"/>
        </w:r>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ins>
      <w:r>
        <w:rPr>
          <w:webHidden/>
        </w:rPr>
      </w:r>
      <w:r>
        <w:rPr>
          <w:webHidden/>
        </w:rPr>
        <w:fldChar w:fldCharType="separate"/>
      </w:r>
      <w:r w:rsidR="000D5E98">
        <w:rPr>
          <w:webHidden/>
        </w:rPr>
        <w:t>1</w:t>
      </w:r>
      <w:ins w:id="26" w:author="manolo" w:date="2010-12-23T14:56:00Z">
        <w:r>
          <w:rPr>
            <w:webHidden/>
          </w:rPr>
          <w:fldChar w:fldCharType="end"/>
        </w:r>
        <w:r w:rsidRPr="00F57296">
          <w:rPr>
            <w:rStyle w:val="Hipervnculo"/>
          </w:rPr>
          <w:fldChar w:fldCharType="end"/>
        </w:r>
      </w:ins>
    </w:p>
    <w:p w:rsidR="005C0E38" w:rsidRDefault="00B56E7C">
      <w:pPr>
        <w:pStyle w:val="TDC2"/>
        <w:tabs>
          <w:tab w:val="right" w:leader="dot" w:pos="8828"/>
        </w:tabs>
        <w:rPr>
          <w:ins w:id="27" w:author="manolo" w:date="2010-12-23T14:56:00Z"/>
          <w:rFonts w:asciiTheme="minorHAnsi" w:eastAsiaTheme="minorEastAsia" w:hAnsiTheme="minorHAnsi" w:cstheme="minorBidi"/>
          <w:noProof/>
          <w:sz w:val="22"/>
          <w:lang w:eastAsia="es-CL"/>
        </w:rPr>
      </w:pPr>
      <w:ins w:id="2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ins>
      <w:r>
        <w:rPr>
          <w:noProof/>
          <w:webHidden/>
        </w:rPr>
      </w:r>
      <w:r>
        <w:rPr>
          <w:noProof/>
          <w:webHidden/>
        </w:rPr>
        <w:fldChar w:fldCharType="separate"/>
      </w:r>
      <w:r w:rsidR="000D5E98">
        <w:rPr>
          <w:noProof/>
          <w:webHidden/>
        </w:rPr>
        <w:t>1</w:t>
      </w:r>
      <w:ins w:id="29"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30" w:author="manolo" w:date="2010-12-23T14:56:00Z"/>
          <w:rFonts w:asciiTheme="minorHAnsi" w:eastAsiaTheme="minorEastAsia" w:hAnsiTheme="minorHAnsi" w:cstheme="minorBidi"/>
          <w:noProof/>
          <w:sz w:val="22"/>
          <w:lang w:eastAsia="es-CL"/>
        </w:rPr>
      </w:pPr>
      <w:ins w:id="3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ins>
      <w:r>
        <w:rPr>
          <w:noProof/>
          <w:webHidden/>
        </w:rPr>
      </w:r>
      <w:r>
        <w:rPr>
          <w:noProof/>
          <w:webHidden/>
        </w:rPr>
        <w:fldChar w:fldCharType="separate"/>
      </w:r>
      <w:r w:rsidR="000D5E98">
        <w:rPr>
          <w:noProof/>
          <w:webHidden/>
        </w:rPr>
        <w:t>1</w:t>
      </w:r>
      <w:ins w:id="3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33" w:author="manolo" w:date="2010-12-23T14:56:00Z"/>
          <w:rFonts w:asciiTheme="minorHAnsi" w:eastAsiaTheme="minorEastAsia" w:hAnsiTheme="minorHAnsi" w:cstheme="minorBidi"/>
          <w:noProof/>
          <w:sz w:val="22"/>
        </w:rPr>
      </w:pPr>
      <w:ins w:id="3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ins>
      <w:r>
        <w:rPr>
          <w:noProof/>
          <w:webHidden/>
        </w:rPr>
      </w:r>
      <w:r>
        <w:rPr>
          <w:noProof/>
          <w:webHidden/>
        </w:rPr>
        <w:fldChar w:fldCharType="separate"/>
      </w:r>
      <w:r w:rsidR="000D5E98">
        <w:rPr>
          <w:noProof/>
          <w:webHidden/>
        </w:rPr>
        <w:t>1</w:t>
      </w:r>
      <w:ins w:id="35"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36" w:author="manolo" w:date="2010-12-23T14:56:00Z"/>
          <w:rFonts w:asciiTheme="minorHAnsi" w:eastAsiaTheme="minorEastAsia" w:hAnsiTheme="minorHAnsi" w:cstheme="minorBidi"/>
          <w:noProof/>
          <w:sz w:val="22"/>
        </w:rPr>
      </w:pPr>
      <w:ins w:id="3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ins>
      <w:r>
        <w:rPr>
          <w:noProof/>
          <w:webHidden/>
        </w:rPr>
      </w:r>
      <w:r>
        <w:rPr>
          <w:noProof/>
          <w:webHidden/>
        </w:rPr>
        <w:fldChar w:fldCharType="separate"/>
      </w:r>
      <w:r w:rsidR="000D5E98">
        <w:rPr>
          <w:noProof/>
          <w:webHidden/>
        </w:rPr>
        <w:t>1</w:t>
      </w:r>
      <w:ins w:id="38"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39" w:author="manolo" w:date="2010-12-23T14:56:00Z"/>
          <w:rFonts w:asciiTheme="minorHAnsi" w:eastAsiaTheme="minorEastAsia" w:hAnsiTheme="minorHAnsi" w:cstheme="minorBidi"/>
          <w:noProof/>
          <w:sz w:val="22"/>
        </w:rPr>
      </w:pPr>
      <w:ins w:id="4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"_Toc280879559"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ins>
      <w:r>
        <w:rPr>
          <w:noProof/>
          <w:webHidden/>
        </w:rPr>
      </w:r>
      <w:r>
        <w:rPr>
          <w:noProof/>
          <w:webHidden/>
        </w:rPr>
        <w:fldChar w:fldCharType="separate"/>
      </w:r>
      <w:r w:rsidR="000D5E98">
        <w:rPr>
          <w:noProof/>
          <w:webHidden/>
        </w:rPr>
        <w:t>1</w:t>
      </w:r>
      <w:ins w:id="41"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42" w:author="manolo" w:date="2010-12-23T14:56:00Z"/>
          <w:rFonts w:asciiTheme="minorHAnsi" w:eastAsiaTheme="minorEastAsia" w:hAnsiTheme="minorHAnsi" w:cstheme="minorBidi"/>
          <w:noProof/>
          <w:sz w:val="22"/>
        </w:rPr>
      </w:pPr>
      <w:ins w:id="4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ins>
      <w:r>
        <w:rPr>
          <w:noProof/>
          <w:webHidden/>
        </w:rPr>
      </w:r>
      <w:r>
        <w:rPr>
          <w:noProof/>
          <w:webHidden/>
        </w:rPr>
        <w:fldChar w:fldCharType="separate"/>
      </w:r>
      <w:r w:rsidR="000D5E98">
        <w:rPr>
          <w:noProof/>
          <w:webHidden/>
        </w:rPr>
        <w:t>1</w:t>
      </w:r>
      <w:ins w:id="44"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45" w:author="manolo" w:date="2010-12-23T14:56:00Z"/>
          <w:rFonts w:asciiTheme="minorHAnsi" w:eastAsiaTheme="minorEastAsia" w:hAnsiTheme="minorHAnsi" w:cstheme="minorBidi"/>
          <w:noProof/>
          <w:sz w:val="22"/>
        </w:rPr>
      </w:pPr>
      <w:ins w:id="4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ins>
      <w:r>
        <w:rPr>
          <w:noProof/>
          <w:webHidden/>
        </w:rPr>
      </w:r>
      <w:r>
        <w:rPr>
          <w:noProof/>
          <w:webHidden/>
        </w:rPr>
        <w:fldChar w:fldCharType="separate"/>
      </w:r>
      <w:r w:rsidR="000D5E98">
        <w:rPr>
          <w:noProof/>
          <w:webHidden/>
        </w:rPr>
        <w:t>1</w:t>
      </w:r>
      <w:ins w:id="47"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48" w:author="manolo" w:date="2010-12-23T14:56:00Z"/>
          <w:rFonts w:asciiTheme="minorHAnsi" w:eastAsiaTheme="minorEastAsia" w:hAnsiTheme="minorHAnsi" w:cstheme="minorBidi"/>
          <w:noProof/>
          <w:sz w:val="22"/>
        </w:rPr>
      </w:pPr>
      <w:ins w:id="4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ins>
      <w:r>
        <w:rPr>
          <w:noProof/>
          <w:webHidden/>
        </w:rPr>
      </w:r>
      <w:r>
        <w:rPr>
          <w:noProof/>
          <w:webHidden/>
        </w:rPr>
        <w:fldChar w:fldCharType="separate"/>
      </w:r>
      <w:r w:rsidR="000D5E98">
        <w:rPr>
          <w:noProof/>
          <w:webHidden/>
        </w:rPr>
        <w:t>1</w:t>
      </w:r>
      <w:ins w:id="50"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51" w:author="manolo" w:date="2010-12-23T14:56:00Z"/>
          <w:rFonts w:asciiTheme="minorHAnsi" w:eastAsiaTheme="minorEastAsia" w:hAnsiTheme="minorHAnsi" w:cstheme="minorBidi"/>
          <w:noProof/>
          <w:sz w:val="22"/>
        </w:rPr>
      </w:pPr>
      <w:ins w:id="5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ins>
      <w:r>
        <w:rPr>
          <w:noProof/>
          <w:webHidden/>
        </w:rPr>
      </w:r>
      <w:r>
        <w:rPr>
          <w:noProof/>
          <w:webHidden/>
        </w:rPr>
        <w:fldChar w:fldCharType="separate"/>
      </w:r>
      <w:r w:rsidR="000D5E98">
        <w:rPr>
          <w:noProof/>
          <w:webHidden/>
        </w:rPr>
        <w:t>1</w:t>
      </w:r>
      <w:ins w:id="53"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54" w:author="manolo" w:date="2010-12-23T14:56:00Z"/>
          <w:rFonts w:asciiTheme="minorHAnsi" w:eastAsiaTheme="minorEastAsia" w:hAnsiTheme="minorHAnsi" w:cstheme="minorBidi"/>
          <w:noProof/>
          <w:sz w:val="22"/>
        </w:rPr>
      </w:pPr>
      <w:ins w:id="5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ins>
      <w:r>
        <w:rPr>
          <w:noProof/>
          <w:webHidden/>
        </w:rPr>
      </w:r>
      <w:r>
        <w:rPr>
          <w:noProof/>
          <w:webHidden/>
        </w:rPr>
        <w:fldChar w:fldCharType="separate"/>
      </w:r>
      <w:r w:rsidR="000D5E98">
        <w:rPr>
          <w:noProof/>
          <w:webHidden/>
        </w:rPr>
        <w:t>1</w:t>
      </w:r>
      <w:ins w:id="56"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57" w:author="manolo" w:date="2010-12-23T14:56:00Z"/>
          <w:rFonts w:asciiTheme="minorHAnsi" w:eastAsiaTheme="minorEastAsia" w:hAnsiTheme="minorHAnsi" w:cstheme="minorBidi"/>
          <w:noProof/>
          <w:sz w:val="22"/>
        </w:rPr>
      </w:pPr>
      <w:ins w:id="5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ins>
      <w:r>
        <w:rPr>
          <w:noProof/>
          <w:webHidden/>
        </w:rPr>
      </w:r>
      <w:r>
        <w:rPr>
          <w:noProof/>
          <w:webHidden/>
        </w:rPr>
        <w:fldChar w:fldCharType="separate"/>
      </w:r>
      <w:r w:rsidR="000D5E98">
        <w:rPr>
          <w:noProof/>
          <w:webHidden/>
        </w:rPr>
        <w:t>1</w:t>
      </w:r>
      <w:ins w:id="59"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60" w:author="manolo" w:date="2010-12-23T14:56:00Z"/>
          <w:rFonts w:asciiTheme="minorHAnsi" w:eastAsiaTheme="minorEastAsia" w:hAnsiTheme="minorHAnsi" w:cstheme="minorBidi"/>
          <w:noProof/>
          <w:sz w:val="22"/>
          <w:lang w:eastAsia="es-CL"/>
        </w:rPr>
      </w:pPr>
      <w:ins w:id="6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ins>
      <w:r>
        <w:rPr>
          <w:noProof/>
          <w:webHidden/>
        </w:rPr>
      </w:r>
      <w:r>
        <w:rPr>
          <w:noProof/>
          <w:webHidden/>
        </w:rPr>
        <w:fldChar w:fldCharType="separate"/>
      </w:r>
      <w:r w:rsidR="000D5E98">
        <w:rPr>
          <w:noProof/>
          <w:webHidden/>
        </w:rPr>
        <w:t>1</w:t>
      </w:r>
      <w:ins w:id="6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63" w:author="manolo" w:date="2010-12-23T14:56:00Z"/>
          <w:rFonts w:asciiTheme="minorHAnsi" w:eastAsiaTheme="minorEastAsia" w:hAnsiTheme="minorHAnsi" w:cstheme="minorBidi"/>
          <w:noProof/>
          <w:sz w:val="22"/>
        </w:rPr>
      </w:pPr>
      <w:ins w:id="6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ins>
      <w:r>
        <w:rPr>
          <w:noProof/>
          <w:webHidden/>
        </w:rPr>
      </w:r>
      <w:r>
        <w:rPr>
          <w:noProof/>
          <w:webHidden/>
        </w:rPr>
        <w:fldChar w:fldCharType="separate"/>
      </w:r>
      <w:r w:rsidR="000D5E98">
        <w:rPr>
          <w:noProof/>
          <w:webHidden/>
        </w:rPr>
        <w:t>1</w:t>
      </w:r>
      <w:ins w:id="65"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66" w:author="manolo" w:date="2010-12-23T14:56:00Z"/>
          <w:rFonts w:asciiTheme="minorHAnsi" w:eastAsiaTheme="minorEastAsia" w:hAnsiTheme="minorHAnsi" w:cstheme="minorBidi"/>
          <w:noProof/>
          <w:sz w:val="22"/>
        </w:rPr>
      </w:pPr>
      <w:ins w:id="6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ins>
      <w:r>
        <w:rPr>
          <w:noProof/>
          <w:webHidden/>
        </w:rPr>
      </w:r>
      <w:r>
        <w:rPr>
          <w:noProof/>
          <w:webHidden/>
        </w:rPr>
        <w:fldChar w:fldCharType="separate"/>
      </w:r>
      <w:r w:rsidR="000D5E98">
        <w:rPr>
          <w:noProof/>
          <w:webHidden/>
        </w:rPr>
        <w:t>1</w:t>
      </w:r>
      <w:ins w:id="68"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69" w:author="manolo" w:date="2010-12-23T14:56:00Z"/>
          <w:rFonts w:asciiTheme="minorHAnsi" w:eastAsiaTheme="minorEastAsia" w:hAnsiTheme="minorHAnsi" w:cstheme="minorBidi"/>
          <w:noProof/>
          <w:sz w:val="22"/>
        </w:rPr>
      </w:pPr>
      <w:ins w:id="7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"_Toc280879569"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ins>
      <w:r>
        <w:rPr>
          <w:noProof/>
          <w:webHidden/>
        </w:rPr>
      </w:r>
      <w:r>
        <w:rPr>
          <w:noProof/>
          <w:webHidden/>
        </w:rPr>
        <w:fldChar w:fldCharType="separate"/>
      </w:r>
      <w:r w:rsidR="000D5E98">
        <w:rPr>
          <w:noProof/>
          <w:webHidden/>
        </w:rPr>
        <w:t>1</w:t>
      </w:r>
      <w:ins w:id="71"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72" w:author="manolo" w:date="2010-12-23T14:56:00Z"/>
          <w:rFonts w:asciiTheme="minorHAnsi" w:eastAsiaTheme="minorEastAsia" w:hAnsiTheme="minorHAnsi" w:cstheme="minorBidi"/>
          <w:noProof/>
          <w:sz w:val="22"/>
        </w:rPr>
      </w:pPr>
      <w:ins w:id="7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ins>
      <w:r>
        <w:rPr>
          <w:noProof/>
          <w:webHidden/>
        </w:rPr>
      </w:r>
      <w:r>
        <w:rPr>
          <w:noProof/>
          <w:webHidden/>
        </w:rPr>
        <w:fldChar w:fldCharType="separate"/>
      </w:r>
      <w:r w:rsidR="000D5E98">
        <w:rPr>
          <w:noProof/>
          <w:webHidden/>
        </w:rPr>
        <w:t>1</w:t>
      </w:r>
      <w:ins w:id="74"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75" w:author="manolo" w:date="2010-12-23T14:56:00Z"/>
          <w:rFonts w:asciiTheme="minorHAnsi" w:eastAsiaTheme="minorEastAsia" w:hAnsiTheme="minorHAnsi" w:cstheme="minorBidi"/>
          <w:noProof/>
          <w:sz w:val="22"/>
        </w:rPr>
      </w:pPr>
      <w:ins w:id="7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ins>
      <w:r>
        <w:rPr>
          <w:noProof/>
          <w:webHidden/>
        </w:rPr>
      </w:r>
      <w:r>
        <w:rPr>
          <w:noProof/>
          <w:webHidden/>
        </w:rPr>
        <w:fldChar w:fldCharType="separate"/>
      </w:r>
      <w:r w:rsidR="000D5E98">
        <w:rPr>
          <w:noProof/>
          <w:webHidden/>
        </w:rPr>
        <w:t>1</w:t>
      </w:r>
      <w:ins w:id="77"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78" w:author="manolo" w:date="2010-12-23T14:56:00Z"/>
          <w:rFonts w:asciiTheme="minorHAnsi" w:eastAsiaTheme="minorEastAsia" w:hAnsiTheme="minorHAnsi" w:cstheme="minorBidi"/>
          <w:noProof/>
          <w:sz w:val="22"/>
          <w:lang w:eastAsia="es-CL"/>
        </w:rPr>
      </w:pPr>
      <w:ins w:id="7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ins>
      <w:r>
        <w:rPr>
          <w:noProof/>
          <w:webHidden/>
        </w:rPr>
      </w:r>
      <w:r>
        <w:rPr>
          <w:noProof/>
          <w:webHidden/>
        </w:rPr>
        <w:fldChar w:fldCharType="separate"/>
      </w:r>
      <w:r w:rsidR="000D5E98">
        <w:rPr>
          <w:noProof/>
          <w:webHidden/>
        </w:rPr>
        <w:t>1</w:t>
      </w:r>
      <w:ins w:id="80"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81" w:author="manolo" w:date="2010-12-23T14:56:00Z"/>
          <w:rFonts w:asciiTheme="minorHAnsi" w:eastAsiaTheme="minorEastAsia" w:hAnsiTheme="minorHAnsi" w:cstheme="minorBidi"/>
          <w:noProof/>
          <w:sz w:val="22"/>
        </w:rPr>
      </w:pPr>
      <w:ins w:id="8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ins>
      <w:r>
        <w:rPr>
          <w:noProof/>
          <w:webHidden/>
        </w:rPr>
      </w:r>
      <w:r>
        <w:rPr>
          <w:noProof/>
          <w:webHidden/>
        </w:rPr>
        <w:fldChar w:fldCharType="separate"/>
      </w:r>
      <w:r w:rsidR="000D5E98">
        <w:rPr>
          <w:noProof/>
          <w:webHidden/>
        </w:rPr>
        <w:t>1</w:t>
      </w:r>
      <w:ins w:id="83"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84" w:author="manolo" w:date="2010-12-23T14:56:00Z"/>
          <w:rFonts w:asciiTheme="minorHAnsi" w:eastAsiaTheme="minorEastAsia" w:hAnsiTheme="minorHAnsi" w:cstheme="minorBidi"/>
          <w:noProof/>
          <w:sz w:val="22"/>
        </w:rPr>
      </w:pPr>
      <w:ins w:id="8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ins>
      <w:r>
        <w:rPr>
          <w:noProof/>
          <w:webHidden/>
        </w:rPr>
      </w:r>
      <w:r>
        <w:rPr>
          <w:noProof/>
          <w:webHidden/>
        </w:rPr>
        <w:fldChar w:fldCharType="separate"/>
      </w:r>
      <w:r w:rsidR="000D5E98">
        <w:rPr>
          <w:noProof/>
          <w:webHidden/>
        </w:rPr>
        <w:t>1</w:t>
      </w:r>
      <w:ins w:id="86"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87" w:author="manolo" w:date="2010-12-23T14:56:00Z"/>
          <w:rFonts w:asciiTheme="minorHAnsi" w:eastAsiaTheme="minorEastAsia" w:hAnsiTheme="minorHAnsi" w:cstheme="minorBidi"/>
          <w:noProof/>
          <w:sz w:val="22"/>
        </w:rPr>
      </w:pPr>
      <w:ins w:id="8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ins>
      <w:r>
        <w:rPr>
          <w:noProof/>
          <w:webHidden/>
        </w:rPr>
      </w:r>
      <w:r>
        <w:rPr>
          <w:noProof/>
          <w:webHidden/>
        </w:rPr>
        <w:fldChar w:fldCharType="separate"/>
      </w:r>
      <w:r w:rsidR="000D5E98">
        <w:rPr>
          <w:noProof/>
          <w:webHidden/>
        </w:rPr>
        <w:t>1</w:t>
      </w:r>
      <w:ins w:id="89"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90" w:author="manolo" w:date="2010-12-23T14:56:00Z"/>
          <w:rFonts w:asciiTheme="minorHAnsi" w:eastAsiaTheme="minorEastAsia" w:hAnsiTheme="minorHAnsi" w:cstheme="minorBidi"/>
          <w:noProof/>
          <w:sz w:val="22"/>
        </w:rPr>
      </w:pPr>
      <w:ins w:id="9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ins>
      <w:r>
        <w:rPr>
          <w:noProof/>
          <w:webHidden/>
        </w:rPr>
      </w:r>
      <w:r>
        <w:rPr>
          <w:noProof/>
          <w:webHidden/>
        </w:rPr>
        <w:fldChar w:fldCharType="separate"/>
      </w:r>
      <w:r w:rsidR="000D5E98">
        <w:rPr>
          <w:noProof/>
          <w:webHidden/>
        </w:rPr>
        <w:t>1</w:t>
      </w:r>
      <w:ins w:id="9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93" w:author="manolo" w:date="2010-12-23T14:56:00Z"/>
          <w:rFonts w:asciiTheme="minorHAnsi" w:eastAsiaTheme="minorEastAsia" w:hAnsiTheme="minorHAnsi" w:cstheme="minorBidi"/>
          <w:noProof/>
          <w:sz w:val="22"/>
        </w:rPr>
      </w:pPr>
      <w:ins w:id="9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ins>
      <w:r>
        <w:rPr>
          <w:noProof/>
          <w:webHidden/>
        </w:rPr>
      </w:r>
      <w:r>
        <w:rPr>
          <w:noProof/>
          <w:webHidden/>
        </w:rPr>
        <w:fldChar w:fldCharType="separate"/>
      </w:r>
      <w:r w:rsidR="000D5E98">
        <w:rPr>
          <w:noProof/>
          <w:webHidden/>
        </w:rPr>
        <w:t>1</w:t>
      </w:r>
      <w:ins w:id="95"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96" w:author="manolo" w:date="2010-12-23T14:56:00Z"/>
          <w:rFonts w:asciiTheme="minorHAnsi" w:eastAsiaTheme="minorEastAsia" w:hAnsiTheme="minorHAnsi" w:cstheme="minorBidi"/>
          <w:noProof/>
          <w:sz w:val="22"/>
          <w:lang w:eastAsia="es-CL"/>
        </w:rPr>
      </w:pPr>
      <w:ins w:id="9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ins>
      <w:r>
        <w:rPr>
          <w:noProof/>
          <w:webHidden/>
        </w:rPr>
      </w:r>
      <w:r>
        <w:rPr>
          <w:noProof/>
          <w:webHidden/>
        </w:rPr>
        <w:fldChar w:fldCharType="separate"/>
      </w:r>
      <w:r w:rsidR="000D5E98">
        <w:rPr>
          <w:noProof/>
          <w:webHidden/>
        </w:rPr>
        <w:t>1</w:t>
      </w:r>
      <w:ins w:id="98"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99" w:author="manolo" w:date="2010-12-23T14:56:00Z"/>
          <w:rFonts w:asciiTheme="minorHAnsi" w:eastAsiaTheme="minorEastAsia" w:hAnsiTheme="minorHAnsi" w:cstheme="minorBidi"/>
          <w:noProof/>
          <w:sz w:val="22"/>
        </w:rPr>
      </w:pPr>
      <w:ins w:id="10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"_Toc280879579"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ins>
      <w:r>
        <w:rPr>
          <w:noProof/>
          <w:webHidden/>
        </w:rPr>
      </w:r>
      <w:r>
        <w:rPr>
          <w:noProof/>
          <w:webHidden/>
        </w:rPr>
        <w:fldChar w:fldCharType="separate"/>
      </w:r>
      <w:r w:rsidR="000D5E98">
        <w:rPr>
          <w:noProof/>
          <w:webHidden/>
        </w:rPr>
        <w:t>1</w:t>
      </w:r>
      <w:ins w:id="101"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02" w:author="manolo" w:date="2010-12-23T14:56:00Z"/>
          <w:rFonts w:asciiTheme="minorHAnsi" w:eastAsiaTheme="minorEastAsia" w:hAnsiTheme="minorHAnsi" w:cstheme="minorBidi"/>
          <w:noProof/>
          <w:sz w:val="22"/>
          <w:lang w:eastAsia="es-CL"/>
        </w:rPr>
      </w:pPr>
      <w:ins w:id="10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ins>
      <w:r>
        <w:rPr>
          <w:noProof/>
          <w:webHidden/>
        </w:rPr>
      </w:r>
      <w:r>
        <w:rPr>
          <w:noProof/>
          <w:webHidden/>
        </w:rPr>
        <w:fldChar w:fldCharType="separate"/>
      </w:r>
      <w:r w:rsidR="000D5E98">
        <w:rPr>
          <w:noProof/>
          <w:webHidden/>
        </w:rPr>
        <w:t>1</w:t>
      </w:r>
      <w:ins w:id="104"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05" w:author="manolo" w:date="2010-12-23T14:56:00Z"/>
          <w:rFonts w:asciiTheme="minorHAnsi" w:eastAsiaTheme="minorEastAsia" w:hAnsiTheme="minorHAnsi" w:cstheme="minorBidi"/>
          <w:noProof/>
          <w:sz w:val="22"/>
          <w:lang w:eastAsia="es-CL"/>
        </w:rPr>
      </w:pPr>
      <w:ins w:id="10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ins>
      <w:r>
        <w:rPr>
          <w:noProof/>
          <w:webHidden/>
        </w:rPr>
      </w:r>
      <w:r>
        <w:rPr>
          <w:noProof/>
          <w:webHidden/>
        </w:rPr>
        <w:fldChar w:fldCharType="separate"/>
      </w:r>
      <w:r w:rsidR="000D5E98">
        <w:rPr>
          <w:noProof/>
          <w:webHidden/>
        </w:rPr>
        <w:t>1</w:t>
      </w:r>
      <w:ins w:id="107"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08" w:author="manolo" w:date="2010-12-23T14:56:00Z"/>
          <w:rFonts w:asciiTheme="minorHAnsi" w:eastAsiaTheme="minorEastAsia" w:hAnsiTheme="minorHAnsi" w:cstheme="minorBidi"/>
          <w:noProof/>
          <w:sz w:val="22"/>
        </w:rPr>
      </w:pPr>
      <w:ins w:id="10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ins>
      <w:r>
        <w:rPr>
          <w:noProof/>
          <w:webHidden/>
        </w:rPr>
      </w:r>
      <w:r>
        <w:rPr>
          <w:noProof/>
          <w:webHidden/>
        </w:rPr>
        <w:fldChar w:fldCharType="separate"/>
      </w:r>
      <w:r w:rsidR="000D5E98">
        <w:rPr>
          <w:noProof/>
          <w:webHidden/>
        </w:rPr>
        <w:t>1</w:t>
      </w:r>
      <w:ins w:id="110"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11" w:author="manolo" w:date="2010-12-23T14:56:00Z"/>
          <w:rFonts w:asciiTheme="minorHAnsi" w:eastAsiaTheme="minorEastAsia" w:hAnsiTheme="minorHAnsi" w:cstheme="minorBidi"/>
          <w:noProof/>
          <w:sz w:val="22"/>
        </w:rPr>
      </w:pPr>
      <w:ins w:id="11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ins>
      <w:r>
        <w:rPr>
          <w:noProof/>
          <w:webHidden/>
        </w:rPr>
      </w:r>
      <w:r>
        <w:rPr>
          <w:noProof/>
          <w:webHidden/>
        </w:rPr>
        <w:fldChar w:fldCharType="separate"/>
      </w:r>
      <w:r w:rsidR="000D5E98">
        <w:rPr>
          <w:noProof/>
          <w:webHidden/>
        </w:rPr>
        <w:t>1</w:t>
      </w:r>
      <w:ins w:id="113"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14" w:author="manolo" w:date="2010-12-23T14:56:00Z"/>
          <w:rFonts w:asciiTheme="minorHAnsi" w:eastAsiaTheme="minorEastAsia" w:hAnsiTheme="minorHAnsi" w:cstheme="minorBidi"/>
          <w:noProof/>
          <w:sz w:val="22"/>
        </w:rPr>
      </w:pPr>
      <w:ins w:id="11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ins>
      <w:r>
        <w:rPr>
          <w:noProof/>
          <w:webHidden/>
        </w:rPr>
      </w:r>
      <w:r>
        <w:rPr>
          <w:noProof/>
          <w:webHidden/>
        </w:rPr>
        <w:fldChar w:fldCharType="separate"/>
      </w:r>
      <w:r w:rsidR="000D5E98">
        <w:rPr>
          <w:noProof/>
          <w:webHidden/>
        </w:rPr>
        <w:t>1</w:t>
      </w:r>
      <w:ins w:id="116"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17" w:author="manolo" w:date="2010-12-23T14:56:00Z"/>
          <w:rFonts w:asciiTheme="minorHAnsi" w:eastAsiaTheme="minorEastAsia" w:hAnsiTheme="minorHAnsi" w:cstheme="minorBidi"/>
          <w:noProof/>
          <w:sz w:val="22"/>
          <w:lang w:eastAsia="es-CL"/>
        </w:rPr>
      </w:pPr>
      <w:ins w:id="11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ins>
      <w:r>
        <w:rPr>
          <w:noProof/>
          <w:webHidden/>
        </w:rPr>
      </w:r>
      <w:r>
        <w:rPr>
          <w:noProof/>
          <w:webHidden/>
        </w:rPr>
        <w:fldChar w:fldCharType="separate"/>
      </w:r>
      <w:r w:rsidR="000D5E98">
        <w:rPr>
          <w:noProof/>
          <w:webHidden/>
        </w:rPr>
        <w:t>1</w:t>
      </w:r>
      <w:ins w:id="119"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20" w:author="manolo" w:date="2010-12-23T14:56:00Z"/>
          <w:rFonts w:asciiTheme="minorHAnsi" w:eastAsiaTheme="minorEastAsia" w:hAnsiTheme="minorHAnsi" w:cstheme="minorBidi"/>
          <w:noProof/>
          <w:sz w:val="22"/>
        </w:rPr>
      </w:pPr>
      <w:ins w:id="12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ins>
      <w:r>
        <w:rPr>
          <w:noProof/>
          <w:webHidden/>
        </w:rPr>
      </w:r>
      <w:r>
        <w:rPr>
          <w:noProof/>
          <w:webHidden/>
        </w:rPr>
        <w:fldChar w:fldCharType="separate"/>
      </w:r>
      <w:r w:rsidR="000D5E98">
        <w:rPr>
          <w:noProof/>
          <w:webHidden/>
        </w:rPr>
        <w:t>1</w:t>
      </w:r>
      <w:ins w:id="12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23" w:author="manolo" w:date="2010-12-23T14:56:00Z"/>
          <w:rFonts w:asciiTheme="minorHAnsi" w:eastAsiaTheme="minorEastAsia" w:hAnsiTheme="minorHAnsi" w:cstheme="minorBidi"/>
          <w:noProof/>
          <w:sz w:val="22"/>
        </w:rPr>
      </w:pPr>
      <w:ins w:id="12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ins>
      <w:r>
        <w:rPr>
          <w:noProof/>
          <w:webHidden/>
        </w:rPr>
      </w:r>
      <w:r>
        <w:rPr>
          <w:noProof/>
          <w:webHidden/>
        </w:rPr>
        <w:fldChar w:fldCharType="separate"/>
      </w:r>
      <w:r w:rsidR="000D5E98">
        <w:rPr>
          <w:noProof/>
          <w:webHidden/>
        </w:rPr>
        <w:t>1</w:t>
      </w:r>
      <w:ins w:id="125" w:author="manolo" w:date="2010-12-23T14:56:00Z">
        <w:r>
          <w:rPr>
            <w:noProof/>
            <w:webHidden/>
          </w:rPr>
          <w:fldChar w:fldCharType="end"/>
        </w:r>
        <w:r w:rsidRPr="00F57296">
          <w:rPr>
            <w:rStyle w:val="Hipervnculo"/>
            <w:noProof/>
          </w:rPr>
          <w:fldChar w:fldCharType="end"/>
        </w:r>
      </w:ins>
    </w:p>
    <w:p w:rsidR="005C0E38" w:rsidRDefault="00B56E7C">
      <w:pPr>
        <w:pStyle w:val="TDC1"/>
        <w:rPr>
          <w:ins w:id="126" w:author="manolo" w:date="2010-12-23T14:56:00Z"/>
          <w:rFonts w:asciiTheme="minorHAnsi" w:eastAsiaTheme="minorEastAsia" w:hAnsiTheme="minorHAnsi" w:cstheme="minorBidi"/>
          <w:b w:val="0"/>
          <w:sz w:val="22"/>
          <w:lang w:eastAsia="es-CL"/>
        </w:rPr>
      </w:pPr>
      <w:ins w:id="127"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"_Toc280879588"</w:instrText>
        </w:r>
        <w:r w:rsidR="005C0E38" w:rsidRPr="00F57296">
          <w:rPr>
            <w:rStyle w:val="Hipervnculo"/>
          </w:rPr>
          <w:instrText xml:space="preserve"> </w:instrText>
        </w:r>
        <w:r w:rsidRPr="00F57296">
          <w:rPr>
            <w:rStyle w:val="Hipervnculo"/>
          </w:rPr>
          <w:fldChar w:fldCharType="separate"/>
        </w:r>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ins>
      <w:r>
        <w:rPr>
          <w:webHidden/>
        </w:rPr>
      </w:r>
      <w:r>
        <w:rPr>
          <w:webHidden/>
        </w:rPr>
        <w:fldChar w:fldCharType="separate"/>
      </w:r>
      <w:r w:rsidR="000D5E98">
        <w:rPr>
          <w:webHidden/>
        </w:rPr>
        <w:t>1</w:t>
      </w:r>
      <w:ins w:id="128" w:author="manolo" w:date="2010-12-23T14:56:00Z">
        <w:r>
          <w:rPr>
            <w:webHidden/>
          </w:rPr>
          <w:fldChar w:fldCharType="end"/>
        </w:r>
        <w:r w:rsidRPr="00F57296">
          <w:rPr>
            <w:rStyle w:val="Hipervnculo"/>
          </w:rPr>
          <w:fldChar w:fldCharType="end"/>
        </w:r>
      </w:ins>
    </w:p>
    <w:p w:rsidR="005C0E38" w:rsidRDefault="00B56E7C">
      <w:pPr>
        <w:pStyle w:val="TDC2"/>
        <w:tabs>
          <w:tab w:val="right" w:leader="dot" w:pos="8828"/>
        </w:tabs>
        <w:rPr>
          <w:ins w:id="129" w:author="manolo" w:date="2010-12-23T14:56:00Z"/>
          <w:rFonts w:asciiTheme="minorHAnsi" w:eastAsiaTheme="minorEastAsia" w:hAnsiTheme="minorHAnsi" w:cstheme="minorBidi"/>
          <w:noProof/>
          <w:sz w:val="22"/>
          <w:lang w:eastAsia="es-CL"/>
        </w:rPr>
      </w:pPr>
      <w:ins w:id="13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"_Toc280879589"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ins>
      <w:r>
        <w:rPr>
          <w:noProof/>
          <w:webHidden/>
        </w:rPr>
      </w:r>
      <w:r>
        <w:rPr>
          <w:noProof/>
          <w:webHidden/>
        </w:rPr>
        <w:fldChar w:fldCharType="separate"/>
      </w:r>
      <w:r w:rsidR="000D5E98">
        <w:rPr>
          <w:noProof/>
          <w:webHidden/>
        </w:rPr>
        <w:t>1</w:t>
      </w:r>
      <w:ins w:id="131"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32" w:author="manolo" w:date="2010-12-23T14:56:00Z"/>
          <w:rFonts w:asciiTheme="minorHAnsi" w:eastAsiaTheme="minorEastAsia" w:hAnsiTheme="minorHAnsi" w:cstheme="minorBidi"/>
          <w:noProof/>
          <w:sz w:val="22"/>
        </w:rPr>
      </w:pPr>
      <w:ins w:id="13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ins>
      <w:r>
        <w:rPr>
          <w:noProof/>
          <w:webHidden/>
        </w:rPr>
      </w:r>
      <w:r>
        <w:rPr>
          <w:noProof/>
          <w:webHidden/>
        </w:rPr>
        <w:fldChar w:fldCharType="separate"/>
      </w:r>
      <w:r w:rsidR="000D5E98">
        <w:rPr>
          <w:noProof/>
          <w:webHidden/>
        </w:rPr>
        <w:t>1</w:t>
      </w:r>
      <w:ins w:id="134"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35" w:author="manolo" w:date="2010-12-23T14:56:00Z"/>
          <w:rFonts w:asciiTheme="minorHAnsi" w:eastAsiaTheme="minorEastAsia" w:hAnsiTheme="minorHAnsi" w:cstheme="minorBidi"/>
          <w:noProof/>
          <w:sz w:val="22"/>
        </w:rPr>
      </w:pPr>
      <w:ins w:id="13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ins>
      <w:r>
        <w:rPr>
          <w:noProof/>
          <w:webHidden/>
        </w:rPr>
      </w:r>
      <w:r>
        <w:rPr>
          <w:noProof/>
          <w:webHidden/>
        </w:rPr>
        <w:fldChar w:fldCharType="separate"/>
      </w:r>
      <w:r w:rsidR="000D5E98">
        <w:rPr>
          <w:noProof/>
          <w:webHidden/>
        </w:rPr>
        <w:t>1</w:t>
      </w:r>
      <w:ins w:id="137"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38" w:author="manolo" w:date="2010-12-23T14:56:00Z"/>
          <w:rFonts w:asciiTheme="minorHAnsi" w:eastAsiaTheme="minorEastAsia" w:hAnsiTheme="minorHAnsi" w:cstheme="minorBidi"/>
          <w:noProof/>
          <w:sz w:val="22"/>
          <w:lang w:eastAsia="es-CL"/>
        </w:rPr>
      </w:pPr>
      <w:ins w:id="13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ins>
      <w:r>
        <w:rPr>
          <w:noProof/>
          <w:webHidden/>
        </w:rPr>
      </w:r>
      <w:r>
        <w:rPr>
          <w:noProof/>
          <w:webHidden/>
        </w:rPr>
        <w:fldChar w:fldCharType="separate"/>
      </w:r>
      <w:r w:rsidR="000D5E98">
        <w:rPr>
          <w:noProof/>
          <w:webHidden/>
        </w:rPr>
        <w:t>1</w:t>
      </w:r>
      <w:ins w:id="140"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41" w:author="manolo" w:date="2010-12-23T14:56:00Z"/>
          <w:rFonts w:asciiTheme="minorHAnsi" w:eastAsiaTheme="minorEastAsia" w:hAnsiTheme="minorHAnsi" w:cstheme="minorBidi"/>
          <w:noProof/>
          <w:sz w:val="22"/>
        </w:rPr>
      </w:pPr>
      <w:ins w:id="14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ins>
      <w:r>
        <w:rPr>
          <w:noProof/>
          <w:webHidden/>
        </w:rPr>
      </w:r>
      <w:r>
        <w:rPr>
          <w:noProof/>
          <w:webHidden/>
        </w:rPr>
        <w:fldChar w:fldCharType="separate"/>
      </w:r>
      <w:r w:rsidR="000D5E98">
        <w:rPr>
          <w:noProof/>
          <w:webHidden/>
        </w:rPr>
        <w:t>1</w:t>
      </w:r>
      <w:ins w:id="143"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44" w:author="manolo" w:date="2010-12-23T14:56:00Z"/>
          <w:rFonts w:asciiTheme="minorHAnsi" w:eastAsiaTheme="minorEastAsia" w:hAnsiTheme="minorHAnsi" w:cstheme="minorBidi"/>
          <w:noProof/>
          <w:sz w:val="22"/>
        </w:rPr>
      </w:pPr>
      <w:ins w:id="14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ins>
      <w:r>
        <w:rPr>
          <w:noProof/>
          <w:webHidden/>
        </w:rPr>
      </w:r>
      <w:r>
        <w:rPr>
          <w:noProof/>
          <w:webHidden/>
        </w:rPr>
        <w:fldChar w:fldCharType="separate"/>
      </w:r>
      <w:r w:rsidR="000D5E98">
        <w:rPr>
          <w:noProof/>
          <w:webHidden/>
        </w:rPr>
        <w:t>1</w:t>
      </w:r>
      <w:ins w:id="146"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47" w:author="manolo" w:date="2010-12-23T14:56:00Z"/>
          <w:rFonts w:asciiTheme="minorHAnsi" w:eastAsiaTheme="minorEastAsia" w:hAnsiTheme="minorHAnsi" w:cstheme="minorBidi"/>
          <w:noProof/>
          <w:sz w:val="22"/>
        </w:rPr>
      </w:pPr>
      <w:ins w:id="14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ins>
      <w:r>
        <w:rPr>
          <w:noProof/>
          <w:webHidden/>
        </w:rPr>
      </w:r>
      <w:r>
        <w:rPr>
          <w:noProof/>
          <w:webHidden/>
        </w:rPr>
        <w:fldChar w:fldCharType="separate"/>
      </w:r>
      <w:r w:rsidR="000D5E98">
        <w:rPr>
          <w:noProof/>
          <w:webHidden/>
        </w:rPr>
        <w:t>1</w:t>
      </w:r>
      <w:ins w:id="149"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50" w:author="manolo" w:date="2010-12-23T14:56:00Z"/>
          <w:rFonts w:asciiTheme="minorHAnsi" w:eastAsiaTheme="minorEastAsia" w:hAnsiTheme="minorHAnsi" w:cstheme="minorBidi"/>
          <w:noProof/>
          <w:sz w:val="22"/>
        </w:rPr>
      </w:pPr>
      <w:ins w:id="15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ins>
      <w:r>
        <w:rPr>
          <w:noProof/>
          <w:webHidden/>
        </w:rPr>
      </w:r>
      <w:r>
        <w:rPr>
          <w:noProof/>
          <w:webHidden/>
        </w:rPr>
        <w:fldChar w:fldCharType="separate"/>
      </w:r>
      <w:r w:rsidR="000D5E98">
        <w:rPr>
          <w:noProof/>
          <w:webHidden/>
        </w:rPr>
        <w:t>1</w:t>
      </w:r>
      <w:ins w:id="15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53" w:author="manolo" w:date="2010-12-23T14:56:00Z"/>
          <w:rFonts w:asciiTheme="minorHAnsi" w:eastAsiaTheme="minorEastAsia" w:hAnsiTheme="minorHAnsi" w:cstheme="minorBidi"/>
          <w:noProof/>
          <w:sz w:val="22"/>
        </w:rPr>
      </w:pPr>
      <w:ins w:id="15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ins>
      <w:r>
        <w:rPr>
          <w:noProof/>
          <w:webHidden/>
        </w:rPr>
      </w:r>
      <w:r>
        <w:rPr>
          <w:noProof/>
          <w:webHidden/>
        </w:rPr>
        <w:fldChar w:fldCharType="separate"/>
      </w:r>
      <w:r w:rsidR="000D5E98">
        <w:rPr>
          <w:noProof/>
          <w:webHidden/>
        </w:rPr>
        <w:t>1</w:t>
      </w:r>
      <w:ins w:id="155"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56" w:author="manolo" w:date="2010-12-23T14:56:00Z"/>
          <w:rFonts w:asciiTheme="minorHAnsi" w:eastAsiaTheme="minorEastAsia" w:hAnsiTheme="minorHAnsi" w:cstheme="minorBidi"/>
          <w:noProof/>
          <w:sz w:val="22"/>
          <w:lang w:eastAsia="es-CL"/>
        </w:rPr>
      </w:pPr>
      <w:ins w:id="15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"_Toc280879598"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ins>
      <w:r>
        <w:rPr>
          <w:noProof/>
          <w:webHidden/>
        </w:rPr>
      </w:r>
      <w:r>
        <w:rPr>
          <w:noProof/>
          <w:webHidden/>
        </w:rPr>
        <w:fldChar w:fldCharType="separate"/>
      </w:r>
      <w:r w:rsidR="000D5E98">
        <w:rPr>
          <w:noProof/>
          <w:webHidden/>
        </w:rPr>
        <w:t>1</w:t>
      </w:r>
      <w:ins w:id="158" w:author="manolo" w:date="2010-12-23T14:56:00Z">
        <w:r>
          <w:rPr>
            <w:noProof/>
            <w:webHidden/>
          </w:rPr>
          <w:fldChar w:fldCharType="end"/>
        </w:r>
        <w:r w:rsidRPr="00F57296">
          <w:rPr>
            <w:rStyle w:val="Hipervnculo"/>
            <w:noProof/>
          </w:rPr>
          <w:fldChar w:fldCharType="end"/>
        </w:r>
      </w:ins>
    </w:p>
    <w:p w:rsidR="005C0E38" w:rsidRDefault="00B56E7C">
      <w:pPr>
        <w:pStyle w:val="TDC1"/>
        <w:rPr>
          <w:ins w:id="159" w:author="manolo" w:date="2010-12-23T14:56:00Z"/>
          <w:rFonts w:asciiTheme="minorHAnsi" w:eastAsiaTheme="minorEastAsia" w:hAnsiTheme="minorHAnsi" w:cstheme="minorBidi"/>
          <w:b w:val="0"/>
          <w:sz w:val="22"/>
          <w:lang w:eastAsia="es-CL"/>
        </w:rPr>
      </w:pPr>
      <w:ins w:id="160"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"_Toc280879599"</w:instrText>
        </w:r>
        <w:r w:rsidR="005C0E38" w:rsidRPr="00F57296">
          <w:rPr>
            <w:rStyle w:val="Hipervnculo"/>
          </w:rPr>
          <w:instrText xml:space="preserve"> </w:instrText>
        </w:r>
        <w:r w:rsidRPr="00F57296">
          <w:rPr>
            <w:rStyle w:val="Hipervnculo"/>
          </w:rPr>
          <w:fldChar w:fldCharType="separate"/>
        </w:r>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ins>
      <w:r>
        <w:rPr>
          <w:webHidden/>
        </w:rPr>
      </w:r>
      <w:r>
        <w:rPr>
          <w:webHidden/>
        </w:rPr>
        <w:fldChar w:fldCharType="separate"/>
      </w:r>
      <w:r w:rsidR="000D5E98">
        <w:rPr>
          <w:webHidden/>
        </w:rPr>
        <w:t>1</w:t>
      </w:r>
      <w:ins w:id="161" w:author="manolo" w:date="2010-12-23T14:56:00Z">
        <w:r>
          <w:rPr>
            <w:webHidden/>
          </w:rPr>
          <w:fldChar w:fldCharType="end"/>
        </w:r>
        <w:r w:rsidRPr="00F57296">
          <w:rPr>
            <w:rStyle w:val="Hipervnculo"/>
          </w:rPr>
          <w:fldChar w:fldCharType="end"/>
        </w:r>
      </w:ins>
    </w:p>
    <w:p w:rsidR="005C0E38" w:rsidRDefault="00B56E7C">
      <w:pPr>
        <w:pStyle w:val="TDC2"/>
        <w:tabs>
          <w:tab w:val="right" w:leader="dot" w:pos="8828"/>
        </w:tabs>
        <w:rPr>
          <w:ins w:id="162" w:author="manolo" w:date="2010-12-23T14:56:00Z"/>
          <w:rFonts w:asciiTheme="minorHAnsi" w:eastAsiaTheme="minorEastAsia" w:hAnsiTheme="minorHAnsi" w:cstheme="minorBidi"/>
          <w:noProof/>
          <w:sz w:val="22"/>
          <w:lang w:eastAsia="es-CL"/>
        </w:rPr>
      </w:pPr>
      <w:ins w:id="16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ins>
      <w:r>
        <w:rPr>
          <w:noProof/>
          <w:webHidden/>
        </w:rPr>
      </w:r>
      <w:r>
        <w:rPr>
          <w:noProof/>
          <w:webHidden/>
        </w:rPr>
        <w:fldChar w:fldCharType="separate"/>
      </w:r>
      <w:r w:rsidR="000D5E98">
        <w:rPr>
          <w:noProof/>
          <w:webHidden/>
        </w:rPr>
        <w:t>1</w:t>
      </w:r>
      <w:ins w:id="164"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65" w:author="manolo" w:date="2010-12-23T14:56:00Z"/>
          <w:rFonts w:asciiTheme="minorHAnsi" w:eastAsiaTheme="minorEastAsia" w:hAnsiTheme="minorHAnsi" w:cstheme="minorBidi"/>
          <w:noProof/>
          <w:sz w:val="22"/>
        </w:rPr>
      </w:pPr>
      <w:ins w:id="16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ins>
      <w:r>
        <w:rPr>
          <w:noProof/>
          <w:webHidden/>
        </w:rPr>
      </w:r>
      <w:r>
        <w:rPr>
          <w:noProof/>
          <w:webHidden/>
        </w:rPr>
        <w:fldChar w:fldCharType="separate"/>
      </w:r>
      <w:r w:rsidR="000D5E98">
        <w:rPr>
          <w:noProof/>
          <w:webHidden/>
        </w:rPr>
        <w:t>1</w:t>
      </w:r>
      <w:ins w:id="167"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68" w:author="manolo" w:date="2010-12-23T14:56:00Z"/>
          <w:rFonts w:asciiTheme="minorHAnsi" w:eastAsiaTheme="minorEastAsia" w:hAnsiTheme="minorHAnsi" w:cstheme="minorBidi"/>
          <w:noProof/>
          <w:sz w:val="22"/>
        </w:rPr>
      </w:pPr>
      <w:ins w:id="16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ins>
      <w:r>
        <w:rPr>
          <w:noProof/>
          <w:webHidden/>
        </w:rPr>
      </w:r>
      <w:r>
        <w:rPr>
          <w:noProof/>
          <w:webHidden/>
        </w:rPr>
        <w:fldChar w:fldCharType="separate"/>
      </w:r>
      <w:r w:rsidR="000D5E98">
        <w:rPr>
          <w:noProof/>
          <w:webHidden/>
        </w:rPr>
        <w:t>1</w:t>
      </w:r>
      <w:ins w:id="170"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71" w:author="manolo" w:date="2010-12-23T14:56:00Z"/>
          <w:rFonts w:asciiTheme="minorHAnsi" w:eastAsiaTheme="minorEastAsia" w:hAnsiTheme="minorHAnsi" w:cstheme="minorBidi"/>
          <w:noProof/>
          <w:sz w:val="22"/>
          <w:lang w:eastAsia="es-CL"/>
        </w:rPr>
      </w:pPr>
      <w:ins w:id="17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ins>
      <w:r>
        <w:rPr>
          <w:noProof/>
          <w:webHidden/>
        </w:rPr>
      </w:r>
      <w:r>
        <w:rPr>
          <w:noProof/>
          <w:webHidden/>
        </w:rPr>
        <w:fldChar w:fldCharType="separate"/>
      </w:r>
      <w:r w:rsidR="000D5E98">
        <w:rPr>
          <w:noProof/>
          <w:webHidden/>
        </w:rPr>
        <w:t>1</w:t>
      </w:r>
      <w:ins w:id="173"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74" w:author="manolo" w:date="2010-12-23T14:56:00Z"/>
          <w:rFonts w:asciiTheme="minorHAnsi" w:eastAsiaTheme="minorEastAsia" w:hAnsiTheme="minorHAnsi" w:cstheme="minorBidi"/>
          <w:noProof/>
          <w:sz w:val="22"/>
        </w:rPr>
      </w:pPr>
      <w:ins w:id="17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ins>
      <w:r>
        <w:rPr>
          <w:noProof/>
          <w:webHidden/>
        </w:rPr>
      </w:r>
      <w:r>
        <w:rPr>
          <w:noProof/>
          <w:webHidden/>
        </w:rPr>
        <w:fldChar w:fldCharType="separate"/>
      </w:r>
      <w:r w:rsidR="000D5E98">
        <w:rPr>
          <w:noProof/>
          <w:webHidden/>
        </w:rPr>
        <w:t>1</w:t>
      </w:r>
      <w:ins w:id="176"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77" w:author="manolo" w:date="2010-12-23T14:56:00Z"/>
          <w:rFonts w:asciiTheme="minorHAnsi" w:eastAsiaTheme="minorEastAsia" w:hAnsiTheme="minorHAnsi" w:cstheme="minorBidi"/>
          <w:noProof/>
          <w:sz w:val="22"/>
        </w:rPr>
      </w:pPr>
      <w:ins w:id="17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ins>
      <w:r>
        <w:rPr>
          <w:noProof/>
          <w:webHidden/>
        </w:rPr>
      </w:r>
      <w:r>
        <w:rPr>
          <w:noProof/>
          <w:webHidden/>
        </w:rPr>
        <w:fldChar w:fldCharType="separate"/>
      </w:r>
      <w:r w:rsidR="000D5E98">
        <w:rPr>
          <w:noProof/>
          <w:webHidden/>
        </w:rPr>
        <w:t>1</w:t>
      </w:r>
      <w:ins w:id="179"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80" w:author="manolo" w:date="2010-12-23T14:56:00Z"/>
          <w:rFonts w:asciiTheme="minorHAnsi" w:eastAsiaTheme="minorEastAsia" w:hAnsiTheme="minorHAnsi" w:cstheme="minorBidi"/>
          <w:noProof/>
          <w:sz w:val="22"/>
        </w:rPr>
      </w:pPr>
      <w:ins w:id="18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ins>
      <w:r>
        <w:rPr>
          <w:noProof/>
          <w:webHidden/>
        </w:rPr>
      </w:r>
      <w:r>
        <w:rPr>
          <w:noProof/>
          <w:webHidden/>
        </w:rPr>
        <w:fldChar w:fldCharType="separate"/>
      </w:r>
      <w:r w:rsidR="000D5E98">
        <w:rPr>
          <w:noProof/>
          <w:webHidden/>
        </w:rPr>
        <w:t>1</w:t>
      </w:r>
      <w:ins w:id="18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83" w:author="manolo" w:date="2010-12-23T14:56:00Z"/>
          <w:rFonts w:asciiTheme="minorHAnsi" w:eastAsiaTheme="minorEastAsia" w:hAnsiTheme="minorHAnsi" w:cstheme="minorBidi"/>
          <w:noProof/>
          <w:sz w:val="22"/>
        </w:rPr>
      </w:pPr>
      <w:ins w:id="18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ins>
      <w:r>
        <w:rPr>
          <w:noProof/>
          <w:webHidden/>
        </w:rPr>
      </w:r>
      <w:r>
        <w:rPr>
          <w:noProof/>
          <w:webHidden/>
        </w:rPr>
        <w:fldChar w:fldCharType="separate"/>
      </w:r>
      <w:r w:rsidR="000D5E98">
        <w:rPr>
          <w:noProof/>
          <w:webHidden/>
        </w:rPr>
        <w:t>1</w:t>
      </w:r>
      <w:ins w:id="185"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86" w:author="manolo" w:date="2010-12-23T14:56:00Z"/>
          <w:rFonts w:asciiTheme="minorHAnsi" w:eastAsiaTheme="minorEastAsia" w:hAnsiTheme="minorHAnsi" w:cstheme="minorBidi"/>
          <w:noProof/>
          <w:sz w:val="22"/>
        </w:rPr>
      </w:pPr>
      <w:ins w:id="18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ins>
      <w:r>
        <w:rPr>
          <w:noProof/>
          <w:webHidden/>
        </w:rPr>
      </w:r>
      <w:r>
        <w:rPr>
          <w:noProof/>
          <w:webHidden/>
        </w:rPr>
        <w:fldChar w:fldCharType="separate"/>
      </w:r>
      <w:r w:rsidR="000D5E98">
        <w:rPr>
          <w:noProof/>
          <w:webHidden/>
        </w:rPr>
        <w:t>1</w:t>
      </w:r>
      <w:ins w:id="188"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89" w:author="manolo" w:date="2010-12-23T14:56:00Z"/>
          <w:rFonts w:asciiTheme="minorHAnsi" w:eastAsiaTheme="minorEastAsia" w:hAnsiTheme="minorHAnsi" w:cstheme="minorBidi"/>
          <w:noProof/>
          <w:sz w:val="22"/>
        </w:rPr>
      </w:pPr>
      <w:ins w:id="19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"_Toc280879609"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ins>
      <w:r>
        <w:rPr>
          <w:noProof/>
          <w:webHidden/>
        </w:rPr>
      </w:r>
      <w:r>
        <w:rPr>
          <w:noProof/>
          <w:webHidden/>
        </w:rPr>
        <w:fldChar w:fldCharType="separate"/>
      </w:r>
      <w:r w:rsidR="000D5E98">
        <w:rPr>
          <w:noProof/>
          <w:webHidden/>
        </w:rPr>
        <w:t>1</w:t>
      </w:r>
      <w:ins w:id="191"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92" w:author="manolo" w:date="2010-12-23T14:56:00Z"/>
          <w:rFonts w:asciiTheme="minorHAnsi" w:eastAsiaTheme="minorEastAsia" w:hAnsiTheme="minorHAnsi" w:cstheme="minorBidi"/>
          <w:noProof/>
          <w:sz w:val="22"/>
        </w:rPr>
      </w:pPr>
      <w:ins w:id="19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ins>
      <w:r>
        <w:rPr>
          <w:noProof/>
          <w:webHidden/>
        </w:rPr>
      </w:r>
      <w:r>
        <w:rPr>
          <w:noProof/>
          <w:webHidden/>
        </w:rPr>
        <w:fldChar w:fldCharType="separate"/>
      </w:r>
      <w:r w:rsidR="000D5E98">
        <w:rPr>
          <w:noProof/>
          <w:webHidden/>
        </w:rPr>
        <w:t>1</w:t>
      </w:r>
      <w:ins w:id="194"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195" w:author="manolo" w:date="2010-12-23T14:56:00Z"/>
          <w:rFonts w:asciiTheme="minorHAnsi" w:eastAsiaTheme="minorEastAsia" w:hAnsiTheme="minorHAnsi" w:cstheme="minorBidi"/>
          <w:noProof/>
          <w:sz w:val="22"/>
          <w:lang w:eastAsia="es-CL"/>
        </w:rPr>
      </w:pPr>
      <w:ins w:id="19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ins>
      <w:r>
        <w:rPr>
          <w:noProof/>
          <w:webHidden/>
        </w:rPr>
      </w:r>
      <w:r>
        <w:rPr>
          <w:noProof/>
          <w:webHidden/>
        </w:rPr>
        <w:fldChar w:fldCharType="separate"/>
      </w:r>
      <w:r w:rsidR="000D5E98">
        <w:rPr>
          <w:noProof/>
          <w:webHidden/>
        </w:rPr>
        <w:t>1</w:t>
      </w:r>
      <w:ins w:id="197"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198" w:author="manolo" w:date="2010-12-23T14:56:00Z"/>
          <w:rFonts w:asciiTheme="minorHAnsi" w:eastAsiaTheme="minorEastAsia" w:hAnsiTheme="minorHAnsi" w:cstheme="minorBidi"/>
          <w:noProof/>
          <w:sz w:val="22"/>
        </w:rPr>
      </w:pPr>
      <w:ins w:id="19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ins>
      <w:r>
        <w:rPr>
          <w:noProof/>
          <w:webHidden/>
        </w:rPr>
      </w:r>
      <w:r>
        <w:rPr>
          <w:noProof/>
          <w:webHidden/>
        </w:rPr>
        <w:fldChar w:fldCharType="separate"/>
      </w:r>
      <w:r w:rsidR="000D5E98">
        <w:rPr>
          <w:noProof/>
          <w:webHidden/>
        </w:rPr>
        <w:t>1</w:t>
      </w:r>
      <w:ins w:id="200"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201" w:author="manolo" w:date="2010-12-23T14:56:00Z"/>
          <w:rFonts w:asciiTheme="minorHAnsi" w:eastAsiaTheme="minorEastAsia" w:hAnsiTheme="minorHAnsi" w:cstheme="minorBidi"/>
          <w:noProof/>
          <w:sz w:val="22"/>
        </w:rPr>
      </w:pPr>
      <w:ins w:id="20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ins>
      <w:r>
        <w:rPr>
          <w:noProof/>
          <w:webHidden/>
        </w:rPr>
      </w:r>
      <w:r>
        <w:rPr>
          <w:noProof/>
          <w:webHidden/>
        </w:rPr>
        <w:fldChar w:fldCharType="separate"/>
      </w:r>
      <w:r w:rsidR="000D5E98">
        <w:rPr>
          <w:noProof/>
          <w:webHidden/>
        </w:rPr>
        <w:t>1</w:t>
      </w:r>
      <w:ins w:id="203"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04" w:author="manolo" w:date="2010-12-23T14:56:00Z"/>
          <w:rFonts w:asciiTheme="minorHAnsi" w:eastAsiaTheme="minorEastAsia" w:hAnsiTheme="minorHAnsi" w:cstheme="minorBidi"/>
          <w:noProof/>
          <w:sz w:val="22"/>
          <w:lang w:eastAsia="es-CL"/>
        </w:rPr>
      </w:pPr>
      <w:ins w:id="20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ins>
      <w:r>
        <w:rPr>
          <w:noProof/>
          <w:webHidden/>
        </w:rPr>
      </w:r>
      <w:r>
        <w:rPr>
          <w:noProof/>
          <w:webHidden/>
        </w:rPr>
        <w:fldChar w:fldCharType="separate"/>
      </w:r>
      <w:r w:rsidR="000D5E98">
        <w:rPr>
          <w:noProof/>
          <w:webHidden/>
        </w:rPr>
        <w:t>1</w:t>
      </w:r>
      <w:ins w:id="206"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07" w:author="manolo" w:date="2010-12-23T14:56:00Z"/>
          <w:rFonts w:asciiTheme="minorHAnsi" w:eastAsiaTheme="minorEastAsia" w:hAnsiTheme="minorHAnsi" w:cstheme="minorBidi"/>
          <w:noProof/>
          <w:sz w:val="22"/>
          <w:lang w:eastAsia="es-CL"/>
        </w:rPr>
      </w:pPr>
      <w:ins w:id="208"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"_Toc280879615"</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ins>
      <w:r>
        <w:rPr>
          <w:noProof/>
          <w:webHidden/>
        </w:rPr>
      </w:r>
      <w:r>
        <w:rPr>
          <w:noProof/>
          <w:webHidden/>
        </w:rPr>
        <w:fldChar w:fldCharType="separate"/>
      </w:r>
      <w:r w:rsidR="000D5E98">
        <w:rPr>
          <w:noProof/>
          <w:webHidden/>
        </w:rPr>
        <w:t>1</w:t>
      </w:r>
      <w:ins w:id="209"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210" w:author="manolo" w:date="2010-12-23T14:56:00Z"/>
          <w:rFonts w:asciiTheme="minorHAnsi" w:eastAsiaTheme="minorEastAsia" w:hAnsiTheme="minorHAnsi" w:cstheme="minorBidi"/>
          <w:noProof/>
          <w:sz w:val="22"/>
        </w:rPr>
      </w:pPr>
      <w:ins w:id="211"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"_Toc280879616"</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ins>
      <w:r>
        <w:rPr>
          <w:noProof/>
          <w:webHidden/>
        </w:rPr>
      </w:r>
      <w:r>
        <w:rPr>
          <w:noProof/>
          <w:webHidden/>
        </w:rPr>
        <w:fldChar w:fldCharType="separate"/>
      </w:r>
      <w:r w:rsidR="000D5E98">
        <w:rPr>
          <w:noProof/>
          <w:webHidden/>
        </w:rPr>
        <w:t>1</w:t>
      </w:r>
      <w:ins w:id="212"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213" w:author="manolo" w:date="2010-12-23T14:56:00Z"/>
          <w:rFonts w:asciiTheme="minorHAnsi" w:eastAsiaTheme="minorEastAsia" w:hAnsiTheme="minorHAnsi" w:cstheme="minorBidi"/>
          <w:noProof/>
          <w:sz w:val="22"/>
        </w:rPr>
      </w:pPr>
      <w:ins w:id="214"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"_Toc280879617"</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ins>
      <w:r>
        <w:rPr>
          <w:noProof/>
          <w:webHidden/>
        </w:rPr>
      </w:r>
      <w:r>
        <w:rPr>
          <w:noProof/>
          <w:webHidden/>
        </w:rPr>
        <w:fldChar w:fldCharType="separate"/>
      </w:r>
      <w:r w:rsidR="000D5E98">
        <w:rPr>
          <w:noProof/>
          <w:webHidden/>
        </w:rPr>
        <w:t>1</w:t>
      </w:r>
      <w:ins w:id="215"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216" w:author="manolo" w:date="2010-12-23T14:56:00Z"/>
          <w:rFonts w:asciiTheme="minorHAnsi" w:eastAsiaTheme="minorEastAsia" w:hAnsiTheme="minorHAnsi" w:cstheme="minorBidi"/>
          <w:noProof/>
          <w:sz w:val="22"/>
        </w:rPr>
      </w:pPr>
      <w:ins w:id="217"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"_Toc280879618"</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ins>
      <w:r>
        <w:rPr>
          <w:noProof/>
          <w:webHidden/>
        </w:rPr>
      </w:r>
      <w:r>
        <w:rPr>
          <w:noProof/>
          <w:webHidden/>
        </w:rPr>
        <w:fldChar w:fldCharType="separate"/>
      </w:r>
      <w:r w:rsidR="000D5E98">
        <w:rPr>
          <w:noProof/>
          <w:webHidden/>
        </w:rPr>
        <w:t>1</w:t>
      </w:r>
      <w:ins w:id="218"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19" w:author="manolo" w:date="2010-12-23T14:56:00Z"/>
          <w:rFonts w:asciiTheme="minorHAnsi" w:eastAsiaTheme="minorEastAsia" w:hAnsiTheme="minorHAnsi" w:cstheme="minorBidi"/>
          <w:noProof/>
          <w:sz w:val="22"/>
          <w:lang w:eastAsia="es-CL"/>
        </w:rPr>
      </w:pPr>
      <w:ins w:id="220"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"_Toc280879619"</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ins>
      <w:r>
        <w:rPr>
          <w:noProof/>
          <w:webHidden/>
        </w:rPr>
      </w:r>
      <w:r>
        <w:rPr>
          <w:noProof/>
          <w:webHidden/>
        </w:rPr>
        <w:fldChar w:fldCharType="separate"/>
      </w:r>
      <w:r w:rsidR="000D5E98">
        <w:rPr>
          <w:noProof/>
          <w:webHidden/>
        </w:rPr>
        <w:t>1</w:t>
      </w:r>
      <w:ins w:id="221"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222" w:author="manolo" w:date="2010-12-23T14:56:00Z"/>
          <w:rFonts w:asciiTheme="minorHAnsi" w:eastAsiaTheme="minorEastAsia" w:hAnsiTheme="minorHAnsi" w:cstheme="minorBidi"/>
          <w:noProof/>
          <w:sz w:val="22"/>
        </w:rPr>
      </w:pPr>
      <w:ins w:id="223"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"_Toc280879620"</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ins>
      <w:r>
        <w:rPr>
          <w:noProof/>
          <w:webHidden/>
        </w:rPr>
      </w:r>
      <w:r>
        <w:rPr>
          <w:noProof/>
          <w:webHidden/>
        </w:rPr>
        <w:fldChar w:fldCharType="separate"/>
      </w:r>
      <w:r w:rsidR="000D5E98">
        <w:rPr>
          <w:noProof/>
          <w:webHidden/>
        </w:rPr>
        <w:t>1</w:t>
      </w:r>
      <w:ins w:id="224" w:author="manolo" w:date="2010-12-23T14:56:00Z">
        <w:r>
          <w:rPr>
            <w:noProof/>
            <w:webHidden/>
          </w:rPr>
          <w:fldChar w:fldCharType="end"/>
        </w:r>
        <w:r w:rsidRPr="00F57296">
          <w:rPr>
            <w:rStyle w:val="Hipervnculo"/>
            <w:noProof/>
          </w:rPr>
          <w:fldChar w:fldCharType="end"/>
        </w:r>
      </w:ins>
    </w:p>
    <w:p w:rsidR="005C0E38" w:rsidRDefault="00B56E7C">
      <w:pPr>
        <w:pStyle w:val="TDC3"/>
        <w:tabs>
          <w:tab w:val="right" w:leader="dot" w:pos="8828"/>
        </w:tabs>
        <w:rPr>
          <w:ins w:id="225" w:author="manolo" w:date="2010-12-23T14:56:00Z"/>
          <w:rFonts w:asciiTheme="minorHAnsi" w:eastAsiaTheme="minorEastAsia" w:hAnsiTheme="minorHAnsi" w:cstheme="minorBidi"/>
          <w:noProof/>
          <w:sz w:val="22"/>
        </w:rPr>
      </w:pPr>
      <w:ins w:id="226"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"_Toc280879621"</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ins>
      <w:r>
        <w:rPr>
          <w:noProof/>
          <w:webHidden/>
        </w:rPr>
      </w:r>
      <w:r>
        <w:rPr>
          <w:noProof/>
          <w:webHidden/>
        </w:rPr>
        <w:fldChar w:fldCharType="separate"/>
      </w:r>
      <w:r w:rsidR="000D5E98">
        <w:rPr>
          <w:noProof/>
          <w:webHidden/>
        </w:rPr>
        <w:t>1</w:t>
      </w:r>
      <w:ins w:id="227"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28" w:author="manolo" w:date="2010-12-23T14:56:00Z"/>
          <w:rFonts w:asciiTheme="minorHAnsi" w:eastAsiaTheme="minorEastAsia" w:hAnsiTheme="minorHAnsi" w:cstheme="minorBidi"/>
          <w:noProof/>
          <w:sz w:val="22"/>
          <w:lang w:eastAsia="es-CL"/>
        </w:rPr>
      </w:pPr>
      <w:ins w:id="229"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"_Toc280879622"</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ins>
      <w:r>
        <w:rPr>
          <w:noProof/>
          <w:webHidden/>
        </w:rPr>
      </w:r>
      <w:r>
        <w:rPr>
          <w:noProof/>
          <w:webHidden/>
        </w:rPr>
        <w:fldChar w:fldCharType="separate"/>
      </w:r>
      <w:r w:rsidR="000D5E98">
        <w:rPr>
          <w:noProof/>
          <w:webHidden/>
        </w:rPr>
        <w:t>1</w:t>
      </w:r>
      <w:ins w:id="230"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31" w:author="manolo" w:date="2010-12-23T14:56:00Z"/>
          <w:rFonts w:asciiTheme="minorHAnsi" w:eastAsiaTheme="minorEastAsia" w:hAnsiTheme="minorHAnsi" w:cstheme="minorBidi"/>
          <w:noProof/>
          <w:sz w:val="22"/>
          <w:lang w:eastAsia="es-CL"/>
        </w:rPr>
      </w:pPr>
      <w:ins w:id="232"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"_Toc280879623"</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ins>
      <w:r>
        <w:rPr>
          <w:noProof/>
          <w:webHidden/>
        </w:rPr>
      </w:r>
      <w:r>
        <w:rPr>
          <w:noProof/>
          <w:webHidden/>
        </w:rPr>
        <w:fldChar w:fldCharType="separate"/>
      </w:r>
      <w:r w:rsidR="000D5E98">
        <w:rPr>
          <w:noProof/>
          <w:webHidden/>
        </w:rPr>
        <w:t>1</w:t>
      </w:r>
      <w:ins w:id="233" w:author="manolo" w:date="2010-12-23T14:56:00Z">
        <w:r>
          <w:rPr>
            <w:noProof/>
            <w:webHidden/>
          </w:rPr>
          <w:fldChar w:fldCharType="end"/>
        </w:r>
        <w:r w:rsidRPr="00F57296">
          <w:rPr>
            <w:rStyle w:val="Hipervnculo"/>
            <w:noProof/>
          </w:rPr>
          <w:fldChar w:fldCharType="end"/>
        </w:r>
      </w:ins>
    </w:p>
    <w:p w:rsidR="005C0E38" w:rsidRDefault="00B56E7C">
      <w:pPr>
        <w:pStyle w:val="TDC2"/>
        <w:tabs>
          <w:tab w:val="right" w:leader="dot" w:pos="8828"/>
        </w:tabs>
        <w:rPr>
          <w:ins w:id="234" w:author="manolo" w:date="2010-12-23T14:56:00Z"/>
          <w:rFonts w:asciiTheme="minorHAnsi" w:eastAsiaTheme="minorEastAsia" w:hAnsiTheme="minorHAnsi" w:cstheme="minorBidi"/>
          <w:noProof/>
          <w:sz w:val="22"/>
          <w:lang w:eastAsia="es-CL"/>
        </w:rPr>
      </w:pPr>
      <w:ins w:id="235" w:author="manolo" w:date="2010-12-23T14:56:00Z">
        <w:r w:rsidRPr="00F57296">
          <w:rPr>
            <w:rStyle w:val="Hipervnculo"/>
            <w:noProof/>
          </w:rPr>
          <w:fldChar w:fldCharType="begin"/>
        </w:r>
        <w:r w:rsidR="005C0E38" w:rsidRPr="00F57296">
          <w:rPr>
            <w:rStyle w:val="Hipervnculo"/>
            <w:noProof/>
          </w:rPr>
          <w:instrText xml:space="preserve"> </w:instrText>
        </w:r>
        <w:r w:rsidR="005C0E38">
          <w:rPr>
            <w:noProof/>
          </w:rPr>
          <w:instrText>HYPERLINK \l "_Toc280879624"</w:instrText>
        </w:r>
        <w:r w:rsidR="005C0E38" w:rsidRPr="00F57296">
          <w:rPr>
            <w:rStyle w:val="Hipervnculo"/>
            <w:noProof/>
          </w:rPr>
          <w:instrText xml:space="preserve"> </w:instrText>
        </w:r>
        <w:r w:rsidRPr="00F57296">
          <w:rPr>
            <w:rStyle w:val="Hipervnculo"/>
            <w:noProof/>
          </w:rPr>
          <w:fldChar w:fldCharType="separate"/>
        </w:r>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ins>
      <w:r>
        <w:rPr>
          <w:noProof/>
          <w:webHidden/>
        </w:rPr>
      </w:r>
      <w:r>
        <w:rPr>
          <w:noProof/>
          <w:webHidden/>
        </w:rPr>
        <w:fldChar w:fldCharType="separate"/>
      </w:r>
      <w:r w:rsidR="000D5E98">
        <w:rPr>
          <w:noProof/>
          <w:webHidden/>
        </w:rPr>
        <w:t>1</w:t>
      </w:r>
      <w:ins w:id="236" w:author="manolo" w:date="2010-12-23T14:56:00Z">
        <w:r>
          <w:rPr>
            <w:noProof/>
            <w:webHidden/>
          </w:rPr>
          <w:fldChar w:fldCharType="end"/>
        </w:r>
        <w:r w:rsidRPr="00F57296">
          <w:rPr>
            <w:rStyle w:val="Hipervnculo"/>
            <w:noProof/>
          </w:rPr>
          <w:fldChar w:fldCharType="end"/>
        </w:r>
      </w:ins>
    </w:p>
    <w:p w:rsidR="005C0E38" w:rsidRDefault="00B56E7C">
      <w:pPr>
        <w:pStyle w:val="TDC1"/>
        <w:rPr>
          <w:ins w:id="237" w:author="manolo" w:date="2010-12-23T14:56:00Z"/>
          <w:rFonts w:asciiTheme="minorHAnsi" w:eastAsiaTheme="minorEastAsia" w:hAnsiTheme="minorHAnsi" w:cstheme="minorBidi"/>
          <w:b w:val="0"/>
          <w:sz w:val="22"/>
          <w:lang w:eastAsia="es-CL"/>
        </w:rPr>
      </w:pPr>
      <w:ins w:id="238"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"_Toc280879625"</w:instrText>
        </w:r>
        <w:r w:rsidR="005C0E38" w:rsidRPr="00F57296">
          <w:rPr>
            <w:rStyle w:val="Hipervnculo"/>
          </w:rPr>
          <w:instrText xml:space="preserve"> </w:instrText>
        </w:r>
        <w:r w:rsidRPr="00F57296">
          <w:rPr>
            <w:rStyle w:val="Hipervnculo"/>
          </w:rPr>
          <w:fldChar w:fldCharType="separate"/>
        </w:r>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ins>
      <w:r>
        <w:rPr>
          <w:webHidden/>
        </w:rPr>
      </w:r>
      <w:r>
        <w:rPr>
          <w:webHidden/>
        </w:rPr>
        <w:fldChar w:fldCharType="separate"/>
      </w:r>
      <w:r w:rsidR="000D5E98">
        <w:rPr>
          <w:webHidden/>
        </w:rPr>
        <w:t>1</w:t>
      </w:r>
      <w:ins w:id="239" w:author="manolo" w:date="2010-12-23T14:56:00Z">
        <w:r>
          <w:rPr>
            <w:webHidden/>
          </w:rPr>
          <w:fldChar w:fldCharType="end"/>
        </w:r>
        <w:r w:rsidRPr="00F57296">
          <w:rPr>
            <w:rStyle w:val="Hipervnculo"/>
          </w:rPr>
          <w:fldChar w:fldCharType="end"/>
        </w:r>
      </w:ins>
    </w:p>
    <w:p w:rsidR="005C0E38" w:rsidRDefault="00B56E7C">
      <w:pPr>
        <w:pStyle w:val="TDC1"/>
        <w:rPr>
          <w:ins w:id="240" w:author="manolo" w:date="2010-12-23T14:56:00Z"/>
          <w:rFonts w:asciiTheme="minorHAnsi" w:eastAsiaTheme="minorEastAsia" w:hAnsiTheme="minorHAnsi" w:cstheme="minorBidi"/>
          <w:b w:val="0"/>
          <w:sz w:val="22"/>
          <w:lang w:eastAsia="es-CL"/>
        </w:rPr>
      </w:pPr>
      <w:ins w:id="241"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"_Toc280879626"</w:instrText>
        </w:r>
        <w:r w:rsidR="005C0E38" w:rsidRPr="00F57296">
          <w:rPr>
            <w:rStyle w:val="Hipervnculo"/>
          </w:rPr>
          <w:instrText xml:space="preserve"> </w:instrText>
        </w:r>
        <w:r w:rsidRPr="00F57296">
          <w:rPr>
            <w:rStyle w:val="Hipervnculo"/>
          </w:rPr>
          <w:fldChar w:fldCharType="separate"/>
        </w:r>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ins>
      <w:r>
        <w:rPr>
          <w:webHidden/>
        </w:rPr>
      </w:r>
      <w:r>
        <w:rPr>
          <w:webHidden/>
        </w:rPr>
        <w:fldChar w:fldCharType="separate"/>
      </w:r>
      <w:r w:rsidR="000D5E98">
        <w:rPr>
          <w:webHidden/>
        </w:rPr>
        <w:t>1</w:t>
      </w:r>
      <w:ins w:id="242" w:author="manolo" w:date="2010-12-23T14:56:00Z">
        <w:r>
          <w:rPr>
            <w:webHidden/>
          </w:rPr>
          <w:fldChar w:fldCharType="end"/>
        </w:r>
        <w:r w:rsidRPr="00F57296">
          <w:rPr>
            <w:rStyle w:val="Hipervnculo"/>
          </w:rPr>
          <w:fldChar w:fldCharType="end"/>
        </w:r>
      </w:ins>
    </w:p>
    <w:p w:rsidR="005C0E38" w:rsidRDefault="00B56E7C">
      <w:pPr>
        <w:pStyle w:val="TDC1"/>
        <w:rPr>
          <w:ins w:id="243" w:author="manolo" w:date="2010-12-23T14:56:00Z"/>
          <w:rFonts w:asciiTheme="minorHAnsi" w:eastAsiaTheme="minorEastAsia" w:hAnsiTheme="minorHAnsi" w:cstheme="minorBidi"/>
          <w:b w:val="0"/>
          <w:sz w:val="22"/>
          <w:lang w:eastAsia="es-CL"/>
        </w:rPr>
      </w:pPr>
      <w:ins w:id="244"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"_Toc280879627"</w:instrText>
        </w:r>
        <w:r w:rsidR="005C0E38" w:rsidRPr="00F57296">
          <w:rPr>
            <w:rStyle w:val="Hipervnculo"/>
          </w:rPr>
          <w:instrText xml:space="preserve"> </w:instrText>
        </w:r>
        <w:r w:rsidRPr="00F57296">
          <w:rPr>
            <w:rStyle w:val="Hipervnculo"/>
          </w:rPr>
          <w:fldChar w:fldCharType="separate"/>
        </w:r>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ins>
      <w:r>
        <w:rPr>
          <w:webHidden/>
        </w:rPr>
      </w:r>
      <w:r>
        <w:rPr>
          <w:webHidden/>
        </w:rPr>
        <w:fldChar w:fldCharType="separate"/>
      </w:r>
      <w:r w:rsidR="000D5E98">
        <w:rPr>
          <w:webHidden/>
        </w:rPr>
        <w:t>1</w:t>
      </w:r>
      <w:ins w:id="245" w:author="manolo" w:date="2010-12-23T14:56:00Z">
        <w:r>
          <w:rPr>
            <w:webHidden/>
          </w:rPr>
          <w:fldChar w:fldCharType="end"/>
        </w:r>
        <w:r w:rsidRPr="00F57296">
          <w:rPr>
            <w:rStyle w:val="Hipervnculo"/>
          </w:rPr>
          <w:fldChar w:fldCharType="end"/>
        </w:r>
      </w:ins>
    </w:p>
    <w:p w:rsidR="005C0E38" w:rsidRDefault="00B56E7C">
      <w:pPr>
        <w:pStyle w:val="TDC1"/>
        <w:rPr>
          <w:ins w:id="246" w:author="manolo" w:date="2010-12-23T14:56:00Z"/>
          <w:rFonts w:asciiTheme="minorHAnsi" w:eastAsiaTheme="minorEastAsia" w:hAnsiTheme="minorHAnsi" w:cstheme="minorBidi"/>
          <w:b w:val="0"/>
          <w:sz w:val="22"/>
          <w:lang w:eastAsia="es-CL"/>
        </w:rPr>
      </w:pPr>
      <w:ins w:id="247" w:author="manolo" w:date="2010-12-23T14:56:00Z">
        <w:r w:rsidRPr="00F57296">
          <w:rPr>
            <w:rStyle w:val="Hipervnculo"/>
          </w:rPr>
          <w:fldChar w:fldCharType="begin"/>
        </w:r>
        <w:r w:rsidR="005C0E38" w:rsidRPr="00F57296">
          <w:rPr>
            <w:rStyle w:val="Hipervnculo"/>
          </w:rPr>
          <w:instrText xml:space="preserve"> </w:instrText>
        </w:r>
        <w:r w:rsidR="005C0E38">
          <w:instrText>HYPERLINK \l "_Toc280879628"</w:instrText>
        </w:r>
        <w:r w:rsidR="005C0E38" w:rsidRPr="00F57296">
          <w:rPr>
            <w:rStyle w:val="Hipervnculo"/>
          </w:rPr>
          <w:instrText xml:space="preserve"> </w:instrText>
        </w:r>
        <w:r w:rsidRPr="00F57296">
          <w:rPr>
            <w:rStyle w:val="Hipervnculo"/>
          </w:rPr>
          <w:fldChar w:fldCharType="separate"/>
        </w:r>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ins>
      <w:r>
        <w:rPr>
          <w:webHidden/>
        </w:rPr>
      </w:r>
      <w:r>
        <w:rPr>
          <w:webHidden/>
        </w:rPr>
        <w:fldChar w:fldCharType="separate"/>
      </w:r>
      <w:r w:rsidR="000D5E98">
        <w:rPr>
          <w:webHidden/>
        </w:rPr>
        <w:t>1</w:t>
      </w:r>
      <w:ins w:id="248" w:author="manolo" w:date="2010-12-23T14:56:00Z">
        <w:r>
          <w:rPr>
            <w:webHidden/>
          </w:rPr>
          <w:fldChar w:fldCharType="end"/>
        </w:r>
        <w:r w:rsidRPr="00F57296">
          <w:rPr>
            <w:rStyle w:val="Hipervnculo"/>
          </w:rPr>
          <w:fldChar w:fldCharType="end"/>
        </w:r>
      </w:ins>
    </w:p>
    <w:p w:rsidR="004D0E07" w:rsidDel="00AB3436" w:rsidRDefault="00B56E7C">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B56E7C">
          <w:rPr>
            <w:rPrChange w:id="251" w:author="manolo" w:date="2010-12-23T14:41:00Z">
              <w:rPr>
                <w:rStyle w:val="Hipervnculo"/>
              </w:rPr>
            </w:rPrChange>
          </w:rPr>
          <w:delText>Capítulo 1. Introducción</w:delText>
        </w:r>
        <w:r w:rsidR="004D0E07" w:rsidDel="00AB3436">
          <w:rPr>
            <w:webHidden/>
          </w:rPr>
          <w:tab/>
          <w:delText>11</w:delText>
        </w:r>
      </w:del>
    </w:p>
    <w:p w:rsidR="004D0E07" w:rsidDel="00AB3436" w:rsidRDefault="00B56E7C">
      <w:pPr>
        <w:pStyle w:val="TDC2"/>
        <w:tabs>
          <w:tab w:val="right" w:leader="dot" w:pos="8828"/>
        </w:tabs>
        <w:rPr>
          <w:del w:id="252" w:author="manolo" w:date="2010-12-23T14:41:00Z"/>
          <w:rFonts w:asciiTheme="minorHAnsi" w:eastAsiaTheme="minorEastAsia" w:hAnsiTheme="minorHAnsi" w:cstheme="minorBidi"/>
          <w:noProof/>
          <w:sz w:val="22"/>
          <w:lang w:eastAsia="es-CL"/>
        </w:rPr>
      </w:pPr>
      <w:del w:id="253" w:author="manolo" w:date="2010-12-23T14:41:00Z">
        <w:r w:rsidRPr="00B56E7C">
          <w:rPr>
            <w:rPrChange w:id="254" w:author="manolo" w:date="2010-12-23T14:41:00Z">
              <w:rPr>
                <w:rStyle w:val="Hipervnculo"/>
                <w:noProof/>
              </w:rPr>
            </w:rPrChange>
          </w:rPr>
          <w:delText>Resumen</w:delText>
        </w:r>
        <w:r w:rsidR="004D0E07" w:rsidDel="00AB3436">
          <w:rPr>
            <w:noProof/>
            <w:webHidden/>
          </w:rPr>
          <w:tab/>
          <w:delText>11</w:delText>
        </w:r>
      </w:del>
    </w:p>
    <w:p w:rsidR="004D0E07" w:rsidDel="00AB3436" w:rsidRDefault="00B56E7C">
      <w:pPr>
        <w:pStyle w:val="TDC2"/>
        <w:tabs>
          <w:tab w:val="right" w:leader="dot" w:pos="8828"/>
        </w:tabs>
        <w:rPr>
          <w:del w:id="255" w:author="manolo" w:date="2010-12-23T14:41:00Z"/>
          <w:rFonts w:asciiTheme="minorHAnsi" w:eastAsiaTheme="minorEastAsia" w:hAnsiTheme="minorHAnsi" w:cstheme="minorBidi"/>
          <w:noProof/>
          <w:sz w:val="22"/>
          <w:lang w:eastAsia="es-CL"/>
        </w:rPr>
      </w:pPr>
      <w:del w:id="256" w:author="manolo" w:date="2010-12-23T14:41:00Z">
        <w:r w:rsidRPr="00B56E7C">
          <w:rPr>
            <w:rPrChange w:id="257"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B56E7C">
      <w:pPr>
        <w:pStyle w:val="TDC2"/>
        <w:tabs>
          <w:tab w:val="right" w:leader="dot" w:pos="8828"/>
        </w:tabs>
        <w:rPr>
          <w:del w:id="258" w:author="manolo" w:date="2010-12-23T14:41:00Z"/>
          <w:rFonts w:asciiTheme="minorHAnsi" w:eastAsiaTheme="minorEastAsia" w:hAnsiTheme="minorHAnsi" w:cstheme="minorBidi"/>
          <w:noProof/>
          <w:sz w:val="22"/>
          <w:lang w:eastAsia="es-CL"/>
        </w:rPr>
      </w:pPr>
      <w:del w:id="259" w:author="manolo" w:date="2010-12-23T14:41:00Z">
        <w:r w:rsidRPr="00B56E7C">
          <w:rPr>
            <w:rPrChange w:id="260"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B56E7C">
      <w:pPr>
        <w:pStyle w:val="TDC3"/>
        <w:tabs>
          <w:tab w:val="right" w:leader="dot" w:pos="8828"/>
        </w:tabs>
        <w:rPr>
          <w:del w:id="261" w:author="manolo" w:date="2010-12-23T14:41:00Z"/>
          <w:rFonts w:asciiTheme="minorHAnsi" w:eastAsiaTheme="minorEastAsia" w:hAnsiTheme="minorHAnsi" w:cstheme="minorBidi"/>
          <w:noProof/>
          <w:sz w:val="22"/>
        </w:rPr>
      </w:pPr>
      <w:del w:id="262" w:author="manolo" w:date="2010-12-23T14:41:00Z">
        <w:r w:rsidRPr="00B56E7C">
          <w:rPr>
            <w:rPrChange w:id="263"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B56E7C">
      <w:pPr>
        <w:pStyle w:val="TDC3"/>
        <w:tabs>
          <w:tab w:val="right" w:leader="dot" w:pos="8828"/>
        </w:tabs>
        <w:rPr>
          <w:del w:id="264" w:author="manolo" w:date="2010-12-23T14:41:00Z"/>
          <w:rFonts w:asciiTheme="minorHAnsi" w:eastAsiaTheme="minorEastAsia" w:hAnsiTheme="minorHAnsi" w:cstheme="minorBidi"/>
          <w:noProof/>
          <w:sz w:val="22"/>
        </w:rPr>
      </w:pPr>
      <w:del w:id="265" w:author="manolo" w:date="2010-12-23T14:41:00Z">
        <w:r w:rsidRPr="00B56E7C">
          <w:rPr>
            <w:rPrChange w:id="266"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B56E7C">
      <w:pPr>
        <w:pStyle w:val="TDC2"/>
        <w:tabs>
          <w:tab w:val="right" w:leader="dot" w:pos="8828"/>
        </w:tabs>
        <w:rPr>
          <w:del w:id="267" w:author="manolo" w:date="2010-12-23T14:41:00Z"/>
          <w:rFonts w:asciiTheme="minorHAnsi" w:eastAsiaTheme="minorEastAsia" w:hAnsiTheme="minorHAnsi" w:cstheme="minorBidi"/>
          <w:noProof/>
          <w:sz w:val="22"/>
          <w:lang w:eastAsia="es-CL"/>
        </w:rPr>
      </w:pPr>
      <w:del w:id="268" w:author="manolo" w:date="2010-12-23T14:41:00Z">
        <w:r w:rsidRPr="00B56E7C">
          <w:rPr>
            <w:rPrChange w:id="269"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B56E7C">
      <w:pPr>
        <w:pStyle w:val="TDC2"/>
        <w:tabs>
          <w:tab w:val="right" w:leader="dot" w:pos="8828"/>
        </w:tabs>
        <w:rPr>
          <w:del w:id="270" w:author="manolo" w:date="2010-12-23T14:41:00Z"/>
          <w:rFonts w:asciiTheme="minorHAnsi" w:eastAsiaTheme="minorEastAsia" w:hAnsiTheme="minorHAnsi" w:cstheme="minorBidi"/>
          <w:noProof/>
          <w:sz w:val="22"/>
          <w:lang w:eastAsia="es-CL"/>
        </w:rPr>
      </w:pPr>
      <w:del w:id="271" w:author="manolo" w:date="2010-12-23T14:41:00Z">
        <w:r w:rsidRPr="00B56E7C">
          <w:rPr>
            <w:rPrChange w:id="272"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B56E7C">
      <w:pPr>
        <w:pStyle w:val="TDC1"/>
        <w:rPr>
          <w:del w:id="273" w:author="manolo" w:date="2010-12-23T14:41:00Z"/>
          <w:rFonts w:asciiTheme="minorHAnsi" w:eastAsiaTheme="minorEastAsia" w:hAnsiTheme="minorHAnsi" w:cstheme="minorBidi"/>
          <w:b w:val="0"/>
          <w:sz w:val="22"/>
          <w:lang w:eastAsia="es-CL"/>
        </w:rPr>
      </w:pPr>
      <w:del w:id="274" w:author="manolo" w:date="2010-12-23T14:41:00Z">
        <w:r w:rsidRPr="00B56E7C">
          <w:rPr>
            <w:rPrChange w:id="275" w:author="manolo" w:date="2010-12-23T14:41:00Z">
              <w:rPr>
                <w:rStyle w:val="Hipervnculo"/>
              </w:rPr>
            </w:rPrChange>
          </w:rPr>
          <w:delText>Capítulo 2. Marco Teórico</w:delText>
        </w:r>
        <w:r w:rsidR="004D0E07" w:rsidDel="00AB3436">
          <w:rPr>
            <w:webHidden/>
          </w:rPr>
          <w:tab/>
          <w:delText>21</w:delText>
        </w:r>
      </w:del>
    </w:p>
    <w:p w:rsidR="004D0E07" w:rsidDel="00AB3436" w:rsidRDefault="00B56E7C">
      <w:pPr>
        <w:pStyle w:val="TDC2"/>
        <w:tabs>
          <w:tab w:val="right" w:leader="dot" w:pos="8828"/>
        </w:tabs>
        <w:rPr>
          <w:del w:id="276" w:author="manolo" w:date="2010-12-23T14:41:00Z"/>
          <w:rFonts w:asciiTheme="minorHAnsi" w:eastAsiaTheme="minorEastAsia" w:hAnsiTheme="minorHAnsi" w:cstheme="minorBidi"/>
          <w:noProof/>
          <w:sz w:val="22"/>
          <w:lang w:eastAsia="es-CL"/>
        </w:rPr>
      </w:pPr>
      <w:del w:id="277" w:author="manolo" w:date="2010-12-23T14:41:00Z">
        <w:r w:rsidRPr="00B56E7C">
          <w:rPr>
            <w:rPrChange w:id="278"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B56E7C">
      <w:pPr>
        <w:pStyle w:val="TDC2"/>
        <w:tabs>
          <w:tab w:val="right" w:leader="dot" w:pos="8828"/>
        </w:tabs>
        <w:rPr>
          <w:del w:id="279" w:author="manolo" w:date="2010-12-23T14:41:00Z"/>
          <w:rFonts w:asciiTheme="minorHAnsi" w:eastAsiaTheme="minorEastAsia" w:hAnsiTheme="minorHAnsi" w:cstheme="minorBidi"/>
          <w:noProof/>
          <w:sz w:val="22"/>
          <w:lang w:eastAsia="es-CL"/>
        </w:rPr>
      </w:pPr>
      <w:del w:id="280" w:author="manolo" w:date="2010-12-23T14:41:00Z">
        <w:r w:rsidRPr="00B56E7C">
          <w:rPr>
            <w:rPrChange w:id="281"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B56E7C">
      <w:pPr>
        <w:pStyle w:val="TDC3"/>
        <w:tabs>
          <w:tab w:val="right" w:leader="dot" w:pos="8828"/>
        </w:tabs>
        <w:rPr>
          <w:del w:id="282" w:author="manolo" w:date="2010-12-23T14:41:00Z"/>
          <w:rFonts w:asciiTheme="minorHAnsi" w:eastAsiaTheme="minorEastAsia" w:hAnsiTheme="minorHAnsi" w:cstheme="minorBidi"/>
          <w:noProof/>
          <w:sz w:val="22"/>
        </w:rPr>
      </w:pPr>
      <w:del w:id="283" w:author="manolo" w:date="2010-12-23T14:41:00Z">
        <w:r w:rsidRPr="00B56E7C">
          <w:rPr>
            <w:rPrChange w:id="284" w:author="manolo" w:date="2010-12-23T14:41:00Z">
              <w:rPr>
                <w:rStyle w:val="Hipervnculo"/>
                <w:noProof/>
              </w:rPr>
            </w:rPrChange>
          </w:rPr>
          <w:delText>2.2.1. SOAP</w:delText>
        </w:r>
        <w:r w:rsidR="004D0E07" w:rsidDel="00AB3436">
          <w:rPr>
            <w:noProof/>
            <w:webHidden/>
          </w:rPr>
          <w:tab/>
          <w:delText>25</w:delText>
        </w:r>
      </w:del>
    </w:p>
    <w:p w:rsidR="004D0E07" w:rsidDel="00AB3436" w:rsidRDefault="00B56E7C">
      <w:pPr>
        <w:pStyle w:val="TDC3"/>
        <w:tabs>
          <w:tab w:val="right" w:leader="dot" w:pos="8828"/>
        </w:tabs>
        <w:rPr>
          <w:del w:id="285" w:author="manolo" w:date="2010-12-23T14:41:00Z"/>
          <w:rFonts w:asciiTheme="minorHAnsi" w:eastAsiaTheme="minorEastAsia" w:hAnsiTheme="minorHAnsi" w:cstheme="minorBidi"/>
          <w:noProof/>
          <w:sz w:val="22"/>
        </w:rPr>
      </w:pPr>
      <w:del w:id="286" w:author="manolo" w:date="2010-12-23T14:41:00Z">
        <w:r w:rsidRPr="00B56E7C">
          <w:rPr>
            <w:rPrChange w:id="287" w:author="manolo" w:date="2010-12-23T14:41:00Z">
              <w:rPr>
                <w:rStyle w:val="Hipervnculo"/>
                <w:noProof/>
              </w:rPr>
            </w:rPrChange>
          </w:rPr>
          <w:delText>2.2.2. REST</w:delText>
        </w:r>
        <w:r w:rsidR="004D0E07" w:rsidDel="00AB3436">
          <w:rPr>
            <w:noProof/>
            <w:webHidden/>
          </w:rPr>
          <w:tab/>
          <w:delText>27</w:delText>
        </w:r>
      </w:del>
    </w:p>
    <w:p w:rsidR="004D0E07" w:rsidDel="00AB3436" w:rsidRDefault="00B56E7C">
      <w:pPr>
        <w:pStyle w:val="TDC3"/>
        <w:tabs>
          <w:tab w:val="right" w:leader="dot" w:pos="8828"/>
        </w:tabs>
        <w:rPr>
          <w:del w:id="288" w:author="manolo" w:date="2010-12-23T14:41:00Z"/>
          <w:rFonts w:asciiTheme="minorHAnsi" w:eastAsiaTheme="minorEastAsia" w:hAnsiTheme="minorHAnsi" w:cstheme="minorBidi"/>
          <w:noProof/>
          <w:sz w:val="22"/>
        </w:rPr>
      </w:pPr>
      <w:del w:id="289" w:author="manolo" w:date="2010-12-23T14:41:00Z">
        <w:r w:rsidRPr="00B56E7C">
          <w:rPr>
            <w:rPrChange w:id="290" w:author="manolo" w:date="2010-12-23T14:41:00Z">
              <w:rPr>
                <w:rStyle w:val="Hipervnculo"/>
                <w:noProof/>
              </w:rPr>
            </w:rPrChange>
          </w:rPr>
          <w:delText>2.2.3. RSS</w:delText>
        </w:r>
        <w:r w:rsidR="004D0E07" w:rsidDel="00AB3436">
          <w:rPr>
            <w:noProof/>
            <w:webHidden/>
          </w:rPr>
          <w:tab/>
          <w:delText>28</w:delText>
        </w:r>
      </w:del>
    </w:p>
    <w:p w:rsidR="004D0E07" w:rsidDel="00AB3436" w:rsidRDefault="00B56E7C">
      <w:pPr>
        <w:pStyle w:val="TDC3"/>
        <w:tabs>
          <w:tab w:val="right" w:leader="dot" w:pos="8828"/>
        </w:tabs>
        <w:rPr>
          <w:del w:id="291" w:author="manolo" w:date="2010-12-23T14:41:00Z"/>
          <w:rFonts w:asciiTheme="minorHAnsi" w:eastAsiaTheme="minorEastAsia" w:hAnsiTheme="minorHAnsi" w:cstheme="minorBidi"/>
          <w:noProof/>
          <w:sz w:val="22"/>
        </w:rPr>
      </w:pPr>
      <w:del w:id="292" w:author="manolo" w:date="2010-12-23T14:41:00Z">
        <w:r w:rsidRPr="00B56E7C">
          <w:rPr>
            <w:rPrChange w:id="293"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B56E7C">
      <w:pPr>
        <w:pStyle w:val="TDC3"/>
        <w:tabs>
          <w:tab w:val="right" w:leader="dot" w:pos="8828"/>
        </w:tabs>
        <w:rPr>
          <w:del w:id="294" w:author="manolo" w:date="2010-12-23T14:41:00Z"/>
          <w:rFonts w:asciiTheme="minorHAnsi" w:eastAsiaTheme="minorEastAsia" w:hAnsiTheme="minorHAnsi" w:cstheme="minorBidi"/>
          <w:noProof/>
          <w:sz w:val="22"/>
        </w:rPr>
      </w:pPr>
      <w:del w:id="295" w:author="manolo" w:date="2010-12-23T14:41:00Z">
        <w:r w:rsidRPr="00B56E7C">
          <w:rPr>
            <w:rPrChange w:id="296"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B56E7C">
      <w:pPr>
        <w:pStyle w:val="TDC3"/>
        <w:tabs>
          <w:tab w:val="right" w:leader="dot" w:pos="8828"/>
        </w:tabs>
        <w:rPr>
          <w:del w:id="297" w:author="manolo" w:date="2010-12-23T14:41:00Z"/>
          <w:rFonts w:asciiTheme="minorHAnsi" w:eastAsiaTheme="minorEastAsia" w:hAnsiTheme="minorHAnsi" w:cstheme="minorBidi"/>
          <w:noProof/>
          <w:sz w:val="22"/>
        </w:rPr>
      </w:pPr>
      <w:del w:id="298" w:author="manolo" w:date="2010-12-23T14:41:00Z">
        <w:r w:rsidRPr="00B56E7C">
          <w:rPr>
            <w:rPrChange w:id="299"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B56E7C">
      <w:pPr>
        <w:pStyle w:val="TDC3"/>
        <w:tabs>
          <w:tab w:val="right" w:leader="dot" w:pos="8828"/>
        </w:tabs>
        <w:rPr>
          <w:del w:id="300" w:author="manolo" w:date="2010-12-23T14:41:00Z"/>
          <w:rFonts w:asciiTheme="minorHAnsi" w:eastAsiaTheme="minorEastAsia" w:hAnsiTheme="minorHAnsi" w:cstheme="minorBidi"/>
          <w:noProof/>
          <w:sz w:val="22"/>
        </w:rPr>
      </w:pPr>
      <w:del w:id="301" w:author="manolo" w:date="2010-12-23T14:41:00Z">
        <w:r w:rsidRPr="00B56E7C">
          <w:rPr>
            <w:rPrChange w:id="302"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B56E7C">
      <w:pPr>
        <w:pStyle w:val="TDC3"/>
        <w:tabs>
          <w:tab w:val="right" w:leader="dot" w:pos="8828"/>
        </w:tabs>
        <w:rPr>
          <w:del w:id="303" w:author="manolo" w:date="2010-12-23T14:41:00Z"/>
          <w:rFonts w:asciiTheme="minorHAnsi" w:eastAsiaTheme="minorEastAsia" w:hAnsiTheme="minorHAnsi" w:cstheme="minorBidi"/>
          <w:noProof/>
          <w:sz w:val="22"/>
        </w:rPr>
      </w:pPr>
      <w:del w:id="304" w:author="manolo" w:date="2010-12-23T14:41:00Z">
        <w:r w:rsidRPr="00B56E7C">
          <w:rPr>
            <w:rPrChange w:id="305"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B56E7C">
      <w:pPr>
        <w:pStyle w:val="TDC3"/>
        <w:tabs>
          <w:tab w:val="right" w:leader="dot" w:pos="8828"/>
        </w:tabs>
        <w:rPr>
          <w:del w:id="306" w:author="manolo" w:date="2010-12-23T14:41:00Z"/>
          <w:rFonts w:asciiTheme="minorHAnsi" w:eastAsiaTheme="minorEastAsia" w:hAnsiTheme="minorHAnsi" w:cstheme="minorBidi"/>
          <w:noProof/>
          <w:sz w:val="22"/>
        </w:rPr>
      </w:pPr>
      <w:del w:id="307" w:author="manolo" w:date="2010-12-23T14:41:00Z">
        <w:r w:rsidRPr="00B56E7C">
          <w:rPr>
            <w:rPrChange w:id="308"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B56E7C">
      <w:pPr>
        <w:pStyle w:val="TDC2"/>
        <w:tabs>
          <w:tab w:val="right" w:leader="dot" w:pos="8828"/>
        </w:tabs>
        <w:rPr>
          <w:del w:id="309" w:author="manolo" w:date="2010-12-23T14:41:00Z"/>
          <w:rFonts w:asciiTheme="minorHAnsi" w:eastAsiaTheme="minorEastAsia" w:hAnsiTheme="minorHAnsi" w:cstheme="minorBidi"/>
          <w:noProof/>
          <w:sz w:val="22"/>
          <w:lang w:eastAsia="es-CL"/>
        </w:rPr>
      </w:pPr>
      <w:del w:id="310" w:author="manolo" w:date="2010-12-23T14:41:00Z">
        <w:r w:rsidRPr="00B56E7C">
          <w:rPr>
            <w:rPrChange w:id="311"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B56E7C">
      <w:pPr>
        <w:pStyle w:val="TDC3"/>
        <w:tabs>
          <w:tab w:val="right" w:leader="dot" w:pos="8828"/>
        </w:tabs>
        <w:rPr>
          <w:del w:id="312" w:author="manolo" w:date="2010-12-23T14:41:00Z"/>
          <w:rFonts w:asciiTheme="minorHAnsi" w:eastAsiaTheme="minorEastAsia" w:hAnsiTheme="minorHAnsi" w:cstheme="minorBidi"/>
          <w:noProof/>
          <w:sz w:val="22"/>
        </w:rPr>
      </w:pPr>
      <w:del w:id="313" w:author="manolo" w:date="2010-12-23T14:41:00Z">
        <w:r w:rsidRPr="00B56E7C">
          <w:rPr>
            <w:rPrChange w:id="314"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B56E7C">
      <w:pPr>
        <w:pStyle w:val="TDC3"/>
        <w:tabs>
          <w:tab w:val="right" w:leader="dot" w:pos="8828"/>
        </w:tabs>
        <w:rPr>
          <w:del w:id="315" w:author="manolo" w:date="2010-12-23T14:41:00Z"/>
          <w:rFonts w:asciiTheme="minorHAnsi" w:eastAsiaTheme="minorEastAsia" w:hAnsiTheme="minorHAnsi" w:cstheme="minorBidi"/>
          <w:noProof/>
          <w:sz w:val="22"/>
        </w:rPr>
      </w:pPr>
      <w:del w:id="316" w:author="manolo" w:date="2010-12-23T14:41:00Z">
        <w:r w:rsidRPr="00B56E7C">
          <w:rPr>
            <w:rPrChange w:id="317"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B56E7C">
      <w:pPr>
        <w:pStyle w:val="TDC3"/>
        <w:tabs>
          <w:tab w:val="right" w:leader="dot" w:pos="8828"/>
        </w:tabs>
        <w:rPr>
          <w:del w:id="318" w:author="manolo" w:date="2010-12-23T14:41:00Z"/>
          <w:rFonts w:asciiTheme="minorHAnsi" w:eastAsiaTheme="minorEastAsia" w:hAnsiTheme="minorHAnsi" w:cstheme="minorBidi"/>
          <w:noProof/>
          <w:sz w:val="22"/>
        </w:rPr>
      </w:pPr>
      <w:del w:id="319" w:author="manolo" w:date="2010-12-23T14:41:00Z">
        <w:r w:rsidRPr="00B56E7C">
          <w:rPr>
            <w:rPrChange w:id="320"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B56E7C">
      <w:pPr>
        <w:pStyle w:val="TDC3"/>
        <w:tabs>
          <w:tab w:val="right" w:leader="dot" w:pos="8828"/>
        </w:tabs>
        <w:rPr>
          <w:del w:id="321" w:author="manolo" w:date="2010-12-23T14:41:00Z"/>
          <w:rFonts w:asciiTheme="minorHAnsi" w:eastAsiaTheme="minorEastAsia" w:hAnsiTheme="minorHAnsi" w:cstheme="minorBidi"/>
          <w:noProof/>
          <w:sz w:val="22"/>
        </w:rPr>
      </w:pPr>
      <w:del w:id="322" w:author="manolo" w:date="2010-12-23T14:41:00Z">
        <w:r w:rsidRPr="00B56E7C">
          <w:rPr>
            <w:rPrChange w:id="323"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B56E7C">
      <w:pPr>
        <w:pStyle w:val="TDC3"/>
        <w:tabs>
          <w:tab w:val="right" w:leader="dot" w:pos="8828"/>
        </w:tabs>
        <w:rPr>
          <w:del w:id="324" w:author="manolo" w:date="2010-12-23T14:41:00Z"/>
          <w:rFonts w:asciiTheme="minorHAnsi" w:eastAsiaTheme="minorEastAsia" w:hAnsiTheme="minorHAnsi" w:cstheme="minorBidi"/>
          <w:noProof/>
          <w:sz w:val="22"/>
        </w:rPr>
      </w:pPr>
      <w:del w:id="325" w:author="manolo" w:date="2010-12-23T14:41:00Z">
        <w:r w:rsidRPr="00B56E7C">
          <w:rPr>
            <w:rPrChange w:id="326"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B56E7C">
      <w:pPr>
        <w:pStyle w:val="TDC2"/>
        <w:tabs>
          <w:tab w:val="right" w:leader="dot" w:pos="8828"/>
        </w:tabs>
        <w:rPr>
          <w:del w:id="327" w:author="manolo" w:date="2010-12-23T14:41:00Z"/>
          <w:rFonts w:asciiTheme="minorHAnsi" w:eastAsiaTheme="minorEastAsia" w:hAnsiTheme="minorHAnsi" w:cstheme="minorBidi"/>
          <w:noProof/>
          <w:sz w:val="22"/>
          <w:lang w:eastAsia="es-CL"/>
        </w:rPr>
      </w:pPr>
      <w:del w:id="328" w:author="manolo" w:date="2010-12-23T14:41:00Z">
        <w:r w:rsidRPr="00B56E7C">
          <w:rPr>
            <w:rPrChange w:id="329"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B56E7C">
      <w:pPr>
        <w:pStyle w:val="TDC3"/>
        <w:tabs>
          <w:tab w:val="right" w:leader="dot" w:pos="8828"/>
        </w:tabs>
        <w:rPr>
          <w:del w:id="330" w:author="manolo" w:date="2010-12-23T14:41:00Z"/>
          <w:rFonts w:asciiTheme="minorHAnsi" w:eastAsiaTheme="minorEastAsia" w:hAnsiTheme="minorHAnsi" w:cstheme="minorBidi"/>
          <w:noProof/>
          <w:sz w:val="22"/>
        </w:rPr>
      </w:pPr>
      <w:del w:id="331" w:author="manolo" w:date="2010-12-23T14:41:00Z">
        <w:r w:rsidRPr="00B56E7C">
          <w:rPr>
            <w:rPrChange w:id="332"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B56E7C">
      <w:pPr>
        <w:pStyle w:val="TDC3"/>
        <w:tabs>
          <w:tab w:val="right" w:leader="dot" w:pos="8828"/>
        </w:tabs>
        <w:rPr>
          <w:del w:id="333" w:author="manolo" w:date="2010-12-23T14:41:00Z"/>
          <w:rFonts w:asciiTheme="minorHAnsi" w:eastAsiaTheme="minorEastAsia" w:hAnsiTheme="minorHAnsi" w:cstheme="minorBidi"/>
          <w:noProof/>
          <w:sz w:val="22"/>
        </w:rPr>
      </w:pPr>
      <w:del w:id="334" w:author="manolo" w:date="2010-12-23T14:41:00Z">
        <w:r w:rsidRPr="00B56E7C">
          <w:rPr>
            <w:rPrChange w:id="335"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B56E7C">
      <w:pPr>
        <w:pStyle w:val="TDC3"/>
        <w:tabs>
          <w:tab w:val="right" w:leader="dot" w:pos="8828"/>
        </w:tabs>
        <w:rPr>
          <w:del w:id="336" w:author="manolo" w:date="2010-12-23T14:41:00Z"/>
          <w:rFonts w:asciiTheme="minorHAnsi" w:eastAsiaTheme="minorEastAsia" w:hAnsiTheme="minorHAnsi" w:cstheme="minorBidi"/>
          <w:noProof/>
          <w:sz w:val="22"/>
        </w:rPr>
      </w:pPr>
      <w:del w:id="337" w:author="manolo" w:date="2010-12-23T14:41:00Z">
        <w:r w:rsidRPr="00B56E7C">
          <w:rPr>
            <w:rPrChange w:id="338"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B56E7C">
      <w:pPr>
        <w:pStyle w:val="TDC3"/>
        <w:tabs>
          <w:tab w:val="right" w:leader="dot" w:pos="8828"/>
        </w:tabs>
        <w:rPr>
          <w:del w:id="339" w:author="manolo" w:date="2010-12-23T14:41:00Z"/>
          <w:rFonts w:asciiTheme="minorHAnsi" w:eastAsiaTheme="minorEastAsia" w:hAnsiTheme="minorHAnsi" w:cstheme="minorBidi"/>
          <w:noProof/>
          <w:sz w:val="22"/>
        </w:rPr>
      </w:pPr>
      <w:del w:id="340" w:author="manolo" w:date="2010-12-23T14:41:00Z">
        <w:r w:rsidRPr="00B56E7C">
          <w:rPr>
            <w:rPrChange w:id="341"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B56E7C">
      <w:pPr>
        <w:pStyle w:val="TDC3"/>
        <w:tabs>
          <w:tab w:val="right" w:leader="dot" w:pos="8828"/>
        </w:tabs>
        <w:rPr>
          <w:del w:id="342" w:author="manolo" w:date="2010-12-23T14:41:00Z"/>
          <w:rFonts w:asciiTheme="minorHAnsi" w:eastAsiaTheme="minorEastAsia" w:hAnsiTheme="minorHAnsi" w:cstheme="minorBidi"/>
          <w:noProof/>
          <w:sz w:val="22"/>
        </w:rPr>
      </w:pPr>
      <w:del w:id="343" w:author="manolo" w:date="2010-12-23T14:41:00Z">
        <w:r w:rsidRPr="00B56E7C">
          <w:rPr>
            <w:rPrChange w:id="344"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B56E7C">
      <w:pPr>
        <w:pStyle w:val="TDC2"/>
        <w:tabs>
          <w:tab w:val="right" w:leader="dot" w:pos="8828"/>
        </w:tabs>
        <w:rPr>
          <w:del w:id="345" w:author="manolo" w:date="2010-12-23T14:41:00Z"/>
          <w:rFonts w:asciiTheme="minorHAnsi" w:eastAsiaTheme="minorEastAsia" w:hAnsiTheme="minorHAnsi" w:cstheme="minorBidi"/>
          <w:noProof/>
          <w:sz w:val="22"/>
          <w:lang w:eastAsia="es-CL"/>
        </w:rPr>
      </w:pPr>
      <w:del w:id="346" w:author="manolo" w:date="2010-12-23T14:41:00Z">
        <w:r w:rsidRPr="00B56E7C">
          <w:rPr>
            <w:rPrChange w:id="347"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B56E7C">
      <w:pPr>
        <w:pStyle w:val="TDC3"/>
        <w:tabs>
          <w:tab w:val="right" w:leader="dot" w:pos="8828"/>
        </w:tabs>
        <w:rPr>
          <w:del w:id="348" w:author="manolo" w:date="2010-12-23T14:41:00Z"/>
          <w:rFonts w:asciiTheme="minorHAnsi" w:eastAsiaTheme="minorEastAsia" w:hAnsiTheme="minorHAnsi" w:cstheme="minorBidi"/>
          <w:noProof/>
          <w:sz w:val="22"/>
        </w:rPr>
      </w:pPr>
      <w:del w:id="349" w:author="manolo" w:date="2010-12-23T14:41:00Z">
        <w:r w:rsidRPr="00B56E7C">
          <w:rPr>
            <w:rPrChange w:id="350" w:author="manolo" w:date="2010-12-23T14:41:00Z">
              <w:rPr>
                <w:rStyle w:val="Hipervnculo"/>
                <w:noProof/>
              </w:rPr>
            </w:rPrChange>
          </w:rPr>
          <w:delText>2.6.1.FFmpeg</w:delText>
        </w:r>
        <w:r w:rsidR="004D0E07" w:rsidDel="00AB3436">
          <w:rPr>
            <w:noProof/>
            <w:webHidden/>
          </w:rPr>
          <w:tab/>
          <w:delText>48</w:delText>
        </w:r>
      </w:del>
    </w:p>
    <w:p w:rsidR="004D0E07" w:rsidDel="00AB3436" w:rsidRDefault="00B56E7C">
      <w:pPr>
        <w:pStyle w:val="TDC2"/>
        <w:tabs>
          <w:tab w:val="right" w:leader="dot" w:pos="8828"/>
        </w:tabs>
        <w:rPr>
          <w:del w:id="351" w:author="manolo" w:date="2010-12-23T14:41:00Z"/>
          <w:rFonts w:asciiTheme="minorHAnsi" w:eastAsiaTheme="minorEastAsia" w:hAnsiTheme="minorHAnsi" w:cstheme="minorBidi"/>
          <w:noProof/>
          <w:sz w:val="22"/>
          <w:lang w:eastAsia="es-CL"/>
        </w:rPr>
      </w:pPr>
      <w:del w:id="352" w:author="manolo" w:date="2010-12-23T14:41:00Z">
        <w:r w:rsidRPr="00B56E7C">
          <w:rPr>
            <w:rPrChange w:id="353" w:author="manolo" w:date="2010-12-23T14:41:00Z">
              <w:rPr>
                <w:rStyle w:val="Hipervnculo"/>
                <w:noProof/>
              </w:rPr>
            </w:rPrChange>
          </w:rPr>
          <w:delText>2.7. IPTV</w:delText>
        </w:r>
        <w:r w:rsidR="004D0E07" w:rsidDel="00AB3436">
          <w:rPr>
            <w:noProof/>
            <w:webHidden/>
          </w:rPr>
          <w:tab/>
          <w:delText>50</w:delText>
        </w:r>
      </w:del>
    </w:p>
    <w:p w:rsidR="004D0E07" w:rsidDel="00AB3436" w:rsidRDefault="00B56E7C">
      <w:pPr>
        <w:pStyle w:val="TDC2"/>
        <w:tabs>
          <w:tab w:val="right" w:leader="dot" w:pos="8828"/>
        </w:tabs>
        <w:rPr>
          <w:del w:id="354" w:author="manolo" w:date="2010-12-23T14:41:00Z"/>
          <w:rFonts w:asciiTheme="minorHAnsi" w:eastAsiaTheme="minorEastAsia" w:hAnsiTheme="minorHAnsi" w:cstheme="minorBidi"/>
          <w:noProof/>
          <w:sz w:val="22"/>
          <w:lang w:eastAsia="es-CL"/>
        </w:rPr>
      </w:pPr>
      <w:del w:id="355" w:author="manolo" w:date="2010-12-23T14:41:00Z">
        <w:r w:rsidRPr="00B56E7C">
          <w:rPr>
            <w:rPrChange w:id="356"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B56E7C">
      <w:pPr>
        <w:pStyle w:val="TDC3"/>
        <w:tabs>
          <w:tab w:val="right" w:leader="dot" w:pos="8828"/>
        </w:tabs>
        <w:rPr>
          <w:del w:id="357" w:author="manolo" w:date="2010-12-23T14:41:00Z"/>
          <w:rFonts w:asciiTheme="minorHAnsi" w:eastAsiaTheme="minorEastAsia" w:hAnsiTheme="minorHAnsi" w:cstheme="minorBidi"/>
          <w:noProof/>
          <w:sz w:val="22"/>
        </w:rPr>
      </w:pPr>
      <w:del w:id="358" w:author="manolo" w:date="2010-12-23T14:41:00Z">
        <w:r w:rsidRPr="00B56E7C">
          <w:rPr>
            <w:rPrChange w:id="359"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B56E7C">
      <w:pPr>
        <w:pStyle w:val="TDC3"/>
        <w:tabs>
          <w:tab w:val="right" w:leader="dot" w:pos="8828"/>
        </w:tabs>
        <w:rPr>
          <w:del w:id="360" w:author="manolo" w:date="2010-12-23T14:41:00Z"/>
          <w:rFonts w:asciiTheme="minorHAnsi" w:eastAsiaTheme="minorEastAsia" w:hAnsiTheme="minorHAnsi" w:cstheme="minorBidi"/>
          <w:noProof/>
          <w:sz w:val="22"/>
        </w:rPr>
      </w:pPr>
      <w:del w:id="361" w:author="manolo" w:date="2010-12-23T14:41:00Z">
        <w:r w:rsidRPr="00B56E7C">
          <w:rPr>
            <w:rPrChange w:id="362"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B56E7C">
      <w:pPr>
        <w:pStyle w:val="TDC3"/>
        <w:tabs>
          <w:tab w:val="right" w:leader="dot" w:pos="8828"/>
        </w:tabs>
        <w:rPr>
          <w:del w:id="363" w:author="manolo" w:date="2010-12-23T14:41:00Z"/>
          <w:rFonts w:asciiTheme="minorHAnsi" w:eastAsiaTheme="minorEastAsia" w:hAnsiTheme="minorHAnsi" w:cstheme="minorBidi"/>
          <w:noProof/>
          <w:sz w:val="22"/>
        </w:rPr>
      </w:pPr>
      <w:del w:id="364" w:author="manolo" w:date="2010-12-23T14:41:00Z">
        <w:r w:rsidRPr="00B56E7C">
          <w:rPr>
            <w:rPrChange w:id="365"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B56E7C">
      <w:pPr>
        <w:pStyle w:val="TDC2"/>
        <w:tabs>
          <w:tab w:val="right" w:leader="dot" w:pos="8828"/>
        </w:tabs>
        <w:rPr>
          <w:del w:id="366" w:author="manolo" w:date="2010-12-23T14:41:00Z"/>
          <w:rFonts w:asciiTheme="minorHAnsi" w:eastAsiaTheme="minorEastAsia" w:hAnsiTheme="minorHAnsi" w:cstheme="minorBidi"/>
          <w:noProof/>
          <w:sz w:val="22"/>
          <w:lang w:eastAsia="es-CL"/>
        </w:rPr>
      </w:pPr>
      <w:del w:id="367" w:author="manolo" w:date="2010-12-23T14:41:00Z">
        <w:r w:rsidRPr="00B56E7C">
          <w:rPr>
            <w:rPrChange w:id="368" w:author="manolo" w:date="2010-12-23T14:41:00Z">
              <w:rPr>
                <w:rStyle w:val="Hipervnculo"/>
                <w:noProof/>
              </w:rPr>
            </w:rPrChange>
          </w:rPr>
          <w:delText>2.9. Frameworks</w:delText>
        </w:r>
        <w:r w:rsidR="004D0E07" w:rsidDel="00AB3436">
          <w:rPr>
            <w:noProof/>
            <w:webHidden/>
          </w:rPr>
          <w:tab/>
          <w:delText>62</w:delText>
        </w:r>
      </w:del>
    </w:p>
    <w:p w:rsidR="004D0E07" w:rsidDel="00AB3436" w:rsidRDefault="00B56E7C">
      <w:pPr>
        <w:pStyle w:val="TDC3"/>
        <w:tabs>
          <w:tab w:val="right" w:leader="dot" w:pos="8828"/>
        </w:tabs>
        <w:rPr>
          <w:del w:id="369" w:author="manolo" w:date="2010-12-23T14:41:00Z"/>
          <w:rFonts w:asciiTheme="minorHAnsi" w:eastAsiaTheme="minorEastAsia" w:hAnsiTheme="minorHAnsi" w:cstheme="minorBidi"/>
          <w:noProof/>
          <w:sz w:val="22"/>
        </w:rPr>
      </w:pPr>
      <w:del w:id="370" w:author="manolo" w:date="2010-12-23T14:41:00Z">
        <w:r w:rsidRPr="00B56E7C">
          <w:rPr>
            <w:rPrChange w:id="371"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B56E7C">
      <w:pPr>
        <w:pStyle w:val="TDC3"/>
        <w:tabs>
          <w:tab w:val="right" w:leader="dot" w:pos="8828"/>
        </w:tabs>
        <w:rPr>
          <w:del w:id="372" w:author="manolo" w:date="2010-12-23T14:41:00Z"/>
          <w:rFonts w:asciiTheme="minorHAnsi" w:eastAsiaTheme="minorEastAsia" w:hAnsiTheme="minorHAnsi" w:cstheme="minorBidi"/>
          <w:noProof/>
          <w:sz w:val="22"/>
        </w:rPr>
      </w:pPr>
      <w:del w:id="373" w:author="manolo" w:date="2010-12-23T14:41:00Z">
        <w:r w:rsidRPr="00B56E7C">
          <w:rPr>
            <w:rPrChange w:id="374"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B56E7C">
      <w:pPr>
        <w:pStyle w:val="TDC1"/>
        <w:rPr>
          <w:del w:id="375" w:author="manolo" w:date="2010-12-23T14:41:00Z"/>
          <w:rFonts w:asciiTheme="minorHAnsi" w:eastAsiaTheme="minorEastAsia" w:hAnsiTheme="minorHAnsi" w:cstheme="minorBidi"/>
          <w:b w:val="0"/>
          <w:sz w:val="22"/>
          <w:lang w:eastAsia="es-CL"/>
        </w:rPr>
      </w:pPr>
      <w:del w:id="376" w:author="manolo" w:date="2010-12-23T14:41:00Z">
        <w:r w:rsidRPr="00B56E7C">
          <w:rPr>
            <w:rPrChange w:id="377" w:author="manolo" w:date="2010-12-23T14:41:00Z">
              <w:rPr>
                <w:rStyle w:val="Hipervnculo"/>
              </w:rPr>
            </w:rPrChange>
          </w:rPr>
          <w:delText>Capítulo 3: Estado del Arte</w:delText>
        </w:r>
        <w:r w:rsidR="004D0E07" w:rsidDel="00AB3436">
          <w:rPr>
            <w:webHidden/>
          </w:rPr>
          <w:tab/>
          <w:delText>65</w:delText>
        </w:r>
      </w:del>
    </w:p>
    <w:p w:rsidR="004D0E07" w:rsidDel="00AB3436" w:rsidRDefault="00B56E7C">
      <w:pPr>
        <w:pStyle w:val="TDC2"/>
        <w:tabs>
          <w:tab w:val="right" w:leader="dot" w:pos="8828"/>
        </w:tabs>
        <w:rPr>
          <w:del w:id="378" w:author="manolo" w:date="2010-12-23T14:41:00Z"/>
          <w:rFonts w:asciiTheme="minorHAnsi" w:eastAsiaTheme="minorEastAsia" w:hAnsiTheme="minorHAnsi" w:cstheme="minorBidi"/>
          <w:noProof/>
          <w:sz w:val="22"/>
          <w:lang w:eastAsia="es-CL"/>
        </w:rPr>
      </w:pPr>
      <w:del w:id="379" w:author="manolo" w:date="2010-12-23T14:41:00Z">
        <w:r w:rsidRPr="00B56E7C">
          <w:rPr>
            <w:rPrChange w:id="380"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B56E7C">
      <w:pPr>
        <w:pStyle w:val="TDC3"/>
        <w:tabs>
          <w:tab w:val="right" w:leader="dot" w:pos="8828"/>
        </w:tabs>
        <w:rPr>
          <w:del w:id="381" w:author="manolo" w:date="2010-12-23T14:41:00Z"/>
          <w:rFonts w:asciiTheme="minorHAnsi" w:eastAsiaTheme="minorEastAsia" w:hAnsiTheme="minorHAnsi" w:cstheme="minorBidi"/>
          <w:noProof/>
          <w:sz w:val="22"/>
        </w:rPr>
      </w:pPr>
      <w:del w:id="382" w:author="manolo" w:date="2010-12-23T14:41:00Z">
        <w:r w:rsidRPr="00B56E7C">
          <w:rPr>
            <w:rPrChange w:id="383"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B56E7C">
      <w:pPr>
        <w:pStyle w:val="TDC3"/>
        <w:tabs>
          <w:tab w:val="right" w:leader="dot" w:pos="8828"/>
        </w:tabs>
        <w:rPr>
          <w:del w:id="384" w:author="manolo" w:date="2010-12-23T14:41:00Z"/>
          <w:rFonts w:asciiTheme="minorHAnsi" w:eastAsiaTheme="minorEastAsia" w:hAnsiTheme="minorHAnsi" w:cstheme="minorBidi"/>
          <w:noProof/>
          <w:sz w:val="22"/>
        </w:rPr>
      </w:pPr>
      <w:del w:id="385" w:author="manolo" w:date="2010-12-23T14:41:00Z">
        <w:r w:rsidRPr="00B56E7C">
          <w:rPr>
            <w:rPrChange w:id="386"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B56E7C">
      <w:pPr>
        <w:pStyle w:val="TDC2"/>
        <w:tabs>
          <w:tab w:val="right" w:leader="dot" w:pos="8828"/>
        </w:tabs>
        <w:rPr>
          <w:del w:id="387" w:author="manolo" w:date="2010-12-23T14:41:00Z"/>
          <w:rFonts w:asciiTheme="minorHAnsi" w:eastAsiaTheme="minorEastAsia" w:hAnsiTheme="minorHAnsi" w:cstheme="minorBidi"/>
          <w:noProof/>
          <w:sz w:val="22"/>
          <w:lang w:eastAsia="es-CL"/>
        </w:rPr>
      </w:pPr>
      <w:del w:id="388" w:author="manolo" w:date="2010-12-23T14:41:00Z">
        <w:r w:rsidRPr="00B56E7C">
          <w:rPr>
            <w:rPrChange w:id="389"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B56E7C">
      <w:pPr>
        <w:pStyle w:val="TDC3"/>
        <w:tabs>
          <w:tab w:val="right" w:leader="dot" w:pos="8828"/>
        </w:tabs>
        <w:rPr>
          <w:del w:id="390" w:author="manolo" w:date="2010-12-23T14:41:00Z"/>
          <w:rFonts w:asciiTheme="minorHAnsi" w:eastAsiaTheme="minorEastAsia" w:hAnsiTheme="minorHAnsi" w:cstheme="minorBidi"/>
          <w:noProof/>
          <w:sz w:val="22"/>
        </w:rPr>
      </w:pPr>
      <w:del w:id="391" w:author="manolo" w:date="2010-12-23T14:41:00Z">
        <w:r w:rsidRPr="00B56E7C">
          <w:rPr>
            <w:rPrChange w:id="392"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B56E7C">
      <w:pPr>
        <w:pStyle w:val="TDC3"/>
        <w:tabs>
          <w:tab w:val="right" w:leader="dot" w:pos="8828"/>
        </w:tabs>
        <w:rPr>
          <w:del w:id="393" w:author="manolo" w:date="2010-12-23T14:41:00Z"/>
          <w:rFonts w:asciiTheme="minorHAnsi" w:eastAsiaTheme="minorEastAsia" w:hAnsiTheme="minorHAnsi" w:cstheme="minorBidi"/>
          <w:noProof/>
          <w:sz w:val="22"/>
        </w:rPr>
      </w:pPr>
      <w:del w:id="394" w:author="manolo" w:date="2010-12-23T14:41:00Z">
        <w:r w:rsidRPr="00B56E7C">
          <w:rPr>
            <w:rPrChange w:id="395"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B56E7C">
      <w:pPr>
        <w:pStyle w:val="TDC3"/>
        <w:tabs>
          <w:tab w:val="right" w:leader="dot" w:pos="8828"/>
        </w:tabs>
        <w:rPr>
          <w:del w:id="396" w:author="manolo" w:date="2010-12-23T14:41:00Z"/>
          <w:rFonts w:asciiTheme="minorHAnsi" w:eastAsiaTheme="minorEastAsia" w:hAnsiTheme="minorHAnsi" w:cstheme="minorBidi"/>
          <w:noProof/>
          <w:sz w:val="22"/>
        </w:rPr>
      </w:pPr>
      <w:del w:id="397" w:author="manolo" w:date="2010-12-23T14:41:00Z">
        <w:r w:rsidRPr="00B56E7C">
          <w:rPr>
            <w:rPrChange w:id="398" w:author="manolo" w:date="2010-12-23T14:41:00Z">
              <w:rPr>
                <w:rStyle w:val="Hipervnculo"/>
                <w:noProof/>
              </w:rPr>
            </w:rPrChange>
          </w:rPr>
          <w:delText>3.2.3. Vimeo</w:delText>
        </w:r>
        <w:r w:rsidR="004D0E07" w:rsidDel="00AB3436">
          <w:rPr>
            <w:noProof/>
            <w:webHidden/>
          </w:rPr>
          <w:tab/>
          <w:delText>72</w:delText>
        </w:r>
      </w:del>
    </w:p>
    <w:p w:rsidR="004D0E07" w:rsidDel="00AB3436" w:rsidRDefault="00B56E7C">
      <w:pPr>
        <w:pStyle w:val="TDC3"/>
        <w:tabs>
          <w:tab w:val="right" w:leader="dot" w:pos="8828"/>
        </w:tabs>
        <w:rPr>
          <w:del w:id="399" w:author="manolo" w:date="2010-12-23T14:41:00Z"/>
          <w:rFonts w:asciiTheme="minorHAnsi" w:eastAsiaTheme="minorEastAsia" w:hAnsiTheme="minorHAnsi" w:cstheme="minorBidi"/>
          <w:noProof/>
          <w:sz w:val="22"/>
        </w:rPr>
      </w:pPr>
      <w:del w:id="400" w:author="manolo" w:date="2010-12-23T14:41:00Z">
        <w:r w:rsidRPr="00B56E7C">
          <w:rPr>
            <w:rPrChange w:id="401"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B56E7C">
      <w:pPr>
        <w:pStyle w:val="TDC3"/>
        <w:tabs>
          <w:tab w:val="right" w:leader="dot" w:pos="8828"/>
        </w:tabs>
        <w:rPr>
          <w:del w:id="402" w:author="manolo" w:date="2010-12-23T14:41:00Z"/>
          <w:rFonts w:asciiTheme="minorHAnsi" w:eastAsiaTheme="minorEastAsia" w:hAnsiTheme="minorHAnsi" w:cstheme="minorBidi"/>
          <w:noProof/>
          <w:sz w:val="22"/>
        </w:rPr>
      </w:pPr>
      <w:del w:id="403" w:author="manolo" w:date="2010-12-23T14:41:00Z">
        <w:r w:rsidRPr="00B56E7C">
          <w:rPr>
            <w:rPrChange w:id="404"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B56E7C">
      <w:pPr>
        <w:pStyle w:val="TDC2"/>
        <w:tabs>
          <w:tab w:val="right" w:leader="dot" w:pos="8828"/>
        </w:tabs>
        <w:rPr>
          <w:del w:id="405" w:author="manolo" w:date="2010-12-23T14:41:00Z"/>
          <w:rFonts w:asciiTheme="minorHAnsi" w:eastAsiaTheme="minorEastAsia" w:hAnsiTheme="minorHAnsi" w:cstheme="minorBidi"/>
          <w:noProof/>
          <w:sz w:val="22"/>
          <w:lang w:eastAsia="es-CL"/>
        </w:rPr>
      </w:pPr>
      <w:del w:id="406" w:author="manolo" w:date="2010-12-23T14:41:00Z">
        <w:r w:rsidRPr="00B56E7C">
          <w:rPr>
            <w:rPrChange w:id="407"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B56E7C">
      <w:pPr>
        <w:pStyle w:val="TDC1"/>
        <w:rPr>
          <w:del w:id="408" w:author="manolo" w:date="2010-12-23T14:41:00Z"/>
          <w:rFonts w:asciiTheme="minorHAnsi" w:eastAsiaTheme="minorEastAsia" w:hAnsiTheme="minorHAnsi" w:cstheme="minorBidi"/>
          <w:b w:val="0"/>
          <w:sz w:val="22"/>
          <w:lang w:eastAsia="es-CL"/>
        </w:rPr>
      </w:pPr>
      <w:del w:id="409" w:author="manolo" w:date="2010-12-23T14:41:00Z">
        <w:r w:rsidRPr="00B56E7C">
          <w:rPr>
            <w:rPrChange w:id="410" w:author="manolo" w:date="2010-12-23T14:41:00Z">
              <w:rPr>
                <w:rStyle w:val="Hipervnculo"/>
              </w:rPr>
            </w:rPrChange>
          </w:rPr>
          <w:delText>4. Desarrollo</w:delText>
        </w:r>
        <w:r w:rsidR="004D0E07" w:rsidDel="00AB3436">
          <w:rPr>
            <w:webHidden/>
          </w:rPr>
          <w:tab/>
          <w:delText>78</w:delText>
        </w:r>
      </w:del>
    </w:p>
    <w:p w:rsidR="004D0E07" w:rsidDel="00AB3436" w:rsidRDefault="00B56E7C">
      <w:pPr>
        <w:pStyle w:val="TDC2"/>
        <w:tabs>
          <w:tab w:val="right" w:leader="dot" w:pos="8828"/>
        </w:tabs>
        <w:rPr>
          <w:del w:id="411" w:author="manolo" w:date="2010-12-23T14:41:00Z"/>
          <w:rFonts w:asciiTheme="minorHAnsi" w:eastAsiaTheme="minorEastAsia" w:hAnsiTheme="minorHAnsi" w:cstheme="minorBidi"/>
          <w:noProof/>
          <w:sz w:val="22"/>
          <w:lang w:eastAsia="es-CL"/>
        </w:rPr>
      </w:pPr>
      <w:del w:id="412" w:author="manolo" w:date="2010-12-23T14:41:00Z">
        <w:r w:rsidRPr="00B56E7C">
          <w:rPr>
            <w:rPrChange w:id="413"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B56E7C">
      <w:pPr>
        <w:pStyle w:val="TDC3"/>
        <w:tabs>
          <w:tab w:val="right" w:leader="dot" w:pos="8828"/>
        </w:tabs>
        <w:rPr>
          <w:del w:id="414" w:author="manolo" w:date="2010-12-23T14:41:00Z"/>
          <w:rFonts w:asciiTheme="minorHAnsi" w:eastAsiaTheme="minorEastAsia" w:hAnsiTheme="minorHAnsi" w:cstheme="minorBidi"/>
          <w:noProof/>
          <w:sz w:val="22"/>
        </w:rPr>
      </w:pPr>
      <w:del w:id="415" w:author="manolo" w:date="2010-12-23T14:41:00Z">
        <w:r w:rsidRPr="00B56E7C">
          <w:rPr>
            <w:rPrChange w:id="416"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B56E7C">
      <w:pPr>
        <w:pStyle w:val="TDC3"/>
        <w:tabs>
          <w:tab w:val="right" w:leader="dot" w:pos="8828"/>
        </w:tabs>
        <w:rPr>
          <w:del w:id="417" w:author="manolo" w:date="2010-12-23T14:41:00Z"/>
          <w:rFonts w:asciiTheme="minorHAnsi" w:eastAsiaTheme="minorEastAsia" w:hAnsiTheme="minorHAnsi" w:cstheme="minorBidi"/>
          <w:noProof/>
          <w:sz w:val="22"/>
        </w:rPr>
      </w:pPr>
      <w:del w:id="418" w:author="manolo" w:date="2010-12-23T14:41:00Z">
        <w:r w:rsidRPr="00B56E7C">
          <w:rPr>
            <w:rPrChange w:id="419"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B56E7C">
      <w:pPr>
        <w:pStyle w:val="TDC2"/>
        <w:tabs>
          <w:tab w:val="right" w:leader="dot" w:pos="8828"/>
        </w:tabs>
        <w:rPr>
          <w:del w:id="420" w:author="manolo" w:date="2010-12-23T14:41:00Z"/>
          <w:rFonts w:asciiTheme="minorHAnsi" w:eastAsiaTheme="minorEastAsia" w:hAnsiTheme="minorHAnsi" w:cstheme="minorBidi"/>
          <w:noProof/>
          <w:sz w:val="22"/>
          <w:lang w:eastAsia="es-CL"/>
        </w:rPr>
      </w:pPr>
      <w:del w:id="421" w:author="manolo" w:date="2010-12-23T14:41:00Z">
        <w:r w:rsidRPr="00B56E7C">
          <w:rPr>
            <w:rPrChange w:id="422"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B56E7C">
      <w:pPr>
        <w:pStyle w:val="TDC3"/>
        <w:tabs>
          <w:tab w:val="right" w:leader="dot" w:pos="8828"/>
        </w:tabs>
        <w:rPr>
          <w:del w:id="423" w:author="manolo" w:date="2010-12-23T14:41:00Z"/>
          <w:rFonts w:asciiTheme="minorHAnsi" w:eastAsiaTheme="minorEastAsia" w:hAnsiTheme="minorHAnsi" w:cstheme="minorBidi"/>
          <w:noProof/>
          <w:sz w:val="22"/>
        </w:rPr>
      </w:pPr>
      <w:del w:id="424" w:author="manolo" w:date="2010-12-23T14:41:00Z">
        <w:r w:rsidRPr="00B56E7C">
          <w:rPr>
            <w:rPrChange w:id="425"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B56E7C">
      <w:pPr>
        <w:pStyle w:val="TDC3"/>
        <w:tabs>
          <w:tab w:val="right" w:leader="dot" w:pos="8828"/>
        </w:tabs>
        <w:rPr>
          <w:del w:id="426" w:author="manolo" w:date="2010-12-23T14:41:00Z"/>
          <w:rFonts w:asciiTheme="minorHAnsi" w:eastAsiaTheme="minorEastAsia" w:hAnsiTheme="minorHAnsi" w:cstheme="minorBidi"/>
          <w:noProof/>
          <w:sz w:val="22"/>
        </w:rPr>
      </w:pPr>
      <w:del w:id="427" w:author="manolo" w:date="2010-12-23T14:41:00Z">
        <w:r w:rsidRPr="00B56E7C">
          <w:rPr>
            <w:rPrChange w:id="428" w:author="manolo" w:date="2010-12-23T14:41:00Z">
              <w:rPr>
                <w:rStyle w:val="Hipervnculo"/>
                <w:noProof/>
              </w:rPr>
            </w:rPrChange>
          </w:rPr>
          <w:delText>4.2.1.1. PHP 5.3</w:delText>
        </w:r>
        <w:r w:rsidR="004D0E07" w:rsidDel="00AB3436">
          <w:rPr>
            <w:noProof/>
            <w:webHidden/>
          </w:rPr>
          <w:tab/>
          <w:delText>80</w:delText>
        </w:r>
      </w:del>
    </w:p>
    <w:p w:rsidR="004D0E07" w:rsidDel="00AB3436" w:rsidRDefault="00B56E7C">
      <w:pPr>
        <w:pStyle w:val="TDC3"/>
        <w:tabs>
          <w:tab w:val="right" w:leader="dot" w:pos="8828"/>
        </w:tabs>
        <w:rPr>
          <w:del w:id="429" w:author="manolo" w:date="2010-12-23T14:41:00Z"/>
          <w:rFonts w:asciiTheme="minorHAnsi" w:eastAsiaTheme="minorEastAsia" w:hAnsiTheme="minorHAnsi" w:cstheme="minorBidi"/>
          <w:noProof/>
          <w:sz w:val="22"/>
        </w:rPr>
      </w:pPr>
      <w:del w:id="430" w:author="manolo" w:date="2010-12-23T14:41:00Z">
        <w:r w:rsidRPr="00B56E7C">
          <w:rPr>
            <w:rPrChange w:id="431" w:author="manolo" w:date="2010-12-23T14:41:00Z">
              <w:rPr>
                <w:rStyle w:val="Hipervnculo"/>
                <w:noProof/>
              </w:rPr>
            </w:rPrChange>
          </w:rPr>
          <w:delText>4.2.1.2. MySQL 5</w:delText>
        </w:r>
        <w:r w:rsidR="004D0E07" w:rsidDel="00AB3436">
          <w:rPr>
            <w:noProof/>
            <w:webHidden/>
          </w:rPr>
          <w:tab/>
          <w:delText>82</w:delText>
        </w:r>
      </w:del>
    </w:p>
    <w:p w:rsidR="004D0E07" w:rsidDel="00AB3436" w:rsidRDefault="00B56E7C">
      <w:pPr>
        <w:pStyle w:val="TDC3"/>
        <w:tabs>
          <w:tab w:val="right" w:leader="dot" w:pos="8828"/>
        </w:tabs>
        <w:rPr>
          <w:del w:id="432" w:author="manolo" w:date="2010-12-23T14:41:00Z"/>
          <w:rFonts w:asciiTheme="minorHAnsi" w:eastAsiaTheme="minorEastAsia" w:hAnsiTheme="minorHAnsi" w:cstheme="minorBidi"/>
          <w:noProof/>
          <w:sz w:val="22"/>
        </w:rPr>
      </w:pPr>
      <w:del w:id="433" w:author="manolo" w:date="2010-12-23T14:41:00Z">
        <w:r w:rsidRPr="00B56E7C">
          <w:rPr>
            <w:rPrChange w:id="434" w:author="manolo" w:date="2010-12-23T14:41:00Z">
              <w:rPr>
                <w:rStyle w:val="Hipervnculo"/>
                <w:noProof/>
              </w:rPr>
            </w:rPrChange>
          </w:rPr>
          <w:delText>4.2.1.3. FFmpeg</w:delText>
        </w:r>
        <w:r w:rsidR="004D0E07" w:rsidDel="00AB3436">
          <w:rPr>
            <w:noProof/>
            <w:webHidden/>
          </w:rPr>
          <w:tab/>
          <w:delText>83</w:delText>
        </w:r>
      </w:del>
    </w:p>
    <w:p w:rsidR="004D0E07" w:rsidDel="00AB3436" w:rsidRDefault="00B56E7C">
      <w:pPr>
        <w:pStyle w:val="TDC3"/>
        <w:tabs>
          <w:tab w:val="right" w:leader="dot" w:pos="8828"/>
        </w:tabs>
        <w:rPr>
          <w:del w:id="435" w:author="manolo" w:date="2010-12-23T14:41:00Z"/>
          <w:rFonts w:asciiTheme="minorHAnsi" w:eastAsiaTheme="minorEastAsia" w:hAnsiTheme="minorHAnsi" w:cstheme="minorBidi"/>
          <w:noProof/>
          <w:sz w:val="22"/>
        </w:rPr>
      </w:pPr>
      <w:del w:id="436" w:author="manolo" w:date="2010-12-23T14:41:00Z">
        <w:r w:rsidRPr="00B56E7C">
          <w:rPr>
            <w:rPrChange w:id="437"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B56E7C">
      <w:pPr>
        <w:pStyle w:val="TDC3"/>
        <w:tabs>
          <w:tab w:val="right" w:leader="dot" w:pos="8828"/>
        </w:tabs>
        <w:rPr>
          <w:del w:id="438" w:author="manolo" w:date="2010-12-23T14:41:00Z"/>
          <w:rFonts w:asciiTheme="minorHAnsi" w:eastAsiaTheme="minorEastAsia" w:hAnsiTheme="minorHAnsi" w:cstheme="minorBidi"/>
          <w:noProof/>
          <w:sz w:val="22"/>
        </w:rPr>
      </w:pPr>
      <w:del w:id="439" w:author="manolo" w:date="2010-12-23T14:41:00Z">
        <w:r w:rsidRPr="00B56E7C">
          <w:rPr>
            <w:rPrChange w:id="440"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B56E7C">
      <w:pPr>
        <w:pStyle w:val="TDC3"/>
        <w:tabs>
          <w:tab w:val="right" w:leader="dot" w:pos="8828"/>
        </w:tabs>
        <w:rPr>
          <w:del w:id="441" w:author="manolo" w:date="2010-12-23T14:41:00Z"/>
          <w:rFonts w:asciiTheme="minorHAnsi" w:eastAsiaTheme="minorEastAsia" w:hAnsiTheme="minorHAnsi" w:cstheme="minorBidi"/>
          <w:noProof/>
          <w:sz w:val="22"/>
        </w:rPr>
      </w:pPr>
      <w:del w:id="442" w:author="manolo" w:date="2010-12-23T14:41:00Z">
        <w:r w:rsidRPr="00B56E7C">
          <w:rPr>
            <w:rPrChange w:id="443"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B56E7C">
      <w:pPr>
        <w:pStyle w:val="TDC2"/>
        <w:tabs>
          <w:tab w:val="right" w:leader="dot" w:pos="8828"/>
        </w:tabs>
        <w:rPr>
          <w:del w:id="444" w:author="manolo" w:date="2010-12-23T14:41:00Z"/>
          <w:rFonts w:asciiTheme="minorHAnsi" w:eastAsiaTheme="minorEastAsia" w:hAnsiTheme="minorHAnsi" w:cstheme="minorBidi"/>
          <w:noProof/>
          <w:sz w:val="22"/>
          <w:lang w:eastAsia="es-CL"/>
        </w:rPr>
      </w:pPr>
      <w:del w:id="445" w:author="manolo" w:date="2010-12-23T14:41:00Z">
        <w:r w:rsidRPr="00B56E7C">
          <w:rPr>
            <w:rPrChange w:id="446"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B56E7C">
      <w:pPr>
        <w:pStyle w:val="TDC3"/>
        <w:tabs>
          <w:tab w:val="right" w:leader="dot" w:pos="8828"/>
        </w:tabs>
        <w:rPr>
          <w:del w:id="447" w:author="manolo" w:date="2010-12-23T14:41:00Z"/>
          <w:rFonts w:asciiTheme="minorHAnsi" w:eastAsiaTheme="minorEastAsia" w:hAnsiTheme="minorHAnsi" w:cstheme="minorBidi"/>
          <w:noProof/>
          <w:sz w:val="22"/>
        </w:rPr>
      </w:pPr>
      <w:del w:id="448" w:author="manolo" w:date="2010-12-23T14:41:00Z">
        <w:r w:rsidRPr="00B56E7C">
          <w:rPr>
            <w:rPrChange w:id="449"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B56E7C">
      <w:pPr>
        <w:pStyle w:val="TDC3"/>
        <w:tabs>
          <w:tab w:val="right" w:leader="dot" w:pos="8828"/>
        </w:tabs>
        <w:rPr>
          <w:del w:id="450" w:author="manolo" w:date="2010-12-23T14:41:00Z"/>
          <w:rFonts w:asciiTheme="minorHAnsi" w:eastAsiaTheme="minorEastAsia" w:hAnsiTheme="minorHAnsi" w:cstheme="minorBidi"/>
          <w:noProof/>
          <w:sz w:val="22"/>
        </w:rPr>
      </w:pPr>
      <w:del w:id="451" w:author="manolo" w:date="2010-12-23T14:41:00Z">
        <w:r w:rsidRPr="00B56E7C">
          <w:rPr>
            <w:rPrChange w:id="452"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B56E7C">
      <w:pPr>
        <w:pStyle w:val="TDC2"/>
        <w:tabs>
          <w:tab w:val="right" w:leader="dot" w:pos="8828"/>
        </w:tabs>
        <w:rPr>
          <w:del w:id="453" w:author="manolo" w:date="2010-12-23T14:41:00Z"/>
          <w:rFonts w:asciiTheme="minorHAnsi" w:eastAsiaTheme="minorEastAsia" w:hAnsiTheme="minorHAnsi" w:cstheme="minorBidi"/>
          <w:noProof/>
          <w:sz w:val="22"/>
          <w:lang w:eastAsia="es-CL"/>
        </w:rPr>
      </w:pPr>
      <w:del w:id="454" w:author="manolo" w:date="2010-12-23T14:41:00Z">
        <w:r w:rsidRPr="00B56E7C">
          <w:rPr>
            <w:rPrChange w:id="455"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B56E7C">
      <w:pPr>
        <w:pStyle w:val="TDC2"/>
        <w:tabs>
          <w:tab w:val="right" w:leader="dot" w:pos="8828"/>
        </w:tabs>
        <w:rPr>
          <w:del w:id="456" w:author="manolo" w:date="2010-12-23T14:41:00Z"/>
          <w:rFonts w:asciiTheme="minorHAnsi" w:eastAsiaTheme="minorEastAsia" w:hAnsiTheme="minorHAnsi" w:cstheme="minorBidi"/>
          <w:noProof/>
          <w:sz w:val="22"/>
          <w:lang w:eastAsia="es-CL"/>
        </w:rPr>
      </w:pPr>
      <w:del w:id="457" w:author="manolo" w:date="2010-12-23T14:41:00Z">
        <w:r w:rsidRPr="00B56E7C">
          <w:rPr>
            <w:rPrChange w:id="458"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B56E7C">
      <w:pPr>
        <w:pStyle w:val="TDC3"/>
        <w:tabs>
          <w:tab w:val="right" w:leader="dot" w:pos="8828"/>
        </w:tabs>
        <w:rPr>
          <w:del w:id="459" w:author="manolo" w:date="2010-12-23T14:41:00Z"/>
          <w:rFonts w:asciiTheme="minorHAnsi" w:eastAsiaTheme="minorEastAsia" w:hAnsiTheme="minorHAnsi" w:cstheme="minorBidi"/>
          <w:noProof/>
          <w:sz w:val="22"/>
        </w:rPr>
      </w:pPr>
      <w:del w:id="460" w:author="manolo" w:date="2010-12-23T14:41:00Z">
        <w:r w:rsidRPr="00B56E7C">
          <w:rPr>
            <w:rPrChange w:id="461"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B56E7C">
      <w:pPr>
        <w:pStyle w:val="TDC3"/>
        <w:tabs>
          <w:tab w:val="right" w:leader="dot" w:pos="8828"/>
        </w:tabs>
        <w:rPr>
          <w:del w:id="462" w:author="manolo" w:date="2010-12-23T14:41:00Z"/>
          <w:rFonts w:asciiTheme="minorHAnsi" w:eastAsiaTheme="minorEastAsia" w:hAnsiTheme="minorHAnsi" w:cstheme="minorBidi"/>
          <w:noProof/>
          <w:sz w:val="22"/>
        </w:rPr>
      </w:pPr>
      <w:del w:id="463" w:author="manolo" w:date="2010-12-23T14:41:00Z">
        <w:r w:rsidRPr="00B56E7C">
          <w:rPr>
            <w:rPrChange w:id="464"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B56E7C">
      <w:pPr>
        <w:pStyle w:val="TDC3"/>
        <w:tabs>
          <w:tab w:val="right" w:leader="dot" w:pos="8828"/>
        </w:tabs>
        <w:rPr>
          <w:del w:id="465" w:author="manolo" w:date="2010-12-23T14:41:00Z"/>
          <w:rFonts w:asciiTheme="minorHAnsi" w:eastAsiaTheme="minorEastAsia" w:hAnsiTheme="minorHAnsi" w:cstheme="minorBidi"/>
          <w:noProof/>
          <w:sz w:val="22"/>
        </w:rPr>
      </w:pPr>
      <w:del w:id="466" w:author="manolo" w:date="2010-12-23T14:41:00Z">
        <w:r w:rsidRPr="00B56E7C">
          <w:rPr>
            <w:rPrChange w:id="467"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B56E7C">
      <w:pPr>
        <w:pStyle w:val="TDC2"/>
        <w:tabs>
          <w:tab w:val="right" w:leader="dot" w:pos="8828"/>
        </w:tabs>
        <w:rPr>
          <w:del w:id="468" w:author="manolo" w:date="2010-12-23T14:41:00Z"/>
          <w:rFonts w:asciiTheme="minorHAnsi" w:eastAsiaTheme="minorEastAsia" w:hAnsiTheme="minorHAnsi" w:cstheme="minorBidi"/>
          <w:noProof/>
          <w:sz w:val="22"/>
          <w:lang w:eastAsia="es-CL"/>
        </w:rPr>
      </w:pPr>
      <w:del w:id="469" w:author="manolo" w:date="2010-12-23T14:41:00Z">
        <w:r w:rsidRPr="00B56E7C">
          <w:rPr>
            <w:rPrChange w:id="470"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B56E7C">
      <w:pPr>
        <w:pStyle w:val="TDC3"/>
        <w:tabs>
          <w:tab w:val="right" w:leader="dot" w:pos="8828"/>
        </w:tabs>
        <w:rPr>
          <w:del w:id="471" w:author="manolo" w:date="2010-12-23T14:41:00Z"/>
          <w:rFonts w:asciiTheme="minorHAnsi" w:eastAsiaTheme="minorEastAsia" w:hAnsiTheme="minorHAnsi" w:cstheme="minorBidi"/>
          <w:noProof/>
          <w:sz w:val="22"/>
        </w:rPr>
      </w:pPr>
      <w:del w:id="472" w:author="manolo" w:date="2010-12-23T14:41:00Z">
        <w:r w:rsidRPr="00B56E7C">
          <w:rPr>
            <w:rPrChange w:id="473"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B56E7C">
      <w:pPr>
        <w:pStyle w:val="TDC3"/>
        <w:tabs>
          <w:tab w:val="right" w:leader="dot" w:pos="8828"/>
        </w:tabs>
        <w:rPr>
          <w:del w:id="474" w:author="manolo" w:date="2010-12-23T14:41:00Z"/>
          <w:rFonts w:asciiTheme="minorHAnsi" w:eastAsiaTheme="minorEastAsia" w:hAnsiTheme="minorHAnsi" w:cstheme="minorBidi"/>
          <w:noProof/>
          <w:sz w:val="22"/>
        </w:rPr>
      </w:pPr>
      <w:del w:id="475" w:author="manolo" w:date="2010-12-23T14:41:00Z">
        <w:r w:rsidRPr="00B56E7C">
          <w:rPr>
            <w:rPrChange w:id="476"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B56E7C">
      <w:pPr>
        <w:pStyle w:val="TDC2"/>
        <w:tabs>
          <w:tab w:val="right" w:leader="dot" w:pos="8828"/>
        </w:tabs>
        <w:rPr>
          <w:del w:id="477" w:author="manolo" w:date="2010-12-23T14:41:00Z"/>
          <w:rFonts w:asciiTheme="minorHAnsi" w:eastAsiaTheme="minorEastAsia" w:hAnsiTheme="minorHAnsi" w:cstheme="minorBidi"/>
          <w:noProof/>
          <w:sz w:val="22"/>
          <w:lang w:eastAsia="es-CL"/>
        </w:rPr>
      </w:pPr>
      <w:del w:id="478" w:author="manolo" w:date="2010-12-23T14:41:00Z">
        <w:r w:rsidRPr="00B56E7C">
          <w:rPr>
            <w:rPrChange w:id="479"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B56E7C">
      <w:pPr>
        <w:pStyle w:val="TDC2"/>
        <w:tabs>
          <w:tab w:val="right" w:leader="dot" w:pos="8828"/>
        </w:tabs>
        <w:rPr>
          <w:del w:id="480" w:author="manolo" w:date="2010-12-23T14:41:00Z"/>
          <w:rFonts w:asciiTheme="minorHAnsi" w:eastAsiaTheme="minorEastAsia" w:hAnsiTheme="minorHAnsi" w:cstheme="minorBidi"/>
          <w:noProof/>
          <w:sz w:val="22"/>
          <w:lang w:eastAsia="es-CL"/>
        </w:rPr>
      </w:pPr>
      <w:del w:id="481" w:author="manolo" w:date="2010-12-23T14:41:00Z">
        <w:r w:rsidRPr="00B56E7C">
          <w:rPr>
            <w:rPrChange w:id="482"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B56E7C">
      <w:pPr>
        <w:pStyle w:val="TDC1"/>
        <w:rPr>
          <w:del w:id="483" w:author="manolo" w:date="2010-12-23T14:41:00Z"/>
          <w:rFonts w:asciiTheme="minorHAnsi" w:eastAsiaTheme="minorEastAsia" w:hAnsiTheme="minorHAnsi" w:cstheme="minorBidi"/>
          <w:b w:val="0"/>
          <w:sz w:val="22"/>
          <w:lang w:eastAsia="es-CL"/>
        </w:rPr>
      </w:pPr>
      <w:del w:id="484" w:author="manolo" w:date="2010-12-23T14:41:00Z">
        <w:r w:rsidRPr="00B56E7C">
          <w:rPr>
            <w:rPrChange w:id="485" w:author="manolo" w:date="2010-12-23T14:41:00Z">
              <w:rPr>
                <w:rStyle w:val="Hipervnculo"/>
              </w:rPr>
            </w:rPrChange>
          </w:rPr>
          <w:delText>5. Conclusiones</w:delText>
        </w:r>
        <w:r w:rsidR="004D0E07" w:rsidDel="00AB3436">
          <w:rPr>
            <w:webHidden/>
          </w:rPr>
          <w:tab/>
          <w:delText>127</w:delText>
        </w:r>
      </w:del>
    </w:p>
    <w:p w:rsidR="004D0E07" w:rsidDel="00AB3436" w:rsidRDefault="00B56E7C">
      <w:pPr>
        <w:pStyle w:val="TDC3"/>
        <w:tabs>
          <w:tab w:val="right" w:leader="dot" w:pos="8828"/>
        </w:tabs>
        <w:rPr>
          <w:del w:id="486" w:author="manolo" w:date="2010-12-23T14:41:00Z"/>
          <w:rFonts w:asciiTheme="minorHAnsi" w:eastAsiaTheme="minorEastAsia" w:hAnsiTheme="minorHAnsi" w:cstheme="minorBidi"/>
          <w:noProof/>
          <w:sz w:val="22"/>
        </w:rPr>
      </w:pPr>
      <w:del w:id="487" w:author="manolo" w:date="2010-12-23T14:41:00Z">
        <w:r w:rsidRPr="00B56E7C">
          <w:rPr>
            <w:rPrChange w:id="488" w:author="manolo" w:date="2010-12-23T14:41:00Z">
              <w:rPr>
                <w:rStyle w:val="Hipervnculo"/>
                <w:noProof/>
              </w:rPr>
            </w:rPrChange>
          </w:rPr>
          <w:delText>5.1. General</w:delText>
        </w:r>
        <w:r w:rsidR="004D0E07" w:rsidDel="00AB3436">
          <w:rPr>
            <w:noProof/>
            <w:webHidden/>
          </w:rPr>
          <w:tab/>
          <w:delText>127</w:delText>
        </w:r>
      </w:del>
    </w:p>
    <w:p w:rsidR="004D0E07" w:rsidDel="00AB3436" w:rsidRDefault="00B56E7C">
      <w:pPr>
        <w:pStyle w:val="TDC3"/>
        <w:tabs>
          <w:tab w:val="right" w:leader="dot" w:pos="8828"/>
        </w:tabs>
        <w:rPr>
          <w:del w:id="489" w:author="manolo" w:date="2010-12-23T14:41:00Z"/>
          <w:rFonts w:asciiTheme="minorHAnsi" w:eastAsiaTheme="minorEastAsia" w:hAnsiTheme="minorHAnsi" w:cstheme="minorBidi"/>
          <w:noProof/>
          <w:sz w:val="22"/>
        </w:rPr>
      </w:pPr>
      <w:del w:id="490" w:author="manolo" w:date="2010-12-23T14:41:00Z">
        <w:r w:rsidRPr="00B56E7C">
          <w:rPr>
            <w:rPrChange w:id="491"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B56E7C">
      <w:pPr>
        <w:pStyle w:val="TDC1"/>
        <w:rPr>
          <w:del w:id="492" w:author="manolo" w:date="2010-12-23T14:41:00Z"/>
          <w:rFonts w:asciiTheme="minorHAnsi" w:eastAsiaTheme="minorEastAsia" w:hAnsiTheme="minorHAnsi" w:cstheme="minorBidi"/>
          <w:b w:val="0"/>
          <w:sz w:val="22"/>
          <w:lang w:eastAsia="es-CL"/>
        </w:rPr>
      </w:pPr>
      <w:del w:id="493" w:author="manolo" w:date="2010-12-23T14:41:00Z">
        <w:r w:rsidRPr="00B56E7C">
          <w:rPr>
            <w:rPrChange w:id="494" w:author="manolo" w:date="2010-12-23T14:41:00Z">
              <w:rPr>
                <w:rStyle w:val="Hipervnculo"/>
                <w:lang w:val="en-US"/>
              </w:rPr>
            </w:rPrChange>
          </w:rPr>
          <w:delText>6. Bibliografía</w:delText>
        </w:r>
        <w:r w:rsidR="004D0E07" w:rsidDel="00AB3436">
          <w:rPr>
            <w:webHidden/>
          </w:rPr>
          <w:tab/>
          <w:delText>130</w:delText>
        </w:r>
      </w:del>
    </w:p>
    <w:p w:rsidR="004D0E07" w:rsidDel="00AB3436" w:rsidRDefault="00B56E7C">
      <w:pPr>
        <w:pStyle w:val="TDC1"/>
        <w:rPr>
          <w:del w:id="495" w:author="manolo" w:date="2010-12-23T14:41:00Z"/>
          <w:rFonts w:asciiTheme="minorHAnsi" w:eastAsiaTheme="minorEastAsia" w:hAnsiTheme="minorHAnsi" w:cstheme="minorBidi"/>
          <w:b w:val="0"/>
          <w:sz w:val="22"/>
          <w:lang w:eastAsia="es-CL"/>
        </w:rPr>
      </w:pPr>
      <w:del w:id="496" w:author="manolo" w:date="2010-12-23T14:41:00Z">
        <w:r w:rsidRPr="00B56E7C">
          <w:rPr>
            <w:rPrChange w:id="497" w:author="manolo" w:date="2010-12-23T14:41:00Z">
              <w:rPr>
                <w:rStyle w:val="Hipervnculo"/>
              </w:rPr>
            </w:rPrChange>
          </w:rPr>
          <w:delText>Glosario</w:delText>
        </w:r>
        <w:r w:rsidR="004D0E07" w:rsidDel="00AB3436">
          <w:rPr>
            <w:webHidden/>
          </w:rPr>
          <w:tab/>
          <w:delText>132</w:delText>
        </w:r>
      </w:del>
    </w:p>
    <w:p w:rsidR="004D0E07" w:rsidDel="00AB3436" w:rsidRDefault="00B56E7C">
      <w:pPr>
        <w:pStyle w:val="TDC1"/>
        <w:rPr>
          <w:del w:id="498" w:author="manolo" w:date="2010-12-23T14:41:00Z"/>
          <w:rFonts w:asciiTheme="minorHAnsi" w:eastAsiaTheme="minorEastAsia" w:hAnsiTheme="minorHAnsi" w:cstheme="minorBidi"/>
          <w:b w:val="0"/>
          <w:sz w:val="22"/>
          <w:lang w:eastAsia="es-CL"/>
        </w:rPr>
      </w:pPr>
      <w:del w:id="499" w:author="manolo" w:date="2010-12-23T14:41:00Z">
        <w:r w:rsidRPr="00B56E7C">
          <w:rPr>
            <w:rPrChange w:id="500" w:author="manolo" w:date="2010-12-23T14:41:00Z">
              <w:rPr>
                <w:rStyle w:val="Hipervnculo"/>
                <w:lang w:val="en-US"/>
              </w:rPr>
            </w:rPrChange>
          </w:rPr>
          <w:delText>Acrónimos</w:delText>
        </w:r>
        <w:r w:rsidR="004D0E07" w:rsidDel="00AB3436">
          <w:rPr>
            <w:webHidden/>
          </w:rPr>
          <w:tab/>
          <w:delText>133</w:delText>
        </w:r>
      </w:del>
    </w:p>
    <w:p w:rsidR="00391FD4" w:rsidRDefault="00B56E7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B56E7C">
      <w:pPr>
        <w:pStyle w:val="Tabladeilustraciones"/>
        <w:tabs>
          <w:tab w:val="right" w:leader="dot" w:pos="8828"/>
        </w:tabs>
        <w:rPr>
          <w:rFonts w:asciiTheme="minorHAnsi" w:eastAsiaTheme="minorEastAsia" w:hAnsiTheme="minorHAnsi" w:cstheme="minorBidi"/>
          <w:noProof/>
          <w:sz w:val="22"/>
          <w:szCs w:val="22"/>
          <w:lang w:eastAsia="es-CL"/>
        </w:rPr>
      </w:pPr>
      <w:r w:rsidRPr="00B56E7C">
        <w:rPr>
          <w:lang w:val="es-ES"/>
        </w:rPr>
        <w:fldChar w:fldCharType="begin"/>
      </w:r>
      <w:r w:rsidR="00E010D5">
        <w:rPr>
          <w:lang w:val="es-ES"/>
        </w:rPr>
        <w:instrText xml:space="preserve"> TOC \c "Ilustración" </w:instrText>
      </w:r>
      <w:r w:rsidRPr="00B56E7C">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D5E98">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56E7C">
        <w:rPr>
          <w:noProof/>
        </w:rPr>
        <w:fldChar w:fldCharType="begin"/>
      </w:r>
      <w:r>
        <w:rPr>
          <w:noProof/>
        </w:rPr>
        <w:instrText xml:space="preserve"> PAGEREF _Toc280817186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56E7C">
        <w:rPr>
          <w:noProof/>
        </w:rPr>
        <w:fldChar w:fldCharType="begin"/>
      </w:r>
      <w:r>
        <w:rPr>
          <w:noProof/>
        </w:rPr>
        <w:instrText xml:space="preserve"> PAGEREF _Toc280817187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56E7C">
        <w:rPr>
          <w:noProof/>
        </w:rPr>
        <w:fldChar w:fldCharType="begin"/>
      </w:r>
      <w:r>
        <w:rPr>
          <w:noProof/>
        </w:rPr>
        <w:instrText xml:space="preserve"> PAGEREF _Toc280817188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56E7C">
        <w:rPr>
          <w:noProof/>
        </w:rPr>
        <w:fldChar w:fldCharType="begin"/>
      </w:r>
      <w:r>
        <w:rPr>
          <w:noProof/>
        </w:rPr>
        <w:instrText xml:space="preserve"> PAGEREF _Toc280817189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56E7C">
        <w:rPr>
          <w:noProof/>
        </w:rPr>
        <w:fldChar w:fldCharType="begin"/>
      </w:r>
      <w:r>
        <w:rPr>
          <w:noProof/>
        </w:rPr>
        <w:instrText xml:space="preserve"> PAGEREF _Toc280817190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56E7C">
        <w:rPr>
          <w:noProof/>
        </w:rPr>
        <w:fldChar w:fldCharType="begin"/>
      </w:r>
      <w:r>
        <w:rPr>
          <w:noProof/>
        </w:rPr>
        <w:instrText xml:space="preserve"> PAGEREF _Toc280817191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56E7C">
        <w:rPr>
          <w:noProof/>
        </w:rPr>
        <w:fldChar w:fldCharType="begin"/>
      </w:r>
      <w:r>
        <w:rPr>
          <w:noProof/>
        </w:rPr>
        <w:instrText xml:space="preserve"> PAGEREF _Toc280817192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56E7C">
        <w:rPr>
          <w:noProof/>
        </w:rPr>
        <w:fldChar w:fldCharType="begin"/>
      </w:r>
      <w:r>
        <w:rPr>
          <w:noProof/>
        </w:rPr>
        <w:instrText xml:space="preserve"> PAGEREF _Toc280817193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56E7C">
        <w:rPr>
          <w:noProof/>
        </w:rPr>
        <w:fldChar w:fldCharType="begin"/>
      </w:r>
      <w:r>
        <w:rPr>
          <w:noProof/>
        </w:rPr>
        <w:instrText xml:space="preserve"> PAGEREF _Toc280817194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56E7C">
        <w:rPr>
          <w:noProof/>
        </w:rPr>
        <w:fldChar w:fldCharType="begin"/>
      </w:r>
      <w:r>
        <w:rPr>
          <w:noProof/>
        </w:rPr>
        <w:instrText xml:space="preserve"> PAGEREF _Toc280817195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56E7C">
        <w:rPr>
          <w:noProof/>
        </w:rPr>
        <w:fldChar w:fldCharType="begin"/>
      </w:r>
      <w:r>
        <w:rPr>
          <w:noProof/>
        </w:rPr>
        <w:instrText xml:space="preserve"> PAGEREF _Toc280817196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56E7C">
        <w:rPr>
          <w:noProof/>
        </w:rPr>
        <w:fldChar w:fldCharType="begin"/>
      </w:r>
      <w:r>
        <w:rPr>
          <w:noProof/>
        </w:rPr>
        <w:instrText xml:space="preserve"> PAGEREF _Toc280817197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56E7C">
        <w:rPr>
          <w:noProof/>
        </w:rPr>
        <w:fldChar w:fldCharType="begin"/>
      </w:r>
      <w:r>
        <w:rPr>
          <w:noProof/>
        </w:rPr>
        <w:instrText xml:space="preserve"> PAGEREF _Toc280817198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56E7C">
        <w:rPr>
          <w:noProof/>
        </w:rPr>
        <w:fldChar w:fldCharType="begin"/>
      </w:r>
      <w:r>
        <w:rPr>
          <w:noProof/>
        </w:rPr>
        <w:instrText xml:space="preserve"> PAGEREF _Toc280817199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56E7C">
        <w:rPr>
          <w:noProof/>
        </w:rPr>
        <w:fldChar w:fldCharType="begin"/>
      </w:r>
      <w:r>
        <w:rPr>
          <w:noProof/>
        </w:rPr>
        <w:instrText xml:space="preserve"> PAGEREF _Toc280817200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56E7C">
        <w:rPr>
          <w:noProof/>
        </w:rPr>
        <w:fldChar w:fldCharType="begin"/>
      </w:r>
      <w:r>
        <w:rPr>
          <w:noProof/>
        </w:rPr>
        <w:instrText xml:space="preserve"> PAGEREF _Toc280817201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56E7C">
        <w:rPr>
          <w:noProof/>
        </w:rPr>
        <w:fldChar w:fldCharType="begin"/>
      </w:r>
      <w:r>
        <w:rPr>
          <w:noProof/>
        </w:rPr>
        <w:instrText xml:space="preserve"> PAGEREF _Toc280817202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56E7C">
        <w:rPr>
          <w:noProof/>
        </w:rPr>
        <w:fldChar w:fldCharType="begin"/>
      </w:r>
      <w:r>
        <w:rPr>
          <w:noProof/>
        </w:rPr>
        <w:instrText xml:space="preserve"> PAGEREF _Toc280817203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56E7C">
        <w:rPr>
          <w:noProof/>
        </w:rPr>
        <w:fldChar w:fldCharType="begin"/>
      </w:r>
      <w:r>
        <w:rPr>
          <w:noProof/>
        </w:rPr>
        <w:instrText xml:space="preserve"> PAGEREF _Toc280817204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56E7C">
        <w:rPr>
          <w:noProof/>
        </w:rPr>
        <w:fldChar w:fldCharType="begin"/>
      </w:r>
      <w:r>
        <w:rPr>
          <w:noProof/>
        </w:rPr>
        <w:instrText xml:space="preserve"> PAGEREF _Toc280817205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B56E7C">
        <w:rPr>
          <w:noProof/>
        </w:rPr>
        <w:fldChar w:fldCharType="begin"/>
      </w:r>
      <w:r>
        <w:rPr>
          <w:noProof/>
        </w:rPr>
        <w:instrText xml:space="preserve"> PAGEREF _Toc280817206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56E7C">
        <w:rPr>
          <w:noProof/>
        </w:rPr>
        <w:fldChar w:fldCharType="begin"/>
      </w:r>
      <w:r>
        <w:rPr>
          <w:noProof/>
        </w:rPr>
        <w:instrText xml:space="preserve"> PAGEREF _Toc280817207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56E7C">
        <w:rPr>
          <w:noProof/>
        </w:rPr>
        <w:fldChar w:fldCharType="begin"/>
      </w:r>
      <w:r>
        <w:rPr>
          <w:noProof/>
        </w:rPr>
        <w:instrText xml:space="preserve"> PAGEREF _Toc280817208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56E7C">
        <w:rPr>
          <w:noProof/>
        </w:rPr>
        <w:fldChar w:fldCharType="begin"/>
      </w:r>
      <w:r>
        <w:rPr>
          <w:noProof/>
        </w:rPr>
        <w:instrText xml:space="preserve"> PAGEREF _Toc280817209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56E7C">
        <w:rPr>
          <w:noProof/>
        </w:rPr>
        <w:fldChar w:fldCharType="begin"/>
      </w:r>
      <w:r>
        <w:rPr>
          <w:noProof/>
        </w:rPr>
        <w:instrText xml:space="preserve"> PAGEREF _Toc280817210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B56E7C">
        <w:rPr>
          <w:noProof/>
        </w:rPr>
        <w:fldChar w:fldCharType="begin"/>
      </w:r>
      <w:r>
        <w:rPr>
          <w:noProof/>
        </w:rPr>
        <w:instrText xml:space="preserve"> PAGEREF _Toc280817211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56E7C">
        <w:rPr>
          <w:noProof/>
        </w:rPr>
        <w:fldChar w:fldCharType="begin"/>
      </w:r>
      <w:r>
        <w:rPr>
          <w:noProof/>
        </w:rPr>
        <w:instrText xml:space="preserve"> PAGEREF _Toc280817212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56E7C">
        <w:rPr>
          <w:noProof/>
        </w:rPr>
        <w:fldChar w:fldCharType="begin"/>
      </w:r>
      <w:r>
        <w:rPr>
          <w:noProof/>
        </w:rPr>
        <w:instrText xml:space="preserve"> PAGEREF _Toc280817213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B56E7C">
        <w:rPr>
          <w:noProof/>
        </w:rPr>
        <w:fldChar w:fldCharType="begin"/>
      </w:r>
      <w:r>
        <w:rPr>
          <w:noProof/>
        </w:rPr>
        <w:instrText xml:space="preserve"> PAGEREF _Toc280817214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56E7C">
        <w:rPr>
          <w:noProof/>
        </w:rPr>
        <w:fldChar w:fldCharType="begin"/>
      </w:r>
      <w:r>
        <w:rPr>
          <w:noProof/>
        </w:rPr>
        <w:instrText xml:space="preserve"> PAGEREF _Toc280817215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B56E7C">
        <w:rPr>
          <w:noProof/>
        </w:rPr>
        <w:fldChar w:fldCharType="begin"/>
      </w:r>
      <w:r>
        <w:rPr>
          <w:noProof/>
        </w:rPr>
        <w:instrText xml:space="preserve"> PAGEREF _Toc280817216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B56E7C">
        <w:rPr>
          <w:noProof/>
        </w:rPr>
        <w:fldChar w:fldCharType="begin"/>
      </w:r>
      <w:r>
        <w:rPr>
          <w:noProof/>
        </w:rPr>
        <w:instrText xml:space="preserve"> PAGEREF _Toc280817217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B56E7C">
        <w:rPr>
          <w:noProof/>
        </w:rPr>
        <w:fldChar w:fldCharType="begin"/>
      </w:r>
      <w:r>
        <w:rPr>
          <w:noProof/>
        </w:rPr>
        <w:instrText xml:space="preserve"> PAGEREF _Toc280817218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B56E7C">
        <w:rPr>
          <w:noProof/>
        </w:rPr>
        <w:fldChar w:fldCharType="begin"/>
      </w:r>
      <w:r>
        <w:rPr>
          <w:noProof/>
        </w:rPr>
        <w:instrText xml:space="preserve"> PAGEREF _Toc280817219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B56E7C">
        <w:rPr>
          <w:noProof/>
        </w:rPr>
        <w:fldChar w:fldCharType="begin"/>
      </w:r>
      <w:r>
        <w:rPr>
          <w:noProof/>
        </w:rPr>
        <w:instrText xml:space="preserve"> PAGEREF _Toc280817220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B56E7C">
        <w:rPr>
          <w:noProof/>
        </w:rPr>
        <w:fldChar w:fldCharType="begin"/>
      </w:r>
      <w:r>
        <w:rPr>
          <w:noProof/>
        </w:rPr>
        <w:instrText xml:space="preserve"> PAGEREF _Toc280817221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56E7C">
        <w:rPr>
          <w:noProof/>
        </w:rPr>
        <w:fldChar w:fldCharType="begin"/>
      </w:r>
      <w:r>
        <w:rPr>
          <w:noProof/>
        </w:rPr>
        <w:instrText xml:space="preserve"> PAGEREF _Toc280817222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56E7C">
        <w:rPr>
          <w:noProof/>
        </w:rPr>
        <w:fldChar w:fldCharType="begin"/>
      </w:r>
      <w:r>
        <w:rPr>
          <w:noProof/>
        </w:rPr>
        <w:instrText xml:space="preserve"> PAGEREF _Toc280817223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56E7C">
        <w:rPr>
          <w:noProof/>
        </w:rPr>
        <w:fldChar w:fldCharType="begin"/>
      </w:r>
      <w:r>
        <w:rPr>
          <w:noProof/>
        </w:rPr>
        <w:instrText xml:space="preserve"> PAGEREF _Toc280817224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B56E7C">
        <w:rPr>
          <w:noProof/>
        </w:rPr>
        <w:fldChar w:fldCharType="begin"/>
      </w:r>
      <w:r>
        <w:rPr>
          <w:noProof/>
        </w:rPr>
        <w:instrText xml:space="preserve"> PAGEREF _Toc280817225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56E7C">
        <w:rPr>
          <w:noProof/>
        </w:rPr>
        <w:fldChar w:fldCharType="begin"/>
      </w:r>
      <w:r>
        <w:rPr>
          <w:noProof/>
        </w:rPr>
        <w:instrText xml:space="preserve"> PAGEREF _Toc280817226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B56E7C">
        <w:rPr>
          <w:noProof/>
        </w:rPr>
        <w:fldChar w:fldCharType="begin"/>
      </w:r>
      <w:r>
        <w:rPr>
          <w:noProof/>
        </w:rPr>
        <w:instrText xml:space="preserve"> PAGEREF _Toc280817227 \h </w:instrText>
      </w:r>
      <w:r w:rsidR="00B56E7C">
        <w:rPr>
          <w:noProof/>
        </w:rPr>
      </w:r>
      <w:r w:rsidR="00B56E7C">
        <w:rPr>
          <w:noProof/>
        </w:rPr>
        <w:fldChar w:fldCharType="separate"/>
      </w:r>
      <w:r w:rsidR="000D5E98">
        <w:rPr>
          <w:noProof/>
        </w:rPr>
        <w:t>1</w:t>
      </w:r>
      <w:r w:rsidR="00B56E7C">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B56E7C">
        <w:rPr>
          <w:noProof/>
        </w:rPr>
        <w:fldChar w:fldCharType="begin"/>
      </w:r>
      <w:r>
        <w:rPr>
          <w:noProof/>
        </w:rPr>
        <w:instrText xml:space="preserve"> PAGEREF _Toc280817228 \h </w:instrText>
      </w:r>
      <w:r w:rsidR="00B56E7C">
        <w:rPr>
          <w:noProof/>
        </w:rPr>
      </w:r>
      <w:r w:rsidR="00B56E7C">
        <w:rPr>
          <w:noProof/>
        </w:rPr>
        <w:fldChar w:fldCharType="separate"/>
      </w:r>
      <w:r w:rsidR="000D5E98">
        <w:rPr>
          <w:noProof/>
        </w:rPr>
        <w:t>1</w:t>
      </w:r>
      <w:r w:rsidR="00B56E7C">
        <w:rPr>
          <w:noProof/>
        </w:rPr>
        <w:fldChar w:fldCharType="end"/>
      </w:r>
    </w:p>
    <w:p w:rsidR="009A106D" w:rsidRDefault="00B56E7C" w:rsidP="00777734">
      <w:pPr>
        <w:pStyle w:val="Ttulo"/>
        <w:outlineLvl w:val="0"/>
      </w:pPr>
      <w:r>
        <w:rPr>
          <w:lang w:val="es-ES"/>
        </w:rPr>
        <w:fldChar w:fldCharType="end"/>
      </w:r>
      <w:r w:rsidR="00391FD4">
        <w:rPr>
          <w:lang w:val="es-ES"/>
        </w:rPr>
        <w:br w:type="page"/>
      </w:r>
      <w:bookmarkStart w:id="501" w:name="_Toc280879546"/>
      <w:r w:rsidR="007C0EE8" w:rsidRPr="001D2C1D">
        <w:t>Capítulo 1</w:t>
      </w:r>
      <w:r w:rsidR="003A19EE">
        <w:t>.</w:t>
      </w:r>
      <w:r w:rsidR="007C0EE8" w:rsidRPr="001D2C1D">
        <w:t xml:space="preserve"> Introducción</w:t>
      </w:r>
      <w:bookmarkEnd w:id="501"/>
    </w:p>
    <w:p w:rsidR="009A106D" w:rsidRDefault="002D7A96" w:rsidP="00460025">
      <w:pPr>
        <w:pStyle w:val="Subttulo"/>
        <w:outlineLvl w:val="1"/>
      </w:pPr>
      <w:bookmarkStart w:id="502" w:name="_Toc280879547"/>
      <w:r w:rsidRPr="003A19EE">
        <w:t>R</w:t>
      </w:r>
      <w:r w:rsidR="00427C5E">
        <w:t>esumen</w:t>
      </w:r>
      <w:bookmarkEnd w:id="502"/>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03" w:name="_Toc280817185"/>
      <w:r>
        <w:t xml:space="preserve">Ilustración </w:t>
      </w:r>
      <w:r w:rsidR="00B56E7C">
        <w:fldChar w:fldCharType="begin"/>
      </w:r>
      <w:r>
        <w:instrText xml:space="preserve"> SEQ Ilustración \* ARABIC </w:instrText>
      </w:r>
      <w:r w:rsidR="00B56E7C">
        <w:fldChar w:fldCharType="separate"/>
      </w:r>
      <w:r w:rsidR="000D5E98">
        <w:rPr>
          <w:noProof/>
        </w:rPr>
        <w:t>1</w:t>
      </w:r>
      <w:r w:rsidR="00B56E7C">
        <w:fldChar w:fldCharType="end"/>
      </w:r>
      <w:r>
        <w:t xml:space="preserve"> - Componentes que intervienen en acceso multimedia web</w:t>
      </w:r>
      <w:bookmarkEnd w:id="503"/>
    </w:p>
    <w:p w:rsidR="009A106D" w:rsidRPr="00460025" w:rsidRDefault="00B56E7C" w:rsidP="00460025">
      <w:pPr>
        <w:pStyle w:val="Ttulo7"/>
        <w:rPr>
          <w:lang w:val="es-CL"/>
        </w:rPr>
      </w:pPr>
      <w:r>
        <w:fldChar w:fldCharType="begin"/>
      </w:r>
      <w:r w:rsidRPr="00B56E7C">
        <w:rPr>
          <w:lang w:val="es-CL"/>
          <w:rPrChange w:id="504"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505" w:name="_Toc280879548"/>
      <w:r w:rsidR="00CC20D5" w:rsidRPr="00D56AA3">
        <w:t>1.</w:t>
      </w:r>
      <w:r w:rsidR="00C8251B">
        <w:t>1</w:t>
      </w:r>
      <w:r w:rsidR="003A19EE">
        <w:t xml:space="preserve">. </w:t>
      </w:r>
      <w:r w:rsidR="00D72575">
        <w:t>Formulación General del Proyecto</w:t>
      </w:r>
      <w:bookmarkEnd w:id="50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56E7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06" w:name="_Toc280879549"/>
      <w:r>
        <w:rPr>
          <w:kern w:val="1"/>
        </w:rPr>
        <w:t>1.2. Objetivos</w:t>
      </w:r>
      <w:bookmarkEnd w:id="506"/>
    </w:p>
    <w:p w:rsidR="009A106D" w:rsidRPr="00460025" w:rsidRDefault="00C8251B" w:rsidP="00460025">
      <w:pPr>
        <w:pStyle w:val="Subttulo"/>
        <w:outlineLvl w:val="2"/>
        <w:rPr>
          <w:b w:val="0"/>
          <w:kern w:val="1"/>
          <w:u w:val="single"/>
        </w:rPr>
      </w:pPr>
      <w:bookmarkStart w:id="507"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07"/>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508" w:name="_Toc280879551"/>
      <w:r>
        <w:t>1</w:t>
      </w:r>
      <w:r w:rsidR="00CC20D5">
        <w:t>.2</w:t>
      </w:r>
      <w:r w:rsidR="003A19EE">
        <w:t>.</w:t>
      </w:r>
      <w:r>
        <w:t>1</w:t>
      </w:r>
      <w:r w:rsidR="009E3122">
        <w:t>. Objetivos</w:t>
      </w:r>
      <w:r w:rsidR="009945AA">
        <w:t>Específicos</w:t>
      </w:r>
      <w:bookmarkEnd w:id="508"/>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09"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09"/>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10" w:name="_Toc280879553"/>
      <w:r>
        <w:t>1.</w:t>
      </w:r>
      <w:r w:rsidR="00CC20D5">
        <w:t>4</w:t>
      </w:r>
      <w:r w:rsidR="009E3122">
        <w:t>. Planificación</w:t>
      </w:r>
      <w:r w:rsidR="006A6A8F">
        <w:t xml:space="preserve"> Inicial</w:t>
      </w:r>
      <w:bookmarkEnd w:id="510"/>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11" w:name="_Toc280879554"/>
            <w:r w:rsidRPr="00460025">
              <w:t>Capítulo 2. Marco Teórico</w:t>
            </w:r>
            <w:bookmarkEnd w:id="511"/>
          </w:p>
        </w:tc>
      </w:tr>
    </w:tbl>
    <w:p w:rsidR="009A106D" w:rsidRDefault="007C0EE8" w:rsidP="00460025">
      <w:pPr>
        <w:pStyle w:val="Subttulo"/>
        <w:outlineLvl w:val="1"/>
      </w:pPr>
      <w:bookmarkStart w:id="512" w:name="_Toc266039162"/>
      <w:bookmarkStart w:id="513" w:name="_Toc280879555"/>
      <w:r w:rsidRPr="002D62D6">
        <w:t>2.1</w:t>
      </w:r>
      <w:r w:rsidR="008B100A">
        <w:t>.</w:t>
      </w:r>
      <w:r w:rsidRPr="002D62D6">
        <w:t>Acceso Multimedia Universal</w:t>
      </w:r>
      <w:bookmarkEnd w:id="512"/>
      <w:bookmarkEnd w:id="51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51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14"/>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16" w:name="_Toc276683966"/>
      <w:bookmarkStart w:id="517" w:name="_Toc280817186"/>
      <w:r>
        <w:t xml:space="preserve">Ilustración </w:t>
      </w:r>
      <w:r w:rsidR="00B56E7C">
        <w:fldChar w:fldCharType="begin"/>
      </w:r>
      <w:r>
        <w:instrText xml:space="preserve"> SEQ Ilustración \* ARABIC </w:instrText>
      </w:r>
      <w:r w:rsidR="00B56E7C">
        <w:fldChar w:fldCharType="separate"/>
      </w:r>
      <w:r w:rsidR="000D5E98">
        <w:rPr>
          <w:noProof/>
        </w:rPr>
        <w:t>2</w:t>
      </w:r>
      <w:r w:rsidR="00B56E7C">
        <w:fldChar w:fldCharType="end"/>
      </w:r>
      <w:r>
        <w:t xml:space="preserve"> - </w:t>
      </w:r>
      <w:r w:rsidRPr="00464E84">
        <w:t>Adaptación de cont</w:t>
      </w:r>
      <w:r>
        <w:t>enidos para un acceso universal</w:t>
      </w:r>
      <w:bookmarkEnd w:id="516"/>
      <w:bookmarkEnd w:id="517"/>
    </w:p>
    <w:p w:rsidR="009A106D" w:rsidRPr="00460025" w:rsidRDefault="00B56E7C" w:rsidP="00460025">
      <w:pPr>
        <w:pStyle w:val="Ttulo7"/>
        <w:rPr>
          <w:lang w:val="es-CL"/>
        </w:rPr>
      </w:pPr>
      <w:r>
        <w:fldChar w:fldCharType="begin"/>
      </w:r>
      <w:r w:rsidRPr="00B56E7C">
        <w:rPr>
          <w:lang w:val="es-CL"/>
          <w:rPrChange w:id="518"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519" w:name="_Toc266039196"/>
    </w:p>
    <w:bookmarkEnd w:id="51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521" w:name="_Toc266039163"/>
      <w:r>
        <w:br w:type="page"/>
      </w:r>
    </w:p>
    <w:p w:rsidR="009A106D" w:rsidRDefault="001B5244" w:rsidP="00460025">
      <w:pPr>
        <w:pStyle w:val="Subttulo"/>
        <w:outlineLvl w:val="1"/>
      </w:pPr>
      <w:bookmarkStart w:id="522" w:name="_Toc280879556"/>
      <w:r>
        <w:t xml:space="preserve">2.2. Protocolo </w:t>
      </w:r>
      <w:r w:rsidR="00452D69">
        <w:t xml:space="preserve">XML </w:t>
      </w:r>
      <w:r>
        <w:t>orientado a objeto</w:t>
      </w:r>
      <w:r w:rsidR="00DB24E3">
        <w:t>s</w:t>
      </w:r>
      <w:bookmarkEnd w:id="522"/>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523" w:name="_Toc280879557"/>
      <w:r>
        <w:t xml:space="preserve">2.2.1. </w:t>
      </w:r>
      <w:r w:rsidR="00452D69">
        <w:t>SOAP</w:t>
      </w:r>
      <w:bookmarkEnd w:id="523"/>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524" w:name="_Toc276683967"/>
      <w:bookmarkStart w:id="525" w:name="_Toc280817187"/>
      <w:r>
        <w:t xml:space="preserve">Ilustración </w:t>
      </w:r>
      <w:r w:rsidR="00B56E7C">
        <w:fldChar w:fldCharType="begin"/>
      </w:r>
      <w:r>
        <w:instrText xml:space="preserve"> SEQ Ilustración \* ARABIC </w:instrText>
      </w:r>
      <w:r w:rsidR="00B56E7C">
        <w:fldChar w:fldCharType="separate"/>
      </w:r>
      <w:r w:rsidR="000D5E98">
        <w:rPr>
          <w:noProof/>
        </w:rPr>
        <w:t>3</w:t>
      </w:r>
      <w:r w:rsidR="00B56E7C">
        <w:fldChar w:fldCharType="end"/>
      </w:r>
      <w:r>
        <w:t xml:space="preserve"> - </w:t>
      </w:r>
      <w:r w:rsidRPr="001D0396">
        <w:t>Esquema SOAP seg</w:t>
      </w:r>
      <w:r w:rsidR="00F8658A">
        <w:t>ú</w:t>
      </w:r>
      <w:r w:rsidRPr="001D0396">
        <w:t>n la W3C</w:t>
      </w:r>
      <w:bookmarkEnd w:id="524"/>
      <w:bookmarkEnd w:id="525"/>
    </w:p>
    <w:p w:rsidR="009A106D" w:rsidRPr="00460025" w:rsidRDefault="00B56E7C" w:rsidP="00460025">
      <w:pPr>
        <w:pStyle w:val="Ttulo7"/>
        <w:rPr>
          <w:rStyle w:val="nfasis"/>
          <w:b/>
          <w:bCs/>
          <w:i w:val="0"/>
          <w:lang w:val="es-CL"/>
        </w:rPr>
      </w:pPr>
      <w:r>
        <w:fldChar w:fldCharType="begin"/>
      </w:r>
      <w:r w:rsidRPr="00B56E7C">
        <w:rPr>
          <w:lang w:val="es-CL"/>
          <w:rPrChange w:id="526"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27" w:name="_Toc280879558"/>
      <w:r>
        <w:t xml:space="preserve">2.2.2. </w:t>
      </w:r>
      <w:r w:rsidR="00A71B02">
        <w:t>REST</w:t>
      </w:r>
      <w:bookmarkEnd w:id="527"/>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28" w:name="_Toc280879559"/>
      <w:r>
        <w:t>2.2.</w:t>
      </w:r>
      <w:r w:rsidR="00E25300">
        <w:t>3</w:t>
      </w:r>
      <w:r>
        <w:t>. R</w:t>
      </w:r>
      <w:r w:rsidR="00F977D8">
        <w:t>SS</w:t>
      </w:r>
      <w:bookmarkEnd w:id="528"/>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29" w:name="_Toc280817188"/>
      <w:r>
        <w:t xml:space="preserve">Ilustración </w:t>
      </w:r>
      <w:r w:rsidR="00B56E7C">
        <w:fldChar w:fldCharType="begin"/>
      </w:r>
      <w:r>
        <w:instrText xml:space="preserve"> SEQ Ilustración \* ARABIC </w:instrText>
      </w:r>
      <w:r w:rsidR="00B56E7C">
        <w:fldChar w:fldCharType="separate"/>
      </w:r>
      <w:r w:rsidR="000D5E98">
        <w:rPr>
          <w:noProof/>
        </w:rPr>
        <w:t>4</w:t>
      </w:r>
      <w:r w:rsidR="00B56E7C">
        <w:fldChar w:fldCharType="end"/>
      </w:r>
      <w:r>
        <w:t xml:space="preserve"> - </w:t>
      </w:r>
      <w:r w:rsidRPr="008D05B2">
        <w:t>Esquema del funcionamiento de RSS</w:t>
      </w:r>
      <w:bookmarkEnd w:id="529"/>
    </w:p>
    <w:p w:rsidR="000262D2" w:rsidRDefault="00B56E7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530" w:name="_Toc280879560"/>
      <w:r w:rsidR="00AC2D2B">
        <w:t>2.2.</w:t>
      </w:r>
      <w:r w:rsidR="00E25300">
        <w:t>4</w:t>
      </w:r>
      <w:r w:rsidR="00AC2D2B">
        <w:t>. XML Orientado a MVC</w:t>
      </w:r>
      <w:bookmarkEnd w:id="530"/>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531" w:name="_Toc276683968"/>
      <w:bookmarkStart w:id="532" w:name="_Toc280817189"/>
      <w:r>
        <w:t xml:space="preserve">Ilustración </w:t>
      </w:r>
      <w:r w:rsidR="00B56E7C">
        <w:fldChar w:fldCharType="begin"/>
      </w:r>
      <w:r>
        <w:instrText xml:space="preserve"> SEQ Ilustración \* ARABIC </w:instrText>
      </w:r>
      <w:r w:rsidR="00B56E7C">
        <w:fldChar w:fldCharType="separate"/>
      </w:r>
      <w:r w:rsidR="000D5E98">
        <w:rPr>
          <w:noProof/>
        </w:rPr>
        <w:t>5</w:t>
      </w:r>
      <w:r w:rsidR="00B56E7C">
        <w:fldChar w:fldCharType="end"/>
      </w:r>
      <w:r>
        <w:t xml:space="preserve"> - </w:t>
      </w:r>
      <w:r w:rsidRPr="00E46373">
        <w:t>Esquema de XML Orientado a MVC</w:t>
      </w:r>
      <w:bookmarkEnd w:id="531"/>
      <w:bookmarkEnd w:id="532"/>
    </w:p>
    <w:p w:rsidR="00AC2D2B" w:rsidRDefault="00B56E7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533" w:name="_Toc280879561"/>
      <w:r>
        <w:t>2.3</w:t>
      </w:r>
      <w:r w:rsidR="007C0EE8">
        <w:t>.</w:t>
      </w:r>
      <w:r w:rsidR="005E1AF4">
        <w:t>1.</w:t>
      </w:r>
      <w:r w:rsidR="007C0EE8">
        <w:t>Servi</w:t>
      </w:r>
      <w:r w:rsidR="006433BF">
        <w:t>do</w:t>
      </w:r>
      <w:r w:rsidR="007C0EE8">
        <w:t xml:space="preserve">r </w:t>
      </w:r>
      <w:r w:rsidR="006433BF">
        <w:t xml:space="preserve"> Web</w:t>
      </w:r>
      <w:bookmarkEnd w:id="521"/>
      <w:bookmarkEnd w:id="533"/>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534" w:name="_Toc266039165"/>
      <w:r>
        <w:rPr>
          <w:lang w:val="es-ES"/>
        </w:rPr>
        <w:br w:type="page"/>
      </w:r>
      <w:bookmarkStart w:id="535" w:name="_Toc280879562"/>
      <w:r w:rsidR="00D23AE3">
        <w:rPr>
          <w:lang w:val="es-ES"/>
        </w:rPr>
        <w:t>2</w:t>
      </w:r>
      <w:r w:rsidR="007C0EE8">
        <w:rPr>
          <w:lang w:val="es-ES"/>
        </w:rPr>
        <w:t>.</w:t>
      </w:r>
      <w:r w:rsidR="00D23AE3">
        <w:rPr>
          <w:lang w:val="es-ES"/>
        </w:rPr>
        <w:t>3</w:t>
      </w:r>
      <w:r w:rsidR="007C0EE8">
        <w:rPr>
          <w:lang w:val="es-ES"/>
        </w:rPr>
        <w:t>.2. Stream</w:t>
      </w:r>
      <w:bookmarkEnd w:id="534"/>
      <w:bookmarkEnd w:id="535"/>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36" w:name="_Toc266039166"/>
      <w:bookmarkStart w:id="537"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36"/>
      <w:bookmarkEnd w:id="537"/>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38" w:name="_Toc280879564"/>
      <w:r>
        <w:t>2</w:t>
      </w:r>
      <w:r w:rsidR="007C0EE8" w:rsidRPr="002C1010">
        <w:t>.</w:t>
      </w:r>
      <w:r>
        <w:t>3</w:t>
      </w:r>
      <w:r w:rsidR="007C0EE8" w:rsidRPr="002C1010">
        <w:t>.</w:t>
      </w:r>
      <w:r w:rsidR="00246C1A">
        <w:t>2.2</w:t>
      </w:r>
      <w:r w:rsidR="001667D4">
        <w:t>.</w:t>
      </w:r>
      <w:r w:rsidR="007C0EE8" w:rsidRPr="002C1010">
        <w:t>Streaming</w:t>
      </w:r>
      <w:bookmarkEnd w:id="538"/>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39" w:name="_Toc280879565"/>
      <w:r>
        <w:rPr>
          <w:lang w:val="es-ES"/>
        </w:rPr>
        <w:t xml:space="preserve">2.3.2.3. </w:t>
      </w:r>
      <w:r w:rsidR="007C0EE8" w:rsidRPr="007E48E2">
        <w:rPr>
          <w:lang w:val="es-ES"/>
        </w:rPr>
        <w:t>Media Streaming</w:t>
      </w:r>
      <w:bookmarkEnd w:id="539"/>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42"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543" w:name="_Toc280817190"/>
      <w:r>
        <w:t xml:space="preserve">Ilustración </w:t>
      </w:r>
      <w:r w:rsidR="00B56E7C">
        <w:fldChar w:fldCharType="begin"/>
      </w:r>
      <w:r>
        <w:instrText xml:space="preserve"> SEQ Ilustración \* ARABIC </w:instrText>
      </w:r>
      <w:r w:rsidR="00B56E7C">
        <w:fldChar w:fldCharType="separate"/>
      </w:r>
      <w:r w:rsidR="000D5E98">
        <w:rPr>
          <w:noProof/>
        </w:rPr>
        <w:t>6</w:t>
      </w:r>
      <w:r w:rsidR="00B56E7C">
        <w:fldChar w:fldCharType="end"/>
      </w:r>
      <w:r>
        <w:t xml:space="preserve"> - </w:t>
      </w:r>
      <w:r w:rsidRPr="00620C24">
        <w:t>Modelo típico de un servicio streaming</w:t>
      </w:r>
      <w:bookmarkEnd w:id="543"/>
    </w:p>
    <w:p w:rsidR="00BA71DB" w:rsidRPr="008551A5" w:rsidRDefault="00B56E7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544" w:name="_Toc280879566"/>
      <w:r w:rsidR="00D23AE3">
        <w:t>2</w:t>
      </w:r>
      <w:r w:rsidR="007C0EE8">
        <w:t>.</w:t>
      </w:r>
      <w:r w:rsidR="001B6042">
        <w:t>4</w:t>
      </w:r>
      <w:r w:rsidR="001667D4">
        <w:t>.</w:t>
      </w:r>
      <w:r w:rsidR="007C0EE8">
        <w:t>C</w:t>
      </w:r>
      <w:r w:rsidR="002813B8">
        <w:t>o</w:t>
      </w:r>
      <w:r w:rsidR="007C0EE8">
        <w:t>decs de Video</w:t>
      </w:r>
      <w:bookmarkEnd w:id="542"/>
      <w:bookmarkEnd w:id="544"/>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545" w:name="_Toc280879567"/>
      <w:r>
        <w:rPr>
          <w:lang w:val="es-ES"/>
        </w:rPr>
        <w:t>2.4.1.</w:t>
      </w:r>
      <w:r w:rsidRPr="007E48E2">
        <w:rPr>
          <w:lang w:val="es-ES"/>
        </w:rPr>
        <w:t xml:space="preserve"> H263 Sorenson</w:t>
      </w:r>
      <w:bookmarkEnd w:id="54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546" w:name="_Toc280879568"/>
      <w:r>
        <w:t>2.4.</w:t>
      </w:r>
      <w:r w:rsidR="00B87A91">
        <w:t>2</w:t>
      </w:r>
      <w:r>
        <w:t>. H264 Mpeg-4 Parte 10</w:t>
      </w:r>
      <w:bookmarkEnd w:id="546"/>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547" w:author="manolo" w:date="2010-12-23T14:58:00Z">
        <w:r w:rsidDel="005C0E38">
          <w:br w:type="page"/>
        </w:r>
      </w:del>
      <w:r w:rsidR="00B44AE1">
        <w:t>2.4.3.</w:t>
      </w:r>
      <w:ins w:id="548" w:author="manolo" w:date="2010-12-23T14:53:00Z">
        <w:r w:rsidR="00993997">
          <w:t xml:space="preserve"> </w:t>
        </w:r>
      </w:ins>
      <w:del w:id="549"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50" w:name="_Toc280879569"/>
      <w:r>
        <w:t>2.4.4.</w:t>
      </w:r>
      <w:ins w:id="551" w:author="manolo" w:date="2010-12-23T14:54:00Z">
        <w:r w:rsidR="00993997">
          <w:t xml:space="preserve"> </w:t>
        </w:r>
      </w:ins>
      <w:del w:id="552" w:author="manolo" w:date="2010-12-23T14:49:00Z">
        <w:r w:rsidDel="007E057C">
          <w:delText xml:space="preserve"> </w:delText>
        </w:r>
      </w:del>
      <w:r>
        <w:t>OGG Theora</w:t>
      </w:r>
      <w:bookmarkEnd w:id="5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53" w:name="_Toc280879570"/>
      <w:r>
        <w:rPr>
          <w:lang w:val="es-ES"/>
        </w:rPr>
        <w:t>2.</w:t>
      </w:r>
      <w:r w:rsidR="00E96DD8">
        <w:rPr>
          <w:lang w:val="es-ES"/>
        </w:rPr>
        <w:t>4</w:t>
      </w:r>
      <w:r w:rsidR="007C0EE8" w:rsidRPr="007E48E2">
        <w:rPr>
          <w:lang w:val="es-ES"/>
        </w:rPr>
        <w:t>.5</w:t>
      </w:r>
      <w:r w:rsidR="00C40963">
        <w:rPr>
          <w:lang w:val="es-ES"/>
        </w:rPr>
        <w:t>.</w:t>
      </w:r>
      <w:ins w:id="554" w:author="manolo" w:date="2010-12-23T14:54:00Z">
        <w:r w:rsidR="00993997">
          <w:rPr>
            <w:lang w:val="es-ES"/>
          </w:rPr>
          <w:t xml:space="preserve"> </w:t>
        </w:r>
      </w:ins>
      <w:del w:id="555" w:author="manolo" w:date="2010-12-23T14:49:00Z">
        <w:r w:rsidR="007C0EE8" w:rsidRPr="007E48E2" w:rsidDel="007E057C">
          <w:rPr>
            <w:lang w:val="es-ES"/>
          </w:rPr>
          <w:delText xml:space="preserve"> </w:delText>
        </w:r>
      </w:del>
      <w:r w:rsidR="007C0EE8" w:rsidRPr="007E48E2">
        <w:rPr>
          <w:lang w:val="es-ES"/>
        </w:rPr>
        <w:t>MPEG-4</w:t>
      </w:r>
      <w:bookmarkEnd w:id="5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6" w:name="_Toc280879571"/>
      <w:r>
        <w:rPr>
          <w:lang w:val="es-ES"/>
        </w:rPr>
        <w:t>2.</w:t>
      </w:r>
      <w:r w:rsidR="00E96DD8">
        <w:rPr>
          <w:lang w:val="es-ES"/>
        </w:rPr>
        <w:t>4</w:t>
      </w:r>
      <w:r w:rsidR="00C40963" w:rsidRPr="007E48E2">
        <w:rPr>
          <w:lang w:val="es-ES"/>
        </w:rPr>
        <w:t>.</w:t>
      </w:r>
      <w:r w:rsidR="00C40963">
        <w:rPr>
          <w:lang w:val="es-ES"/>
        </w:rPr>
        <w:t>6.</w:t>
      </w:r>
      <w:ins w:id="557" w:author="manolo" w:date="2010-12-23T14:54:00Z">
        <w:r w:rsidR="00993997">
          <w:rPr>
            <w:lang w:val="es-ES"/>
          </w:rPr>
          <w:t xml:space="preserve"> </w:t>
        </w:r>
      </w:ins>
      <w:del w:id="558" w:author="manolo" w:date="2010-12-23T14:49:00Z">
        <w:r w:rsidR="00C40963" w:rsidRPr="007E48E2" w:rsidDel="007E057C">
          <w:rPr>
            <w:lang w:val="es-ES"/>
          </w:rPr>
          <w:delText xml:space="preserve"> </w:delText>
        </w:r>
      </w:del>
      <w:r w:rsidR="00C40963" w:rsidRPr="007E48E2">
        <w:rPr>
          <w:lang w:val="es-ES"/>
        </w:rPr>
        <w:t>WMV</w:t>
      </w:r>
      <w:bookmarkEnd w:id="5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59" w:name="_Toc266039171"/>
      <w:r>
        <w:rPr>
          <w:lang w:val="es-ES"/>
        </w:rPr>
        <w:t>2.</w:t>
      </w:r>
      <w:r w:rsidR="00E96DD8">
        <w:rPr>
          <w:lang w:val="es-ES"/>
        </w:rPr>
        <w:t>4</w:t>
      </w:r>
      <w:r w:rsidR="007C0EE8" w:rsidRPr="007E48E2">
        <w:rPr>
          <w:lang w:val="es-ES"/>
        </w:rPr>
        <w:t>.</w:t>
      </w:r>
      <w:r w:rsidR="001C57E5">
        <w:rPr>
          <w:lang w:val="es-ES"/>
        </w:rPr>
        <w:t>7</w:t>
      </w:r>
      <w:r>
        <w:rPr>
          <w:lang w:val="es-ES"/>
        </w:rPr>
        <w:t>.</w:t>
      </w:r>
      <w:ins w:id="560" w:author="manolo" w:date="2010-12-23T14:54:00Z">
        <w:r w:rsidR="00993997">
          <w:rPr>
            <w:lang w:val="es-ES"/>
          </w:rPr>
          <w:t xml:space="preserve"> </w:t>
        </w:r>
      </w:ins>
      <w:r w:rsidR="007C0EE8" w:rsidRPr="007E48E2">
        <w:rPr>
          <w:lang w:val="es-ES"/>
        </w:rPr>
        <w:t>VP8</w:t>
      </w:r>
      <w:bookmarkEnd w:id="559"/>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561" w:author="manolo" w:date="2010-12-23T14:58:00Z"/>
        </w:rPr>
      </w:pPr>
    </w:p>
    <w:p w:rsidR="00B56E7C" w:rsidRDefault="00AB3436">
      <w:pPr>
        <w:pStyle w:val="Subttulo"/>
        <w:rPr>
          <w:ins w:id="562" w:author="manolo" w:date="2010-12-23T14:40:00Z"/>
        </w:rPr>
      </w:pPr>
      <w:ins w:id="563" w:author="manolo" w:date="2010-12-23T14:40:00Z">
        <w:r w:rsidRPr="00AB3436">
          <w:t>2.4.8.</w:t>
        </w:r>
      </w:ins>
      <w:ins w:id="564" w:author="manolo" w:date="2010-12-23T14:54:00Z">
        <w:r w:rsidR="00993997">
          <w:t xml:space="preserve"> </w:t>
        </w:r>
      </w:ins>
      <w:ins w:id="565" w:author="manolo" w:date="2010-12-23T14:40:00Z">
        <w:r w:rsidRPr="00AB3436">
          <w:t>3GP</w:t>
        </w:r>
      </w:ins>
    </w:p>
    <w:p w:rsidR="00AB3436" w:rsidRPr="008964CF" w:rsidRDefault="00AB3436" w:rsidP="00AB3436">
      <w:pPr>
        <w:rPr>
          <w:ins w:id="566" w:author="manolo" w:date="2010-12-23T14:40:00Z"/>
          <w:rFonts w:cs="Arial"/>
          <w:lang w:val="es-ES"/>
        </w:rPr>
      </w:pPr>
      <w:ins w:id="567"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568" w:author="manolo" w:date="2010-12-23T14:41:00Z"/>
        </w:rPr>
      </w:pPr>
    </w:p>
    <w:p w:rsidR="00AB3436" w:rsidRDefault="00AB3436" w:rsidP="00AB3436">
      <w:pPr>
        <w:pStyle w:val="Subttulo"/>
        <w:rPr>
          <w:ins w:id="569" w:author="manolo" w:date="2010-12-23T14:41:00Z"/>
        </w:rPr>
      </w:pPr>
    </w:p>
    <w:p w:rsidR="00AB3436" w:rsidRDefault="00AB3436" w:rsidP="00AB3436">
      <w:pPr>
        <w:pStyle w:val="Subttulo"/>
        <w:rPr>
          <w:ins w:id="570" w:author="manolo" w:date="2010-12-23T14:41:00Z"/>
        </w:rPr>
      </w:pPr>
    </w:p>
    <w:p w:rsidR="00AB3436" w:rsidRDefault="00AB3436" w:rsidP="00AB3436">
      <w:pPr>
        <w:pStyle w:val="Subttulo"/>
        <w:rPr>
          <w:ins w:id="571" w:author="manolo" w:date="2010-12-23T14:40:00Z"/>
        </w:rPr>
      </w:pPr>
      <w:ins w:id="572" w:author="manolo" w:date="2010-12-23T14:40:00Z">
        <w:r>
          <w:t>2.4.9.</w:t>
        </w:r>
      </w:ins>
      <w:ins w:id="573" w:author="manolo" w:date="2010-12-23T14:54:00Z">
        <w:r w:rsidR="00993997">
          <w:t xml:space="preserve"> </w:t>
        </w:r>
      </w:ins>
      <w:ins w:id="574" w:author="manolo" w:date="2010-12-23T14:40:00Z">
        <w:r>
          <w:t>WEBM</w:t>
        </w:r>
      </w:ins>
    </w:p>
    <w:p w:rsidR="00AB3436" w:rsidRPr="005C5E5C" w:rsidRDefault="00AB3436" w:rsidP="00AB3436">
      <w:pPr>
        <w:rPr>
          <w:ins w:id="575" w:author="manolo" w:date="2010-12-23T14:40:00Z"/>
          <w:rFonts w:cs="Arial"/>
        </w:rPr>
      </w:pPr>
      <w:ins w:id="576"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577" w:author="manolo" w:date="2010-12-23T14:40:00Z"/>
          <w:rFonts w:cs="Arial"/>
        </w:rPr>
      </w:pPr>
      <w:ins w:id="578"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579" w:author="manolo" w:date="2010-12-23T14:40:00Z"/>
          <w:rFonts w:cs="Arial"/>
        </w:rPr>
      </w:pPr>
      <w:ins w:id="580" w:author="manolo" w:date="2010-12-23T14:40:00Z">
        <w:r w:rsidRPr="005C5E5C">
          <w:rPr>
            <w:rFonts w:cs="Arial"/>
          </w:rPr>
          <w:t xml:space="preserve">WebM está compuesto por el códec VP8 desarrollado por la empresa ON2  </w:t>
        </w:r>
      </w:ins>
    </w:p>
    <w:p w:rsidR="00AB3436" w:rsidRPr="005C5E5C" w:rsidRDefault="00AB3436" w:rsidP="00AB3436">
      <w:pPr>
        <w:rPr>
          <w:ins w:id="581" w:author="manolo" w:date="2010-12-23T14:40:00Z"/>
          <w:rFonts w:cs="Arial"/>
        </w:rPr>
      </w:pPr>
      <w:ins w:id="582"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583" w:author="manolo" w:date="2010-12-23T14:40:00Z"/>
          <w:rFonts w:cs="Arial"/>
        </w:rPr>
      </w:pPr>
      <w:ins w:id="584" w:author="manolo" w:date="2010-12-23T14:40:00Z">
        <w:r w:rsidRPr="005C5E5C">
          <w:rPr>
            <w:rFonts w:cs="Arial"/>
          </w:rPr>
          <w:t xml:space="preserve">Formato simple, Calidad de video en tiempo real.         </w:t>
        </w:r>
      </w:ins>
    </w:p>
    <w:p w:rsidR="00AB3436" w:rsidRDefault="00AB3436" w:rsidP="00460025">
      <w:pPr>
        <w:pStyle w:val="Subttulo"/>
        <w:outlineLvl w:val="1"/>
        <w:rPr>
          <w:ins w:id="585" w:author="manolo" w:date="2010-12-23T14:43:00Z"/>
        </w:rPr>
      </w:pPr>
    </w:p>
    <w:p w:rsidR="00AB3436" w:rsidRDefault="00AB3436" w:rsidP="00460025">
      <w:pPr>
        <w:pStyle w:val="Subttulo"/>
        <w:outlineLvl w:val="1"/>
        <w:rPr>
          <w:ins w:id="586" w:author="manolo" w:date="2010-12-23T14:43:00Z"/>
        </w:rPr>
      </w:pPr>
    </w:p>
    <w:p w:rsidR="00AB3436" w:rsidRDefault="00AB3436" w:rsidP="00460025">
      <w:pPr>
        <w:pStyle w:val="Subttulo"/>
        <w:outlineLvl w:val="1"/>
        <w:rPr>
          <w:ins w:id="587" w:author="manolo" w:date="2010-12-23T14:43:00Z"/>
        </w:rPr>
      </w:pPr>
    </w:p>
    <w:p w:rsidR="00AB3436" w:rsidRDefault="00AB3436" w:rsidP="00460025">
      <w:pPr>
        <w:pStyle w:val="Subttulo"/>
        <w:outlineLvl w:val="1"/>
        <w:rPr>
          <w:ins w:id="588" w:author="manolo" w:date="2010-12-23T14:43:00Z"/>
        </w:rPr>
      </w:pPr>
    </w:p>
    <w:p w:rsidR="00AB3436" w:rsidRDefault="00AB3436" w:rsidP="00460025">
      <w:pPr>
        <w:pStyle w:val="Subttulo"/>
        <w:outlineLvl w:val="1"/>
        <w:rPr>
          <w:ins w:id="589" w:author="manolo" w:date="2010-12-23T14:43:00Z"/>
        </w:rPr>
      </w:pPr>
    </w:p>
    <w:p w:rsidR="009A106D" w:rsidRDefault="009D42E8" w:rsidP="00460025">
      <w:pPr>
        <w:pStyle w:val="Subttulo"/>
        <w:outlineLvl w:val="1"/>
      </w:pPr>
      <w:bookmarkStart w:id="590" w:name="_Toc280879572"/>
      <w:r>
        <w:t xml:space="preserve">2.5. </w:t>
      </w:r>
      <w:r w:rsidR="00682677">
        <w:t>Tecnologías</w:t>
      </w:r>
      <w:r>
        <w:t xml:space="preserve"> Clientes</w:t>
      </w:r>
      <w:bookmarkEnd w:id="590"/>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91" w:name="_Toc276683969"/>
      <w:bookmarkStart w:id="592" w:name="_Toc280817191"/>
      <w:r>
        <w:t xml:space="preserve">Ilustración </w:t>
      </w:r>
      <w:r w:rsidR="00B56E7C">
        <w:fldChar w:fldCharType="begin"/>
      </w:r>
      <w:r>
        <w:instrText xml:space="preserve"> SEQ Ilustración \* ARABIC </w:instrText>
      </w:r>
      <w:r w:rsidR="00B56E7C">
        <w:fldChar w:fldCharType="separate"/>
      </w:r>
      <w:r w:rsidR="000D5E98">
        <w:rPr>
          <w:noProof/>
        </w:rPr>
        <w:t>7</w:t>
      </w:r>
      <w:r w:rsidR="00B56E7C">
        <w:fldChar w:fldCharType="end"/>
      </w:r>
      <w:r>
        <w:t xml:space="preserve"> - Logotipos de reproductores comerciales</w:t>
      </w:r>
      <w:bookmarkEnd w:id="591"/>
      <w:bookmarkEnd w:id="592"/>
    </w:p>
    <w:p w:rsidR="009A0F34" w:rsidRPr="007E48E2" w:rsidRDefault="009A0F34" w:rsidP="009A0F34">
      <w:pPr>
        <w:pStyle w:val="Subttulo"/>
        <w:outlineLvl w:val="2"/>
        <w:rPr>
          <w:lang w:val="es-ES"/>
        </w:rPr>
      </w:pPr>
      <w:r>
        <w:rPr>
          <w:lang w:val="es-ES"/>
        </w:rPr>
        <w:br w:type="page"/>
      </w:r>
      <w:bookmarkStart w:id="593" w:name="_Toc280879573"/>
      <w:r w:rsidR="003B2254">
        <w:rPr>
          <w:lang w:val="es-ES"/>
        </w:rPr>
        <w:t>2.</w:t>
      </w:r>
      <w:r w:rsidR="00E96DD8">
        <w:rPr>
          <w:lang w:val="es-ES"/>
        </w:rPr>
        <w:t>5</w:t>
      </w:r>
      <w:r>
        <w:rPr>
          <w:lang w:val="es-ES"/>
        </w:rPr>
        <w:t>.1.</w:t>
      </w:r>
      <w:r w:rsidRPr="007E48E2">
        <w:rPr>
          <w:lang w:val="es-ES"/>
        </w:rPr>
        <w:t xml:space="preserve"> Real Media Player</w:t>
      </w:r>
      <w:bookmarkEnd w:id="593"/>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94" w:name="_Toc276683970"/>
      <w:bookmarkStart w:id="595" w:name="_Toc280817192"/>
      <w:r>
        <w:t xml:space="preserve">Ilustración </w:t>
      </w:r>
      <w:r w:rsidR="00B56E7C">
        <w:fldChar w:fldCharType="begin"/>
      </w:r>
      <w:r>
        <w:instrText xml:space="preserve"> SEQ Ilustración \* ARABIC </w:instrText>
      </w:r>
      <w:r w:rsidR="00B56E7C">
        <w:fldChar w:fldCharType="separate"/>
      </w:r>
      <w:r w:rsidR="000D5E98">
        <w:rPr>
          <w:noProof/>
        </w:rPr>
        <w:t>8</w:t>
      </w:r>
      <w:r w:rsidR="00B56E7C">
        <w:fldChar w:fldCharType="end"/>
      </w:r>
      <w:r>
        <w:t xml:space="preserve"> - Real Player 11</w:t>
      </w:r>
      <w:bookmarkEnd w:id="594"/>
      <w:bookmarkEnd w:id="595"/>
    </w:p>
    <w:p w:rsidR="00B23E60" w:rsidRDefault="00B56E7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96" w:name="_Toc266039174"/>
      <w:bookmarkStart w:id="597"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96"/>
      <w:bookmarkEnd w:id="597"/>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8" w:name="_Toc276683971"/>
      <w:bookmarkStart w:id="599" w:name="_Toc280817193"/>
      <w:r>
        <w:t xml:space="preserve">Ilustración </w:t>
      </w:r>
      <w:r w:rsidR="00B56E7C">
        <w:fldChar w:fldCharType="begin"/>
      </w:r>
      <w:r>
        <w:instrText xml:space="preserve"> SEQ Ilustración \* ARABIC </w:instrText>
      </w:r>
      <w:r w:rsidR="00B56E7C">
        <w:fldChar w:fldCharType="separate"/>
      </w:r>
      <w:r w:rsidR="000D5E98">
        <w:rPr>
          <w:noProof/>
        </w:rPr>
        <w:t>9</w:t>
      </w:r>
      <w:r w:rsidR="00B56E7C">
        <w:fldChar w:fldCharType="end"/>
      </w:r>
      <w:r>
        <w:t xml:space="preserve"> - </w:t>
      </w:r>
      <w:r w:rsidRPr="009849ED">
        <w:t>Presentación de Windows Media Center en Windows 7</w:t>
      </w:r>
      <w:bookmarkEnd w:id="598"/>
      <w:bookmarkEnd w:id="599"/>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600" w:name="_Toc266039176"/>
      <w:bookmarkStart w:id="601"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600"/>
      <w:bookmarkEnd w:id="6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602" w:name="_Toc280817194"/>
      <w:r>
        <w:t xml:space="preserve">Ilustración </w:t>
      </w:r>
      <w:r w:rsidR="00B56E7C">
        <w:fldChar w:fldCharType="begin"/>
      </w:r>
      <w:r>
        <w:instrText xml:space="preserve"> SEQ Ilustración \* ARABIC </w:instrText>
      </w:r>
      <w:r w:rsidR="00B56E7C">
        <w:fldChar w:fldCharType="separate"/>
      </w:r>
      <w:r w:rsidR="000D5E98">
        <w:rPr>
          <w:noProof/>
        </w:rPr>
        <w:t>10</w:t>
      </w:r>
      <w:r w:rsidR="00B56E7C">
        <w:fldChar w:fldCharType="end"/>
      </w:r>
      <w:r>
        <w:t xml:space="preserve"> - </w:t>
      </w:r>
      <w:r w:rsidRPr="00F77C06">
        <w:t>Reproductor Quicktime 7</w:t>
      </w:r>
      <w:bookmarkEnd w:id="602"/>
    </w:p>
    <w:p w:rsidR="007C0EE8" w:rsidRPr="003E7A01" w:rsidRDefault="00A4311D" w:rsidP="007C0EE8">
      <w:pPr>
        <w:pStyle w:val="Subttulo"/>
        <w:outlineLvl w:val="2"/>
      </w:pPr>
      <w:r w:rsidRPr="00460025">
        <w:rPr>
          <w:sz w:val="27"/>
          <w:lang w:val="es-ES"/>
        </w:rPr>
        <w:br w:type="page"/>
      </w:r>
      <w:bookmarkStart w:id="603" w:name="_Toc266039177"/>
      <w:bookmarkStart w:id="604" w:name="_Toc280879576"/>
      <w:r w:rsidR="007C0EE8" w:rsidRPr="003E7A01">
        <w:t>2.</w:t>
      </w:r>
      <w:r w:rsidR="00E96DD8">
        <w:t>5</w:t>
      </w:r>
      <w:r w:rsidR="00852685">
        <w:t>.</w:t>
      </w:r>
      <w:r w:rsidR="007C0EE8" w:rsidRPr="003E7A01">
        <w:t>4</w:t>
      </w:r>
      <w:r w:rsidR="00852685">
        <w:t>.</w:t>
      </w:r>
      <w:r w:rsidR="007C0EE8" w:rsidRPr="003E7A01">
        <w:t xml:space="preserve"> Adobe Flash</w:t>
      </w:r>
      <w:bookmarkEnd w:id="603"/>
      <w:bookmarkEnd w:id="604"/>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05" w:name="_Toc280817195"/>
      <w:r>
        <w:t xml:space="preserve">Ilustración </w:t>
      </w:r>
      <w:r w:rsidR="00B56E7C">
        <w:fldChar w:fldCharType="begin"/>
      </w:r>
      <w:r>
        <w:instrText xml:space="preserve"> SEQ Ilustración \* ARABIC </w:instrText>
      </w:r>
      <w:r w:rsidR="00B56E7C">
        <w:fldChar w:fldCharType="separate"/>
      </w:r>
      <w:r w:rsidR="000D5E98">
        <w:rPr>
          <w:noProof/>
        </w:rPr>
        <w:t>11</w:t>
      </w:r>
      <w:r w:rsidR="00B56E7C">
        <w:fldChar w:fldCharType="end"/>
      </w:r>
      <w:r>
        <w:t xml:space="preserve">- </w:t>
      </w:r>
      <w:r w:rsidRPr="000618C3">
        <w:t>JW Player</w:t>
      </w:r>
      <w:bookmarkEnd w:id="605"/>
    </w:p>
    <w:p w:rsidR="007C0EE8" w:rsidRPr="007C0EE8" w:rsidRDefault="007C0EE8" w:rsidP="007C0EE8">
      <w:pPr>
        <w:pStyle w:val="Epgrafe"/>
        <w:jc w:val="center"/>
      </w:pPr>
      <w:bookmarkStart w:id="606" w:name="_Toc266039203"/>
      <w:r w:rsidRPr="007C0EE8">
        <w:t xml:space="preserve">- </w:t>
      </w:r>
      <w:hyperlink r:id="rId33" w:history="1">
        <w:r w:rsidRPr="007C0EE8">
          <w:rPr>
            <w:rStyle w:val="Hipervnculo"/>
          </w:rPr>
          <w:t>http://www.longtailvideo.com</w:t>
        </w:r>
        <w:bookmarkEnd w:id="606"/>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7" w:name="_Toc266039178"/>
      <w:bookmarkStart w:id="608"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07"/>
      <w:bookmarkEnd w:id="608"/>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10" w:name="_Toc280879578"/>
      <w:r w:rsidR="003D5D52">
        <w:t>2.</w:t>
      </w:r>
      <w:r w:rsidR="00CF4C85">
        <w:t>6</w:t>
      </w:r>
      <w:r w:rsidR="003D5D52">
        <w:t xml:space="preserve">. </w:t>
      </w:r>
      <w:r w:rsidR="006E6582">
        <w:t>C</w:t>
      </w:r>
      <w:r w:rsidR="008F248C">
        <w:t>onversión de V</w:t>
      </w:r>
      <w:r w:rsidR="003D5D52">
        <w:t>ideos</w:t>
      </w:r>
      <w:bookmarkEnd w:id="610"/>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11" w:name="_Toc280879579"/>
      <w:bookmarkStart w:id="612" w:name="_Toc266039182"/>
      <w:r>
        <w:t>2.</w:t>
      </w:r>
      <w:r w:rsidR="00CF4C85">
        <w:t>6</w:t>
      </w:r>
      <w:r w:rsidR="003D5D52">
        <w:t>.</w:t>
      </w:r>
      <w:r>
        <w:t>1</w:t>
      </w:r>
      <w:r w:rsidR="009E3122">
        <w:t>. FFmpeg</w:t>
      </w:r>
      <w:bookmarkEnd w:id="6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13" w:name="_Toc276683972"/>
      <w:bookmarkStart w:id="614" w:name="_Toc280817196"/>
      <w:r>
        <w:t xml:space="preserve">Ilustración </w:t>
      </w:r>
      <w:r w:rsidR="00B56E7C">
        <w:fldChar w:fldCharType="begin"/>
      </w:r>
      <w:r>
        <w:instrText xml:space="preserve"> SEQ Ilustración \* ARABIC </w:instrText>
      </w:r>
      <w:r w:rsidR="00B56E7C">
        <w:fldChar w:fldCharType="separate"/>
      </w:r>
      <w:r w:rsidR="000D5E98">
        <w:rPr>
          <w:noProof/>
        </w:rPr>
        <w:t>12</w:t>
      </w:r>
      <w:r w:rsidR="00B56E7C">
        <w:fldChar w:fldCharType="end"/>
      </w:r>
      <w:r>
        <w:t xml:space="preserve"> - Esquema de componentes de FFmpeg</w:t>
      </w:r>
      <w:bookmarkEnd w:id="613"/>
      <w:bookmarkEnd w:id="614"/>
    </w:p>
    <w:p w:rsidR="00107078" w:rsidRPr="008551A5" w:rsidRDefault="00B56E7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15" w:name="_Toc280879580"/>
      <w:r w:rsidR="00155E35">
        <w:t>2.7.</w:t>
      </w:r>
      <w:r w:rsidR="006859D3">
        <w:t xml:space="preserve"> IPTV</w:t>
      </w:r>
      <w:bookmarkEnd w:id="615"/>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16" w:name="_Toc276683973"/>
      <w:bookmarkStart w:id="617" w:name="_Toc280817197"/>
      <w:r>
        <w:t xml:space="preserve">Ilustración </w:t>
      </w:r>
      <w:r w:rsidR="00B56E7C">
        <w:fldChar w:fldCharType="begin"/>
      </w:r>
      <w:r>
        <w:instrText xml:space="preserve"> SEQ Ilustración \* ARABIC </w:instrText>
      </w:r>
      <w:r w:rsidR="00B56E7C">
        <w:fldChar w:fldCharType="separate"/>
      </w:r>
      <w:r w:rsidR="000D5E98">
        <w:rPr>
          <w:noProof/>
        </w:rPr>
        <w:t>13</w:t>
      </w:r>
      <w:r w:rsidR="00B56E7C">
        <w:fldChar w:fldCharType="end"/>
      </w:r>
      <w:r>
        <w:t xml:space="preserve"> - Infraestructura de redes IPTV</w:t>
      </w:r>
      <w:bookmarkEnd w:id="616"/>
      <w:bookmarkEnd w:id="617"/>
    </w:p>
    <w:p w:rsidR="006859D3" w:rsidRPr="00460025" w:rsidRDefault="00B56E7C" w:rsidP="006859D3">
      <w:pPr>
        <w:pStyle w:val="Ttulo7"/>
        <w:rPr>
          <w:lang w:val="es-ES"/>
        </w:rPr>
      </w:pPr>
      <w:r>
        <w:fldChar w:fldCharType="begin"/>
      </w:r>
      <w:r w:rsidRPr="00B56E7C">
        <w:rPr>
          <w:lang w:val="es-CL"/>
          <w:rPrChange w:id="618"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619" w:name="_Toc280879581"/>
      <w:r w:rsidR="007F68C8">
        <w:t>2.8. Metodología de Desarrollo</w:t>
      </w:r>
      <w:bookmarkEnd w:id="619"/>
    </w:p>
    <w:bookmarkEnd w:id="612"/>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620" w:name="_Toc266039184"/>
      <w:bookmarkStart w:id="621" w:name="_Toc280879582"/>
      <w:r w:rsidRPr="00531853">
        <w:t>2.</w:t>
      </w:r>
      <w:r w:rsidR="00B60CF3">
        <w:t>8</w:t>
      </w:r>
      <w:r w:rsidRPr="00531853">
        <w:t>.</w:t>
      </w:r>
      <w:r w:rsidR="00B60CF3">
        <w:t>1</w:t>
      </w:r>
      <w:r w:rsidR="008867A5">
        <w:t>.</w:t>
      </w:r>
      <w:r w:rsidRPr="00531853">
        <w:t xml:space="preserve"> Extreme Programming</w:t>
      </w:r>
      <w:bookmarkEnd w:id="620"/>
      <w:bookmarkEnd w:id="621"/>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622" w:name="_Toc280879583"/>
      <w:r>
        <w:t>2.8.3</w:t>
      </w:r>
      <w:r w:rsidR="009E3122">
        <w:t>. Software</w:t>
      </w:r>
      <w:r w:rsidR="00665B89">
        <w:t xml:space="preserve"> Libre</w:t>
      </w:r>
      <w:bookmarkEnd w:id="6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623" w:name="_Toc280879584"/>
      <w:r>
        <w:t>2.8.3.1</w:t>
      </w:r>
      <w:r w:rsidR="008867A5">
        <w:t>.</w:t>
      </w:r>
      <w:r>
        <w:t xml:space="preserve"> Licencia GNU GPL v2</w:t>
      </w:r>
      <w:bookmarkEnd w:id="6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624" w:name="_Toc280879585"/>
      <w:r>
        <w:t>2.9. Frameworks</w:t>
      </w:r>
      <w:bookmarkEnd w:id="6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625" w:name="_Toc280879586"/>
      <w:r>
        <w:t>2.9.1. Zend Framework</w:t>
      </w:r>
      <w:bookmarkEnd w:id="6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626" w:name="_Toc280817198"/>
      <w:r>
        <w:t xml:space="preserve">Ilustración </w:t>
      </w:r>
      <w:r w:rsidR="00B56E7C">
        <w:fldChar w:fldCharType="begin"/>
      </w:r>
      <w:r w:rsidR="000051F5">
        <w:instrText xml:space="preserve"> SEQ Ilustración \* ARABIC </w:instrText>
      </w:r>
      <w:r w:rsidR="00B56E7C">
        <w:fldChar w:fldCharType="separate"/>
      </w:r>
      <w:r w:rsidR="000D5E98">
        <w:rPr>
          <w:noProof/>
        </w:rPr>
        <w:t>14</w:t>
      </w:r>
      <w:r w:rsidR="00B56E7C">
        <w:rPr>
          <w:noProof/>
        </w:rPr>
        <w:fldChar w:fldCharType="end"/>
      </w:r>
      <w:r>
        <w:t xml:space="preserve"> - Visión general Zend Framework</w:t>
      </w:r>
      <w:bookmarkEnd w:id="626"/>
    </w:p>
    <w:p w:rsidR="003607CB" w:rsidRDefault="00B56E7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627" w:name="_Toc280879587"/>
      <w:r w:rsidRPr="00460025">
        <w:rPr>
          <w:lang w:val="pt-BR"/>
        </w:rPr>
        <w:t>2.9.2. Google Web Toolkit</w:t>
      </w:r>
      <w:bookmarkEnd w:id="627"/>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628" w:name="_Toc280817199"/>
      <w:r>
        <w:t xml:space="preserve">Ilustración </w:t>
      </w:r>
      <w:r w:rsidR="00B56E7C">
        <w:fldChar w:fldCharType="begin"/>
      </w:r>
      <w:r w:rsidR="000051F5">
        <w:instrText xml:space="preserve"> SEQ Ilustración \* ARABIC </w:instrText>
      </w:r>
      <w:r w:rsidR="00B56E7C">
        <w:fldChar w:fldCharType="separate"/>
      </w:r>
      <w:r w:rsidR="000D5E98">
        <w:rPr>
          <w:noProof/>
        </w:rPr>
        <w:t>15</w:t>
      </w:r>
      <w:r w:rsidR="00B56E7C">
        <w:rPr>
          <w:noProof/>
        </w:rPr>
        <w:fldChar w:fldCharType="end"/>
      </w:r>
      <w:r>
        <w:t xml:space="preserve"> - Esquema de Widgets GWT</w:t>
      </w:r>
      <w:bookmarkEnd w:id="628"/>
    </w:p>
    <w:p w:rsidR="003607CB" w:rsidRPr="00BE13A4" w:rsidRDefault="00B56E7C" w:rsidP="003607CB">
      <w:pPr>
        <w:pStyle w:val="Ttulo7"/>
        <w:rPr>
          <w:lang w:val="es-ES"/>
        </w:rPr>
      </w:pPr>
      <w:r>
        <w:fldChar w:fldCharType="begin"/>
      </w:r>
      <w:r w:rsidRPr="00B56E7C">
        <w:rPr>
          <w:lang w:val="es-CL"/>
          <w:rPrChange w:id="6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630" w:name="_Toc280879588"/>
      <w:r w:rsidRPr="007E48E2">
        <w:t>Capítulo 3: Estado del Arte</w:t>
      </w:r>
      <w:bookmarkEnd w:id="630"/>
    </w:p>
    <w:p w:rsidR="009A106D" w:rsidRDefault="007C0EE8" w:rsidP="00460025">
      <w:pPr>
        <w:pStyle w:val="Subttulo"/>
        <w:outlineLvl w:val="1"/>
      </w:pPr>
      <w:bookmarkStart w:id="631" w:name="_Toc266039185"/>
      <w:bookmarkStart w:id="632" w:name="_Toc280879589"/>
      <w:r w:rsidRPr="007E48E2">
        <w:t>3.</w:t>
      </w:r>
      <w:r w:rsidR="003607CB">
        <w:t>1</w:t>
      </w:r>
      <w:r w:rsidR="008E4C93">
        <w:t>.</w:t>
      </w:r>
      <w:r w:rsidRPr="007E48E2">
        <w:t xml:space="preserve"> Gestores de Contenidos multimedia existentes</w:t>
      </w:r>
      <w:bookmarkEnd w:id="631"/>
      <w:bookmarkEnd w:id="6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633"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63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634" w:name="_Toc276683976"/>
      <w:bookmarkStart w:id="635" w:name="_Toc280817200"/>
      <w:r>
        <w:t xml:space="preserve">Ilustración </w:t>
      </w:r>
      <w:r w:rsidR="00B56E7C">
        <w:fldChar w:fldCharType="begin"/>
      </w:r>
      <w:r>
        <w:instrText xml:space="preserve"> SEQ Ilustración \* ARABIC </w:instrText>
      </w:r>
      <w:r w:rsidR="00B56E7C">
        <w:fldChar w:fldCharType="separate"/>
      </w:r>
      <w:r w:rsidR="000D5E98">
        <w:rPr>
          <w:noProof/>
        </w:rPr>
        <w:t>16</w:t>
      </w:r>
      <w:r w:rsidR="00B56E7C">
        <w:fldChar w:fldCharType="end"/>
      </w:r>
      <w:r>
        <w:t xml:space="preserve"> - Web PHPMotion</w:t>
      </w:r>
      <w:bookmarkEnd w:id="634"/>
      <w:bookmarkEnd w:id="635"/>
    </w:p>
    <w:bookmarkStart w:id="636" w:name="_Toc266039206"/>
    <w:p w:rsidR="007C0EE8" w:rsidRPr="00460025" w:rsidRDefault="00B56E7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636"/>
      <w:r w:rsidRPr="00460025">
        <w:rPr>
          <w:b w:val="0"/>
        </w:rPr>
        <w:fldChar w:fldCharType="end"/>
      </w:r>
    </w:p>
    <w:p w:rsidR="009A106D" w:rsidRDefault="00F76108" w:rsidP="00460025">
      <w:pPr>
        <w:pStyle w:val="Subttulo"/>
        <w:outlineLvl w:val="2"/>
        <w:rPr>
          <w:lang w:val="es-ES"/>
        </w:rPr>
      </w:pPr>
      <w:r>
        <w:rPr>
          <w:lang w:val="es-ES"/>
        </w:rPr>
        <w:br w:type="page"/>
      </w:r>
      <w:bookmarkStart w:id="637"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6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638" w:name="_Toc276683977"/>
      <w:bookmarkStart w:id="639" w:name="_Toc280817201"/>
      <w:r>
        <w:t xml:space="preserve">Ilustración </w:t>
      </w:r>
      <w:r w:rsidR="00B56E7C">
        <w:fldChar w:fldCharType="begin"/>
      </w:r>
      <w:r>
        <w:instrText xml:space="preserve"> SEQ Ilustración \* ARABIC </w:instrText>
      </w:r>
      <w:r w:rsidR="00B56E7C">
        <w:fldChar w:fldCharType="separate"/>
      </w:r>
      <w:r w:rsidR="000D5E98">
        <w:rPr>
          <w:noProof/>
        </w:rPr>
        <w:t>17</w:t>
      </w:r>
      <w:r w:rsidR="00B56E7C">
        <w:fldChar w:fldCharType="end"/>
      </w:r>
      <w:r>
        <w:t xml:space="preserve"> - </w:t>
      </w:r>
      <w:r w:rsidRPr="00AE733E">
        <w:t>OSTube</w:t>
      </w:r>
      <w:bookmarkEnd w:id="638"/>
      <w:bookmarkEnd w:id="639"/>
    </w:p>
    <w:bookmarkStart w:id="640" w:name="_Toc266039207"/>
    <w:p w:rsidR="007C0EE8" w:rsidRPr="00460025" w:rsidRDefault="00B56E7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6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641" w:name="_Toc266039186"/>
      <w:bookmarkStart w:id="642" w:name="_Toc280879592"/>
      <w:r w:rsidRPr="007E48E2">
        <w:t>3.</w:t>
      </w:r>
      <w:r w:rsidR="003607CB">
        <w:t>2</w:t>
      </w:r>
      <w:r w:rsidR="00BB77FD">
        <w:t>.</w:t>
      </w:r>
      <w:r w:rsidRPr="007E48E2">
        <w:t xml:space="preserve"> Sitios de contenidos multimedia de referencia</w:t>
      </w:r>
      <w:bookmarkEnd w:id="641"/>
      <w:bookmarkEnd w:id="6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643" w:name="_Toc266039187"/>
      <w:bookmarkStart w:id="644" w:name="_Toc280879593"/>
      <w:r w:rsidRPr="00BD1B4B">
        <w:rPr>
          <w:lang w:val="es-ES"/>
        </w:rPr>
        <w:t>3.</w:t>
      </w:r>
      <w:r w:rsidR="003607CB">
        <w:rPr>
          <w:lang w:val="es-ES"/>
        </w:rPr>
        <w:t>2</w:t>
      </w:r>
      <w:r w:rsidRPr="00BD1B4B">
        <w:rPr>
          <w:lang w:val="es-ES"/>
        </w:rPr>
        <w:t>.1</w:t>
      </w:r>
      <w:bookmarkEnd w:id="643"/>
      <w:r w:rsidR="009E3122">
        <w:rPr>
          <w:lang w:val="es-ES"/>
        </w:rPr>
        <w:t>.</w:t>
      </w:r>
      <w:r w:rsidR="009E3122" w:rsidRPr="00BD1B4B">
        <w:rPr>
          <w:lang w:val="es-ES"/>
        </w:rPr>
        <w:t>Youtube</w:t>
      </w:r>
      <w:bookmarkEnd w:id="6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645" w:name="_Toc276683978"/>
      <w:bookmarkStart w:id="646" w:name="_Toc280817202"/>
      <w:r>
        <w:t xml:space="preserve">Ilustración </w:t>
      </w:r>
      <w:r w:rsidR="00B56E7C">
        <w:fldChar w:fldCharType="begin"/>
      </w:r>
      <w:r>
        <w:instrText xml:space="preserve"> SEQ Ilustración \* ARABIC </w:instrText>
      </w:r>
      <w:r w:rsidR="00B56E7C">
        <w:fldChar w:fldCharType="separate"/>
      </w:r>
      <w:r w:rsidR="000D5E98">
        <w:rPr>
          <w:noProof/>
        </w:rPr>
        <w:t>18</w:t>
      </w:r>
      <w:r w:rsidR="00B56E7C">
        <w:fldChar w:fldCharType="end"/>
      </w:r>
      <w:r>
        <w:t xml:space="preserve"> - </w:t>
      </w:r>
      <w:r w:rsidRPr="001D6F6B">
        <w:t>Youtube</w:t>
      </w:r>
      <w:bookmarkEnd w:id="645"/>
      <w:bookmarkEnd w:id="646"/>
    </w:p>
    <w:bookmarkStart w:id="647" w:name="_Toc266039208"/>
    <w:p w:rsidR="007C0EE8" w:rsidRPr="0026694D" w:rsidRDefault="00B56E7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647"/>
      <w:r w:rsidRPr="00460025">
        <w:rPr>
          <w:b w:val="0"/>
        </w:rPr>
        <w:fldChar w:fldCharType="end"/>
      </w:r>
    </w:p>
    <w:p w:rsidR="00771E9F" w:rsidRDefault="00771E9F" w:rsidP="007C0EE8">
      <w:pPr>
        <w:pStyle w:val="Subttulo"/>
        <w:outlineLvl w:val="2"/>
        <w:rPr>
          <w:lang w:val="es-ES"/>
        </w:rPr>
      </w:pPr>
      <w:bookmarkStart w:id="648" w:name="_Toc266039188"/>
    </w:p>
    <w:p w:rsidR="007C0EE8" w:rsidRPr="007E48E2" w:rsidRDefault="007C0EE8" w:rsidP="007C0EE8">
      <w:pPr>
        <w:pStyle w:val="Subttulo"/>
        <w:outlineLvl w:val="2"/>
        <w:rPr>
          <w:lang w:val="es-ES"/>
        </w:rPr>
      </w:pPr>
      <w:bookmarkStart w:id="649"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648"/>
      <w:bookmarkEnd w:id="6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650" w:name="_Toc280817203"/>
      <w:r>
        <w:t xml:space="preserve">Ilustración </w:t>
      </w:r>
      <w:r w:rsidR="00B56E7C">
        <w:fldChar w:fldCharType="begin"/>
      </w:r>
      <w:r>
        <w:instrText xml:space="preserve"> SEQ Ilustración \* ARABIC </w:instrText>
      </w:r>
      <w:r w:rsidR="00B56E7C">
        <w:fldChar w:fldCharType="separate"/>
      </w:r>
      <w:r w:rsidR="000D5E98">
        <w:rPr>
          <w:noProof/>
        </w:rPr>
        <w:t>19</w:t>
      </w:r>
      <w:r w:rsidR="00B56E7C">
        <w:fldChar w:fldCharType="end"/>
      </w:r>
      <w:r>
        <w:t xml:space="preserve"> - Google Video</w:t>
      </w:r>
      <w:bookmarkEnd w:id="650"/>
    </w:p>
    <w:bookmarkStart w:id="651" w:name="_Toc266039209"/>
    <w:p w:rsidR="007C0EE8" w:rsidRPr="00460025" w:rsidRDefault="00B56E7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6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652" w:name="_Toc266039189"/>
      <w:bookmarkStart w:id="653" w:name="_Toc280879595"/>
      <w:r w:rsidRPr="007E48E2">
        <w:t>3.</w:t>
      </w:r>
      <w:r w:rsidR="003607CB">
        <w:t>2</w:t>
      </w:r>
      <w:r w:rsidRPr="007E48E2">
        <w:t>.3</w:t>
      </w:r>
      <w:r w:rsidR="004578B2">
        <w:t>.</w:t>
      </w:r>
      <w:r w:rsidRPr="007E48E2">
        <w:t>Vimeo</w:t>
      </w:r>
      <w:bookmarkEnd w:id="652"/>
      <w:bookmarkEnd w:id="6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654" w:name="_Toc280817204"/>
      <w:r w:rsidRPr="00CE025F">
        <w:t xml:space="preserve">Ilustración </w:t>
      </w:r>
      <w:r w:rsidR="00B56E7C" w:rsidRPr="00CE025F">
        <w:fldChar w:fldCharType="begin"/>
      </w:r>
      <w:r w:rsidRPr="00CE025F">
        <w:instrText xml:space="preserve"> SEQ Ilustración \* ARABIC </w:instrText>
      </w:r>
      <w:r w:rsidR="00B56E7C" w:rsidRPr="00CE025F">
        <w:fldChar w:fldCharType="separate"/>
      </w:r>
      <w:r w:rsidR="000D5E98">
        <w:rPr>
          <w:noProof/>
        </w:rPr>
        <w:t>20</w:t>
      </w:r>
      <w:r w:rsidR="00B56E7C" w:rsidRPr="00CE025F">
        <w:fldChar w:fldCharType="end"/>
      </w:r>
      <w:r w:rsidRPr="00CE025F">
        <w:t xml:space="preserve"> - Vimeo</w:t>
      </w:r>
      <w:bookmarkEnd w:id="654"/>
    </w:p>
    <w:bookmarkStart w:id="655" w:name="_Toc266039210"/>
    <w:p w:rsidR="007C0EE8" w:rsidRPr="00CE025F" w:rsidRDefault="00B56E7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655"/>
      <w:r w:rsidRPr="00CE025F">
        <w:rPr>
          <w:b w:val="0"/>
        </w:rPr>
        <w:fldChar w:fldCharType="end"/>
      </w:r>
    </w:p>
    <w:p w:rsidR="007C0EE8" w:rsidRPr="007E48E2" w:rsidRDefault="0026694D" w:rsidP="007C0EE8">
      <w:pPr>
        <w:pStyle w:val="Subttulo"/>
        <w:outlineLvl w:val="2"/>
        <w:rPr>
          <w:lang w:val="es-ES"/>
        </w:rPr>
      </w:pPr>
      <w:bookmarkStart w:id="656" w:name="_Toc266039190"/>
      <w:r>
        <w:rPr>
          <w:lang w:val="es-ES"/>
        </w:rPr>
        <w:br w:type="page"/>
      </w:r>
      <w:bookmarkStart w:id="657" w:name="_Toc280879596"/>
      <w:r w:rsidR="007C0EE8" w:rsidRPr="007E48E2">
        <w:rPr>
          <w:lang w:val="es-ES"/>
        </w:rPr>
        <w:t>3.</w:t>
      </w:r>
      <w:r w:rsidR="003607CB">
        <w:rPr>
          <w:lang w:val="es-ES"/>
        </w:rPr>
        <w:t>2</w:t>
      </w:r>
      <w:r w:rsidR="007C0EE8" w:rsidRPr="007E48E2">
        <w:rPr>
          <w:lang w:val="es-ES"/>
        </w:rPr>
        <w:t>.4</w:t>
      </w:r>
      <w:bookmarkEnd w:id="656"/>
      <w:r w:rsidR="009E3122">
        <w:rPr>
          <w:lang w:val="es-ES"/>
        </w:rPr>
        <w:t>.</w:t>
      </w:r>
      <w:r w:rsidR="009E3122" w:rsidRPr="007E48E2">
        <w:rPr>
          <w:lang w:val="es-ES"/>
        </w:rPr>
        <w:t>TerraTV</w:t>
      </w:r>
      <w:bookmarkEnd w:id="6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658" w:name="_Toc276683979"/>
      <w:bookmarkStart w:id="659" w:name="_Toc280817205"/>
      <w:r>
        <w:t xml:space="preserve">Ilustración </w:t>
      </w:r>
      <w:r w:rsidR="00B56E7C">
        <w:fldChar w:fldCharType="begin"/>
      </w:r>
      <w:r>
        <w:instrText xml:space="preserve"> SEQ Ilustración \* ARABIC </w:instrText>
      </w:r>
      <w:r w:rsidR="00B56E7C">
        <w:fldChar w:fldCharType="separate"/>
      </w:r>
      <w:r w:rsidR="000D5E98">
        <w:rPr>
          <w:noProof/>
        </w:rPr>
        <w:t>21</w:t>
      </w:r>
      <w:r w:rsidR="00B56E7C">
        <w:fldChar w:fldCharType="end"/>
      </w:r>
      <w:r>
        <w:t xml:space="preserve"> - Terra TV</w:t>
      </w:r>
      <w:bookmarkEnd w:id="658"/>
      <w:bookmarkEnd w:id="659"/>
    </w:p>
    <w:bookmarkStart w:id="660" w:name="_Toc266039211"/>
    <w:p w:rsidR="007C0EE8" w:rsidRPr="00460025" w:rsidRDefault="00B56E7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660"/>
      <w:r w:rsidRPr="00460025">
        <w:rPr>
          <w:b w:val="0"/>
        </w:rPr>
        <w:fldChar w:fldCharType="end"/>
      </w:r>
    </w:p>
    <w:p w:rsidR="009A106D" w:rsidRDefault="007C0EE8" w:rsidP="00460025">
      <w:pPr>
        <w:pStyle w:val="Subttulo"/>
        <w:rPr>
          <w:lang w:val="es-ES"/>
        </w:rPr>
      </w:pPr>
      <w:r w:rsidRPr="00BD1B4B">
        <w:br w:type="page"/>
      </w:r>
      <w:bookmarkStart w:id="661" w:name="_Toc266039191"/>
      <w:r w:rsidRPr="007E48E2">
        <w:rPr>
          <w:lang w:val="es-ES"/>
        </w:rPr>
        <w:t>3.</w:t>
      </w:r>
      <w:r w:rsidR="003607CB">
        <w:rPr>
          <w:lang w:val="es-ES"/>
        </w:rPr>
        <w:t>2</w:t>
      </w:r>
      <w:r w:rsidRPr="007E48E2">
        <w:rPr>
          <w:lang w:val="es-ES"/>
        </w:rPr>
        <w:t>.5</w:t>
      </w:r>
      <w:bookmarkEnd w:id="6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662" w:name="_Toc280817206"/>
      <w:r>
        <w:t xml:space="preserve">Ilustración </w:t>
      </w:r>
      <w:r w:rsidR="00B56E7C">
        <w:fldChar w:fldCharType="begin"/>
      </w:r>
      <w:r>
        <w:instrText xml:space="preserve"> SEQ Ilustración \* ARABIC </w:instrText>
      </w:r>
      <w:r w:rsidR="00B56E7C">
        <w:fldChar w:fldCharType="separate"/>
      </w:r>
      <w:r w:rsidR="000D5E98">
        <w:rPr>
          <w:noProof/>
        </w:rPr>
        <w:t>22</w:t>
      </w:r>
      <w:r w:rsidR="00B56E7C">
        <w:fldChar w:fldCharType="end"/>
      </w:r>
      <w:r>
        <w:t xml:space="preserve"> - Emol TV</w:t>
      </w:r>
      <w:bookmarkEnd w:id="662"/>
    </w:p>
    <w:bookmarkStart w:id="663" w:name="_Toc266039212"/>
    <w:p w:rsidR="007C0EE8" w:rsidRPr="00460025" w:rsidRDefault="00B56E7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6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664" w:name="_Toc266039192"/>
      <w:r>
        <w:rPr>
          <w:lang w:val="es-ES"/>
        </w:rPr>
        <w:br w:type="page"/>
      </w:r>
    </w:p>
    <w:p w:rsidR="007C0EE8" w:rsidRPr="00460025" w:rsidRDefault="007C0EE8" w:rsidP="007C0EE8">
      <w:pPr>
        <w:pStyle w:val="Subttulo"/>
        <w:outlineLvl w:val="2"/>
        <w:rPr>
          <w:lang w:val="es-ES"/>
        </w:rPr>
      </w:pPr>
      <w:bookmarkStart w:id="665"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664"/>
      <w:bookmarkEnd w:id="6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666" w:name="_Toc276683980"/>
      <w:bookmarkStart w:id="667" w:name="_Toc280817207"/>
      <w:r>
        <w:t xml:space="preserve">Ilustración </w:t>
      </w:r>
      <w:r w:rsidR="00B56E7C">
        <w:fldChar w:fldCharType="begin"/>
      </w:r>
      <w:r>
        <w:instrText xml:space="preserve"> SEQ Ilustración \* ARABIC </w:instrText>
      </w:r>
      <w:r w:rsidR="00B56E7C">
        <w:fldChar w:fldCharType="separate"/>
      </w:r>
      <w:r w:rsidR="000D5E98">
        <w:rPr>
          <w:noProof/>
        </w:rPr>
        <w:t>23</w:t>
      </w:r>
      <w:r w:rsidR="00B56E7C">
        <w:fldChar w:fldCharType="end"/>
      </w:r>
      <w:r>
        <w:t xml:space="preserve"> - </w:t>
      </w:r>
      <w:r w:rsidRPr="00B90018">
        <w:t>3TV</w:t>
      </w:r>
      <w:bookmarkEnd w:id="666"/>
      <w:bookmarkEnd w:id="667"/>
    </w:p>
    <w:bookmarkStart w:id="668" w:name="_Toc266039213"/>
    <w:p w:rsidR="007C0EE8" w:rsidRPr="00460025" w:rsidRDefault="00B56E7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6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669" w:name="_Toc280879598"/>
      <w:r w:rsidRPr="00460025">
        <w:rPr>
          <w:lang w:val="es-ES"/>
        </w:rPr>
        <w:t>3.</w:t>
      </w:r>
      <w:r w:rsidR="003607CB">
        <w:rPr>
          <w:lang w:val="es-ES"/>
        </w:rPr>
        <w:t>3</w:t>
      </w:r>
      <w:r w:rsidRPr="00460025">
        <w:rPr>
          <w:lang w:val="es-ES"/>
        </w:rPr>
        <w:t>. Google TV</w:t>
      </w:r>
      <w:bookmarkEnd w:id="6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670" w:name="_Toc276683981"/>
      <w:bookmarkStart w:id="671" w:name="_Toc280817208"/>
      <w:r>
        <w:t xml:space="preserve">Ilustración </w:t>
      </w:r>
      <w:r w:rsidR="00B56E7C">
        <w:fldChar w:fldCharType="begin"/>
      </w:r>
      <w:r>
        <w:instrText xml:space="preserve"> SEQ Ilustración \* ARABIC </w:instrText>
      </w:r>
      <w:r w:rsidR="00B56E7C">
        <w:fldChar w:fldCharType="separate"/>
      </w:r>
      <w:r w:rsidR="000D5E98">
        <w:rPr>
          <w:noProof/>
        </w:rPr>
        <w:t>24</w:t>
      </w:r>
      <w:r w:rsidR="00B56E7C">
        <w:fldChar w:fldCharType="end"/>
      </w:r>
      <w:r>
        <w:t xml:space="preserve"> – Google TV en un televisor IPTV conectado a internet</w:t>
      </w:r>
      <w:bookmarkEnd w:id="670"/>
      <w:bookmarkEnd w:id="671"/>
    </w:p>
    <w:p w:rsidR="009A106D" w:rsidRPr="00460025" w:rsidRDefault="00B56E7C" w:rsidP="00460025">
      <w:pPr>
        <w:pStyle w:val="Ttulo7"/>
        <w:rPr>
          <w:kern w:val="36"/>
          <w:lang w:val="es-CL"/>
        </w:rPr>
      </w:pPr>
      <w:r>
        <w:fldChar w:fldCharType="begin"/>
      </w:r>
      <w:r w:rsidRPr="00B56E7C">
        <w:rPr>
          <w:lang w:val="es-CL"/>
          <w:rPrChange w:id="6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673" w:name="_Toc280879599"/>
      <w:r w:rsidRPr="000B5660">
        <w:t>4. Desarrollo</w:t>
      </w:r>
      <w:bookmarkEnd w:id="673"/>
    </w:p>
    <w:p w:rsidR="000E1C37" w:rsidRDefault="000E1C37" w:rsidP="000B5660">
      <w:pPr>
        <w:pStyle w:val="Subttulo"/>
        <w:outlineLvl w:val="1"/>
      </w:pPr>
      <w:bookmarkStart w:id="674" w:name="_Toc280879600"/>
      <w:r w:rsidRPr="000B5660">
        <w:t>4.1. Toma de requerimientos</w:t>
      </w:r>
      <w:bookmarkEnd w:id="6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675" w:name="_Toc280879601"/>
      <w:r w:rsidRPr="000B5660">
        <w:t>4.1.1. Requerimientos Funcionales</w:t>
      </w:r>
      <w:bookmarkEnd w:id="6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676" w:name="_Toc280879602"/>
      <w:r w:rsidRPr="000B5660">
        <w:t>4.1.2. Requerimientos No Funcionales</w:t>
      </w:r>
      <w:bookmarkEnd w:id="67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677" w:name="_Toc280879603"/>
      <w:r w:rsidRPr="000B5660">
        <w:t>4.2</w:t>
      </w:r>
      <w:r w:rsidR="00B53E02" w:rsidRPr="000B5660">
        <w:t>. Tecnología a Utilizar</w:t>
      </w:r>
      <w:bookmarkEnd w:id="6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B56E7C" w:rsidP="00F83408">
      <w:pPr>
        <w:rPr>
          <w:lang w:val="en-US"/>
          <w:rPrChange w:id="678" w:author="manolo" w:date="2010-12-23T14:38:00Z">
            <w:rPr/>
          </w:rPrChange>
        </w:rPr>
      </w:pPr>
      <w:r w:rsidRPr="00B56E7C">
        <w:rPr>
          <w:lang w:val="en-US"/>
          <w:rPrChange w:id="6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680" w:name="_Toc280879604"/>
      <w:r w:rsidRPr="000B5660">
        <w:t>4.2</w:t>
      </w:r>
      <w:r w:rsidR="00B53E02" w:rsidRPr="000B5660">
        <w:t xml:space="preserve">.1. </w:t>
      </w:r>
      <w:r w:rsidR="009E3122">
        <w:t>Frente</w:t>
      </w:r>
      <w:ins w:id="681" w:author="Rodrigo Riquelme" w:date="2010-12-22T22:42:00Z">
        <w:r w:rsidR="00B966FF">
          <w:t xml:space="preserve"> </w:t>
        </w:r>
      </w:ins>
      <w:r w:rsidRPr="000B5660">
        <w:t>S</w:t>
      </w:r>
      <w:r w:rsidR="00B53E02" w:rsidRPr="000B5660">
        <w:t>ervidor</w:t>
      </w:r>
      <w:bookmarkEnd w:id="680"/>
    </w:p>
    <w:p w:rsidR="00B53E02" w:rsidRPr="000B5660" w:rsidRDefault="000E1C37" w:rsidP="000E1C37">
      <w:pPr>
        <w:pStyle w:val="Subttulo"/>
        <w:outlineLvl w:val="2"/>
      </w:pPr>
      <w:bookmarkStart w:id="682" w:name="_Toc280879605"/>
      <w:r w:rsidRPr="000B5660">
        <w:t xml:space="preserve">4.2.1.1. </w:t>
      </w:r>
      <w:r w:rsidR="00B53E02" w:rsidRPr="000B5660">
        <w:t>PHP 5.3</w:t>
      </w:r>
      <w:bookmarkEnd w:id="6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683" w:name="_Toc280817209"/>
      <w:r>
        <w:t xml:space="preserve">Ilustración </w:t>
      </w:r>
      <w:r w:rsidR="00B56E7C">
        <w:fldChar w:fldCharType="begin"/>
      </w:r>
      <w:r w:rsidR="008D3920">
        <w:instrText xml:space="preserve"> SEQ Ilustración \* ARABIC </w:instrText>
      </w:r>
      <w:r w:rsidR="00B56E7C">
        <w:fldChar w:fldCharType="separate"/>
      </w:r>
      <w:r w:rsidR="000D5E98">
        <w:rPr>
          <w:noProof/>
        </w:rPr>
        <w:t>25</w:t>
      </w:r>
      <w:r w:rsidR="00B56E7C">
        <w:rPr>
          <w:noProof/>
        </w:rPr>
        <w:fldChar w:fldCharType="end"/>
      </w:r>
      <w:r>
        <w:t xml:space="preserve"> - Estructura Clases PHP del Core del CMS</w:t>
      </w:r>
      <w:bookmarkEnd w:id="6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684" w:name="_Toc280879606"/>
      <w:r w:rsidRPr="000B5660">
        <w:t xml:space="preserve">4.2.1.2. </w:t>
      </w:r>
      <w:r w:rsidR="00B53E02" w:rsidRPr="000B5660">
        <w:t>MySQL 5</w:t>
      </w:r>
      <w:bookmarkEnd w:id="6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685" w:name="_Toc280879607"/>
      <w:r w:rsidRPr="000B5660">
        <w:t xml:space="preserve">4.2.1.3. </w:t>
      </w:r>
      <w:r w:rsidR="00EC3C1C" w:rsidRPr="000B5660">
        <w:t>FF</w:t>
      </w:r>
      <w:r w:rsidR="00383797">
        <w:t>mpeg</w:t>
      </w:r>
      <w:bookmarkEnd w:id="6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686" w:name="_Toc280879608"/>
      <w:r w:rsidRPr="000B5660">
        <w:t xml:space="preserve">4.2.2. </w:t>
      </w:r>
      <w:r w:rsidR="00AD2221">
        <w:t>Frente</w:t>
      </w:r>
      <w:r w:rsidR="00473027">
        <w:t xml:space="preserve"> </w:t>
      </w:r>
      <w:r w:rsidRPr="000B5660">
        <w:t>Cliente</w:t>
      </w:r>
      <w:bookmarkEnd w:id="686"/>
    </w:p>
    <w:p w:rsidR="000E1C37" w:rsidRDefault="000E1C37" w:rsidP="000E1C37">
      <w:pPr>
        <w:pStyle w:val="Subttulo"/>
        <w:outlineLvl w:val="2"/>
      </w:pPr>
      <w:bookmarkStart w:id="687" w:name="_Toc280879609"/>
      <w:r w:rsidRPr="000B5660">
        <w:t>4.2.2.1 J</w:t>
      </w:r>
      <w:r w:rsidR="00302ACA">
        <w:t>avascript</w:t>
      </w:r>
      <w:bookmarkEnd w:id="6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6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689" w:name="_Toc280817210"/>
      <w:r>
        <w:t xml:space="preserve">Ilustración </w:t>
      </w:r>
      <w:r w:rsidR="00B56E7C">
        <w:fldChar w:fldCharType="begin"/>
      </w:r>
      <w:r w:rsidR="008D3920">
        <w:instrText xml:space="preserve"> SEQ Ilustración \* ARABIC </w:instrText>
      </w:r>
      <w:r w:rsidR="00B56E7C">
        <w:fldChar w:fldCharType="separate"/>
      </w:r>
      <w:r w:rsidR="000D5E98">
        <w:rPr>
          <w:noProof/>
        </w:rPr>
        <w:t>26</w:t>
      </w:r>
      <w:r w:rsidR="00B56E7C">
        <w:rPr>
          <w:noProof/>
        </w:rPr>
        <w:fldChar w:fldCharType="end"/>
      </w:r>
      <w:r>
        <w:t xml:space="preserve"> - Estructura de carpetas javascript</w:t>
      </w:r>
      <w:bookmarkEnd w:id="6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690" w:name="_Toc280879610"/>
      <w:r w:rsidRPr="000B5660">
        <w:t>4.2.2.2 JW Player</w:t>
      </w:r>
      <w:bookmarkEnd w:id="6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691" w:name="_Toc280879611"/>
      <w:r>
        <w:t>4.3</w:t>
      </w:r>
      <w:r w:rsidR="00D3784E">
        <w:t xml:space="preserve">. </w:t>
      </w:r>
      <w:r>
        <w:t>Entorno de Desarrollo</w:t>
      </w:r>
      <w:bookmarkEnd w:id="691"/>
    </w:p>
    <w:p w:rsidR="006D756E" w:rsidRDefault="006D756E" w:rsidP="00AB32B1">
      <w:pPr>
        <w:pStyle w:val="Subttulo"/>
        <w:outlineLvl w:val="2"/>
      </w:pPr>
      <w:bookmarkStart w:id="692" w:name="_Toc280879612"/>
      <w:r>
        <w:t xml:space="preserve">4.3.1. </w:t>
      </w:r>
      <w:r w:rsidR="00D8645F">
        <w:t>Entorno Integrado de Desarrollo (IDE)</w:t>
      </w:r>
      <w:bookmarkEnd w:id="6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693" w:name="_Toc280817211"/>
      <w:r>
        <w:t xml:space="preserve">Ilustración </w:t>
      </w:r>
      <w:r w:rsidR="00B56E7C">
        <w:fldChar w:fldCharType="begin"/>
      </w:r>
      <w:r w:rsidR="008D3920">
        <w:instrText xml:space="preserve"> SEQ Ilustración \* ARABIC </w:instrText>
      </w:r>
      <w:r w:rsidR="00B56E7C">
        <w:fldChar w:fldCharType="separate"/>
      </w:r>
      <w:r w:rsidR="000D5E98">
        <w:rPr>
          <w:noProof/>
        </w:rPr>
        <w:t>27</w:t>
      </w:r>
      <w:r w:rsidR="00B56E7C">
        <w:rPr>
          <w:noProof/>
        </w:rPr>
        <w:fldChar w:fldCharType="end"/>
      </w:r>
      <w:r>
        <w:t xml:space="preserve"> - Zend Studio en Ubuntu Linux</w:t>
      </w:r>
      <w:bookmarkEnd w:id="693"/>
    </w:p>
    <w:p w:rsidR="006D756E" w:rsidRPr="006D756E" w:rsidRDefault="006D756E" w:rsidP="00AB32B1">
      <w:pPr>
        <w:pStyle w:val="Subttulo"/>
        <w:outlineLvl w:val="2"/>
        <w:rPr>
          <w:u w:val="single"/>
        </w:rPr>
      </w:pPr>
      <w:bookmarkStart w:id="694" w:name="_Toc280879613"/>
      <w:r>
        <w:t>4.3.2. Control de versiones</w:t>
      </w:r>
      <w:bookmarkEnd w:id="6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695" w:name="_Toc280817212"/>
      <w:r>
        <w:t xml:space="preserve">Ilustración </w:t>
      </w:r>
      <w:r w:rsidR="00B56E7C">
        <w:fldChar w:fldCharType="begin"/>
      </w:r>
      <w:r w:rsidR="008D3920">
        <w:instrText xml:space="preserve"> SEQ Ilustración \* ARABIC </w:instrText>
      </w:r>
      <w:r w:rsidR="00B56E7C">
        <w:fldChar w:fldCharType="separate"/>
      </w:r>
      <w:r w:rsidR="000D5E98">
        <w:rPr>
          <w:noProof/>
        </w:rPr>
        <w:t>28</w:t>
      </w:r>
      <w:r w:rsidR="00B56E7C">
        <w:rPr>
          <w:noProof/>
        </w:rPr>
        <w:fldChar w:fldCharType="end"/>
      </w:r>
      <w:r>
        <w:t xml:space="preserve"> - Estructura de repositorio Subversion vista en Zend Studio</w:t>
      </w:r>
      <w:bookmarkEnd w:id="6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696" w:name="_Toc280879614"/>
      <w:r w:rsidRPr="000B5660">
        <w:t>4.3. Diagrama de Datos</w:t>
      </w:r>
      <w:bookmarkEnd w:id="6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697" w:name="_Toc280817213"/>
      <w:r w:rsidRPr="0073406A">
        <w:rPr>
          <w:rStyle w:val="nfasis"/>
          <w:i w:val="0"/>
        </w:rPr>
        <w:t xml:space="preserve">Ilustración </w:t>
      </w:r>
      <w:r w:rsidR="00B56E7C" w:rsidRPr="0073406A">
        <w:rPr>
          <w:rStyle w:val="nfasis"/>
          <w:i w:val="0"/>
        </w:rPr>
        <w:fldChar w:fldCharType="begin"/>
      </w:r>
      <w:r w:rsidRPr="0073406A">
        <w:rPr>
          <w:rStyle w:val="nfasis"/>
          <w:i w:val="0"/>
        </w:rPr>
        <w:instrText xml:space="preserve"> SEQ Ilustración \* ARABIC </w:instrText>
      </w:r>
      <w:r w:rsidR="00B56E7C" w:rsidRPr="0073406A">
        <w:rPr>
          <w:rStyle w:val="nfasis"/>
          <w:i w:val="0"/>
        </w:rPr>
        <w:fldChar w:fldCharType="separate"/>
      </w:r>
      <w:r w:rsidR="000D5E98">
        <w:rPr>
          <w:rStyle w:val="nfasis"/>
          <w:i w:val="0"/>
          <w:noProof/>
        </w:rPr>
        <w:t>29</w:t>
      </w:r>
      <w:r w:rsidR="00B56E7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697"/>
    </w:p>
    <w:p w:rsidR="005E46BE" w:rsidRDefault="00234060" w:rsidP="00D8645F">
      <w:pPr>
        <w:pStyle w:val="Subttulo"/>
        <w:outlineLvl w:val="1"/>
      </w:pPr>
      <w:del w:id="698" w:author="Rodrigo Riquelme" w:date="2010-12-05T11:46:00Z">
        <w:r>
          <w:br w:type="page"/>
        </w:r>
      </w:del>
      <w:bookmarkStart w:id="699" w:name="_Toc280879615"/>
      <w:r w:rsidR="000E1C37" w:rsidRPr="000B5660">
        <w:t>4.4. Diagrama de Clases</w:t>
      </w:r>
      <w:bookmarkEnd w:id="6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700" w:name="_Toc280879616"/>
      <w:r>
        <w:t xml:space="preserve">4.4.1. </w:t>
      </w:r>
      <w:r w:rsidR="0052362F">
        <w:t>Namespace</w:t>
      </w:r>
      <w:ins w:id="701" w:author="Rodrigo Riquelme" w:date="2010-12-22T23:25:00Z">
        <w:r w:rsidR="00B676DD">
          <w:t xml:space="preserve"> </w:t>
        </w:r>
      </w:ins>
      <w:r w:rsidR="005E46BE">
        <w:t>Models</w:t>
      </w:r>
      <w:bookmarkEnd w:id="7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06E9C" w:rsidP="00CF21BE">
      <w:pPr>
        <w:keepNext/>
        <w:jc w:val="center"/>
      </w:pPr>
      <w:ins w:id="702" w:author="Rodrigo Riquelme" w:date="2010-12-05T11:46:00Z">
        <w:r>
          <w:rPr>
            <w:noProof/>
            <w:lang w:eastAsia="es-CL"/>
            <w:rPrChange w:id="7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704" w:author="Rodrigo Riquelme" w:date="2010-12-05T11:46:00Z"/>
          <w:vanish/>
          <w:specVanish/>
        </w:rPr>
      </w:pPr>
      <w:bookmarkStart w:id="705" w:name="_Toc280817214"/>
      <w:r>
        <w:t xml:space="preserve">Ilustración </w:t>
      </w:r>
      <w:r w:rsidR="00B56E7C">
        <w:fldChar w:fldCharType="begin"/>
      </w:r>
      <w:r w:rsidR="00F231A4">
        <w:instrText xml:space="preserve"> SEQ Ilustración \* ARABIC </w:instrText>
      </w:r>
      <w:r w:rsidR="00B56E7C">
        <w:fldChar w:fldCharType="separate"/>
      </w:r>
      <w:r w:rsidR="000D5E98">
        <w:rPr>
          <w:noProof/>
        </w:rPr>
        <w:t>30</w:t>
      </w:r>
      <w:r w:rsidR="00B56E7C">
        <w:rPr>
          <w:noProof/>
        </w:rPr>
        <w:fldChar w:fldCharType="end"/>
      </w:r>
      <w:r>
        <w:t xml:space="preserve"> – NamespaceModels - Parte 1</w:t>
      </w:r>
      <w:bookmarkEnd w:id="705"/>
    </w:p>
    <w:p w:rsidR="0052362F" w:rsidRPr="00CF21BE" w:rsidRDefault="0052362F" w:rsidP="0052362F">
      <w:pPr>
        <w:rPr>
          <w:ins w:id="7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707" w:name="_Toc280817215"/>
      <w:r>
        <w:t xml:space="preserve">Ilustración </w:t>
      </w:r>
      <w:r w:rsidR="00B56E7C">
        <w:fldChar w:fldCharType="begin"/>
      </w:r>
      <w:r w:rsidR="00F231A4">
        <w:instrText xml:space="preserve"> SEQ Ilustración \* ARABIC </w:instrText>
      </w:r>
      <w:r w:rsidR="00B56E7C">
        <w:fldChar w:fldCharType="separate"/>
      </w:r>
      <w:r w:rsidR="000D5E98">
        <w:rPr>
          <w:noProof/>
        </w:rPr>
        <w:t>31</w:t>
      </w:r>
      <w:r w:rsidR="00B56E7C">
        <w:rPr>
          <w:noProof/>
        </w:rPr>
        <w:fldChar w:fldCharType="end"/>
      </w:r>
      <w:r>
        <w:t xml:space="preserve"> - NamespaceModels - </w:t>
      </w:r>
      <w:r>
        <w:rPr>
          <w:noProof/>
        </w:rPr>
        <w:t>Parte 2</w:t>
      </w:r>
      <w:bookmarkEnd w:id="7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708" w:name="_Toc280879617"/>
      <w:r w:rsidRPr="00B17E86">
        <w:t>4.4.2. NamespaceV</w:t>
      </w:r>
      <w:r>
        <w:t>iews</w:t>
      </w:r>
      <w:bookmarkEnd w:id="7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06E9C" w:rsidP="007D5A2D">
      <w:pPr>
        <w:keepNext/>
        <w:jc w:val="center"/>
      </w:pPr>
      <w:ins w:id="709" w:author="Rodrigo Riquelme" w:date="2010-12-05T11:46:00Z">
        <w:r>
          <w:rPr>
            <w:noProof/>
            <w:lang w:eastAsia="es-CL"/>
            <w:rPrChange w:id="7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711" w:name="_Toc280817216"/>
      <w:r>
        <w:t xml:space="preserve">Ilustración </w:t>
      </w:r>
      <w:r w:rsidR="00B56E7C">
        <w:fldChar w:fldCharType="begin"/>
      </w:r>
      <w:r w:rsidR="00F231A4">
        <w:instrText xml:space="preserve"> SEQ Ilustración \* ARABIC </w:instrText>
      </w:r>
      <w:r w:rsidR="00B56E7C">
        <w:fldChar w:fldCharType="separate"/>
      </w:r>
      <w:r w:rsidR="000D5E98">
        <w:rPr>
          <w:noProof/>
        </w:rPr>
        <w:t>32</w:t>
      </w:r>
      <w:r w:rsidR="00B56E7C">
        <w:rPr>
          <w:noProof/>
        </w:rPr>
        <w:fldChar w:fldCharType="end"/>
      </w:r>
      <w:r>
        <w:t xml:space="preserve"> - NamespaceViews</w:t>
      </w:r>
      <w:bookmarkEnd w:id="711"/>
    </w:p>
    <w:p w:rsidR="008B312B" w:rsidRDefault="008B312B" w:rsidP="008B312B">
      <w:pPr>
        <w:pStyle w:val="Subttulo"/>
        <w:outlineLvl w:val="2"/>
      </w:pPr>
      <w:bookmarkStart w:id="712" w:name="_Toc280879618"/>
      <w:r>
        <w:t>4.4.3</w:t>
      </w:r>
      <w:r w:rsidRPr="00B17E86">
        <w:t>. Namespace</w:t>
      </w:r>
      <w:ins w:id="713" w:author="Rodrigo Riquelme" w:date="2010-12-22T23:38:00Z">
        <w:r w:rsidR="00B352FB">
          <w:t xml:space="preserve"> </w:t>
        </w:r>
      </w:ins>
      <w:r>
        <w:t>Controllers</w:t>
      </w:r>
      <w:bookmarkEnd w:id="7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7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7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B56E7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716" w:name="_Toc280817217"/>
                  <w:r>
                    <w:t xml:space="preserve">Ilustración </w:t>
                  </w:r>
                  <w:fldSimple w:instr=" SEQ Ilustración \* ARABIC ">
                    <w:r w:rsidR="000D5E98">
                      <w:rPr>
                        <w:noProof/>
                      </w:rPr>
                      <w:t>33</w:t>
                    </w:r>
                  </w:fldSimple>
                  <w:r>
                    <w:t xml:space="preserve"> </w:t>
                  </w:r>
                  <w:del w:id="717" w:author="Rodrigo Riquelme" w:date="2010-12-22T23:44:00Z">
                    <w:r w:rsidDel="00B352FB">
                      <w:delText>-</w:delText>
                    </w:r>
                  </w:del>
                  <w:ins w:id="718" w:author="Rodrigo Riquelme" w:date="2010-12-22T23:44:00Z">
                    <w:r>
                      <w:t>–</w:t>
                    </w:r>
                  </w:ins>
                  <w:r>
                    <w:t xml:space="preserve"> Namespace</w:t>
                  </w:r>
                  <w:ins w:id="719" w:author="Rodrigo Riquelme" w:date="2010-12-22T23:44:00Z">
                    <w:r>
                      <w:t xml:space="preserve"> </w:t>
                    </w:r>
                  </w:ins>
                  <w:r>
                    <w:t>Controllers</w:t>
                  </w:r>
                  <w:bookmarkEnd w:id="716"/>
                </w:p>
              </w:txbxContent>
            </v:textbox>
            <w10:wrap type="square"/>
          </v:shape>
        </w:pict>
      </w:r>
      <w:ins w:id="720" w:author="Rodrigo Riquelme" w:date="2010-12-05T11:46:00Z">
        <w:r w:rsidR="00606E9C">
          <w:rPr>
            <w:noProof/>
            <w:lang w:eastAsia="es-CL"/>
            <w:rPrChange w:id="721">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722" w:author="Rodrigo Riquelme" w:date="2010-12-22T23:44:00Z">
        <w:r w:rsidR="00B352FB">
          <w:t xml:space="preserve"> </w:t>
        </w:r>
      </w:ins>
      <w:r>
        <w:rPr>
          <w:b/>
        </w:rPr>
        <w:t>Element,</w:t>
      </w:r>
      <w:ins w:id="723" w:author="Rodrigo Riquelme" w:date="2010-12-22T23:44:00Z">
        <w:r w:rsidR="00B352FB">
          <w:rPr>
            <w:b/>
          </w:rPr>
          <w:t xml:space="preserve"> </w:t>
        </w:r>
      </w:ins>
      <w:r>
        <w:rPr>
          <w:b/>
        </w:rPr>
        <w:t>Controller,</w:t>
      </w:r>
      <w:ins w:id="724" w:author="Rodrigo Riquelme" w:date="2010-12-22T23:44:00Z">
        <w:r w:rsidR="00B352FB">
          <w:rPr>
            <w:b/>
          </w:rPr>
          <w:t xml:space="preserve"> </w:t>
        </w:r>
      </w:ins>
      <w:r>
        <w:rPr>
          <w:b/>
        </w:rPr>
        <w:t>Table,</w:t>
      </w:r>
      <w:ins w:id="7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7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727" w:author="Dahianna Vega Leiva" w:date="2010-12-22T12:35:00Z"/>
        </w:rPr>
      </w:pPr>
    </w:p>
    <w:p w:rsidR="00842C3B" w:rsidDel="00AD2221" w:rsidRDefault="00842C3B" w:rsidP="00C87BA9">
      <w:pPr>
        <w:rPr>
          <w:del w:id="728"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7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06E9C" w:rsidP="00F23A57">
      <w:pPr>
        <w:pStyle w:val="Subttulo"/>
        <w:keepNext/>
        <w:jc w:val="center"/>
      </w:pPr>
      <w:del w:id="730" w:author="Rodrigo Riquelme" w:date="2010-12-05T11:46:00Z">
        <w:r>
          <w:rPr>
            <w:noProof/>
            <w:lang w:eastAsia="es-CL"/>
            <w:rPrChange w:id="7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732" w:author="Rodrigo Riquelme" w:date="2010-12-05T11:46:00Z">
        <w:r>
          <w:rPr>
            <w:noProof/>
            <w:lang w:eastAsia="es-CL"/>
            <w:rPrChange w:id="7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734" w:name="_Toc280817218"/>
      <w:r>
        <w:t xml:space="preserve">Ilustración </w:t>
      </w:r>
      <w:r w:rsidR="00B56E7C">
        <w:fldChar w:fldCharType="begin"/>
      </w:r>
      <w:r w:rsidR="00F231A4">
        <w:instrText xml:space="preserve"> SEQ Ilustración \* ARABIC </w:instrText>
      </w:r>
      <w:r w:rsidR="00B56E7C">
        <w:fldChar w:fldCharType="separate"/>
      </w:r>
      <w:r w:rsidR="000D5E98">
        <w:rPr>
          <w:noProof/>
        </w:rPr>
        <w:t>34</w:t>
      </w:r>
      <w:r w:rsidR="00B56E7C">
        <w:rPr>
          <w:noProof/>
        </w:rPr>
        <w:fldChar w:fldCharType="end"/>
      </w:r>
      <w:r>
        <w:t xml:space="preserve"> - NamespaceAdmin</w:t>
      </w:r>
      <w:bookmarkEnd w:id="734"/>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735" w:author="Rodrigo Riquelme" w:date="2010-12-22T23:47:00Z"/>
        </w:rPr>
      </w:pPr>
    </w:p>
    <w:p w:rsidR="00706702" w:rsidDel="00977EE7" w:rsidRDefault="00706702" w:rsidP="00706702">
      <w:pPr>
        <w:rPr>
          <w:del w:id="736" w:author="Rodrigo Riquelme" w:date="2010-12-22T23:47:00Z"/>
        </w:rPr>
      </w:pPr>
    </w:p>
    <w:p w:rsidR="00706702" w:rsidDel="00977EE7" w:rsidRDefault="00706702" w:rsidP="00706702">
      <w:pPr>
        <w:rPr>
          <w:del w:id="737" w:author="Rodrigo Riquelme" w:date="2010-12-22T23:47:00Z"/>
        </w:rPr>
      </w:pPr>
    </w:p>
    <w:p w:rsidR="00C43BA3" w:rsidRPr="00646E08" w:rsidRDefault="00C43BA3" w:rsidP="005E46BE">
      <w:pPr>
        <w:pStyle w:val="Subttulo"/>
        <w:outlineLvl w:val="2"/>
        <w:rPr>
          <w:del w:id="738" w:author="Rodrigo Riquelme" w:date="2010-12-05T11:46:00Z"/>
        </w:rPr>
      </w:pPr>
    </w:p>
    <w:p w:rsidR="00C43BA3" w:rsidRPr="00646E08" w:rsidRDefault="00C43BA3" w:rsidP="005E46BE">
      <w:pPr>
        <w:pStyle w:val="Subttulo"/>
        <w:outlineLvl w:val="2"/>
        <w:rPr>
          <w:del w:id="739" w:author="Rodrigo Riquelme" w:date="2010-12-05T11:46:00Z"/>
        </w:rPr>
      </w:pPr>
    </w:p>
    <w:p w:rsidR="00C43BA3" w:rsidRPr="00646E08" w:rsidRDefault="00C43BA3" w:rsidP="005E46BE">
      <w:pPr>
        <w:pStyle w:val="Subttulo"/>
        <w:outlineLvl w:val="2"/>
        <w:rPr>
          <w:del w:id="740" w:author="Rodrigo Riquelme" w:date="2010-12-05T11:46:00Z"/>
        </w:rPr>
      </w:pPr>
    </w:p>
    <w:p w:rsidR="00C43BA3" w:rsidRPr="00646E08" w:rsidRDefault="00C43BA3" w:rsidP="005E46BE">
      <w:pPr>
        <w:pStyle w:val="Subttulo"/>
        <w:outlineLvl w:val="2"/>
        <w:rPr>
          <w:del w:id="741" w:author="Rodrigo Riquelme" w:date="2010-12-05T11:46:00Z"/>
        </w:rPr>
      </w:pPr>
    </w:p>
    <w:p w:rsidR="00C43BA3" w:rsidRPr="00646E08" w:rsidRDefault="00C43BA3" w:rsidP="005E46BE">
      <w:pPr>
        <w:pStyle w:val="Subttulo"/>
        <w:outlineLvl w:val="2"/>
        <w:rPr>
          <w:del w:id="742" w:author="Rodrigo Riquelme" w:date="2010-12-05T11:46:00Z"/>
        </w:rPr>
      </w:pPr>
    </w:p>
    <w:p w:rsidR="00C43BA3" w:rsidRPr="00646E08" w:rsidRDefault="00C43BA3" w:rsidP="005E46BE">
      <w:pPr>
        <w:pStyle w:val="Subttulo"/>
        <w:outlineLvl w:val="2"/>
        <w:rPr>
          <w:del w:id="743" w:author="Rodrigo Riquelme" w:date="2010-12-05T11:46:00Z"/>
        </w:rPr>
      </w:pPr>
    </w:p>
    <w:p w:rsidR="00D9256C" w:rsidRPr="00646E08" w:rsidRDefault="00D9256C">
      <w:pPr>
        <w:suppressAutoHyphens w:val="0"/>
        <w:spacing w:before="0" w:after="0" w:line="240" w:lineRule="auto"/>
        <w:jc w:val="left"/>
      </w:pPr>
    </w:p>
    <w:p w:rsidR="00C43BA3" w:rsidRPr="00646E08" w:rsidRDefault="00606E9C" w:rsidP="00C43BA3">
      <w:pPr>
        <w:rPr>
          <w:del w:id="744" w:author="Rodrigo Riquelme" w:date="2010-12-05T11:46:00Z"/>
        </w:rPr>
      </w:pPr>
      <w:del w:id="745" w:author="Rodrigo Riquelme" w:date="2010-12-05T11:46:00Z">
        <w:r>
          <w:rPr>
            <w:noProof/>
            <w:lang w:eastAsia="es-CL"/>
            <w:rPrChange w:id="746">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747" w:author="Rodrigo Riquelme" w:date="2010-12-05T11:46:00Z"/>
          <w:b w:val="0"/>
          <w:sz w:val="28"/>
          <w:szCs w:val="24"/>
        </w:rPr>
      </w:pPr>
      <w:del w:id="748" w:author="Rodrigo Riquelme" w:date="2010-12-05T11:46:00Z">
        <w:r w:rsidRPr="00646E08">
          <w:delText>Ilustración 33 - Clases agrupadas NamespaceLib</w:delText>
        </w:r>
      </w:del>
    </w:p>
    <w:p w:rsidR="00C43BA3" w:rsidRPr="00646E08" w:rsidRDefault="00606E9C" w:rsidP="000E1C37">
      <w:pPr>
        <w:pStyle w:val="Subttulo"/>
        <w:outlineLvl w:val="1"/>
        <w:rPr>
          <w:del w:id="749" w:author="Rodrigo Riquelme" w:date="2010-12-05T11:46:00Z"/>
        </w:rPr>
      </w:pPr>
      <w:del w:id="750" w:author="Rodrigo Riquelme" w:date="2010-12-05T11:46:00Z">
        <w:r>
          <w:rPr>
            <w:noProof/>
            <w:lang w:eastAsia="es-CL"/>
            <w:rPrChange w:id="751">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752" w:author="Rodrigo Riquelme" w:date="2010-12-05T11:46:00Z"/>
          <w:b w:val="0"/>
          <w:sz w:val="28"/>
          <w:szCs w:val="24"/>
        </w:rPr>
      </w:pPr>
      <w:del w:id="753" w:author="Rodrigo Riquelme" w:date="2010-12-05T11:46:00Z">
        <w:r w:rsidRPr="00646E08">
          <w:delText>Ilustración 34 - Clases agrupadas NamespaceLib</w:delText>
        </w:r>
      </w:del>
    </w:p>
    <w:p w:rsidR="006B4E9A" w:rsidRPr="00646E08" w:rsidRDefault="006B4E9A" w:rsidP="00C43BA3">
      <w:pPr>
        <w:jc w:val="center"/>
        <w:rPr>
          <w:del w:id="754" w:author="Rodrigo Riquelme" w:date="2010-12-05T11:46:00Z"/>
        </w:rPr>
      </w:pPr>
    </w:p>
    <w:p w:rsidR="006B4E9A" w:rsidRPr="00646E08" w:rsidRDefault="00606E9C" w:rsidP="000E1C37">
      <w:pPr>
        <w:pStyle w:val="Subttulo"/>
        <w:outlineLvl w:val="1"/>
        <w:rPr>
          <w:del w:id="755" w:author="Rodrigo Riquelme" w:date="2010-12-05T11:46:00Z"/>
        </w:rPr>
      </w:pPr>
      <w:del w:id="756" w:author="Rodrigo Riquelme" w:date="2010-12-05T11:46:00Z">
        <w:r>
          <w:rPr>
            <w:noProof/>
            <w:lang w:eastAsia="es-CL"/>
            <w:rPrChange w:id="757">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758" w:author="Rodrigo Riquelme" w:date="2010-12-05T11:46:00Z">
        <w:r w:rsidRPr="00646E08">
          <w:delText>Ilustración 35 - Clases agrupadas NamespaceLib</w:delText>
        </w:r>
      </w:del>
    </w:p>
    <w:p w:rsidR="000D6FD3" w:rsidRDefault="00606E9C" w:rsidP="000D6FD3">
      <w:pPr>
        <w:keepNext/>
        <w:suppressAutoHyphens w:val="0"/>
        <w:spacing w:before="0" w:after="0" w:line="240" w:lineRule="auto"/>
        <w:jc w:val="center"/>
      </w:pPr>
      <w:ins w:id="759" w:author="Rodrigo Riquelme" w:date="2010-12-05T11:46:00Z">
        <w:r>
          <w:rPr>
            <w:noProof/>
            <w:lang w:eastAsia="es-CL"/>
            <w:rPrChange w:id="760">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761" w:author="Rodrigo Riquelme" w:date="2010-12-05T11:46:00Z"/>
          <w:b w:val="0"/>
          <w:sz w:val="28"/>
          <w:szCs w:val="24"/>
        </w:rPr>
      </w:pPr>
      <w:bookmarkStart w:id="762" w:name="_Toc280817219"/>
      <w:r>
        <w:t xml:space="preserve">Ilustración </w:t>
      </w:r>
      <w:r w:rsidR="00B56E7C">
        <w:fldChar w:fldCharType="begin"/>
      </w:r>
      <w:r w:rsidR="00F231A4">
        <w:instrText xml:space="preserve"> SEQ Ilustración \* ARABIC </w:instrText>
      </w:r>
      <w:r w:rsidR="00B56E7C">
        <w:fldChar w:fldCharType="separate"/>
      </w:r>
      <w:r w:rsidR="000D5E98">
        <w:rPr>
          <w:noProof/>
        </w:rPr>
        <w:t>35</w:t>
      </w:r>
      <w:r w:rsidR="00B56E7C">
        <w:rPr>
          <w:noProof/>
        </w:rPr>
        <w:fldChar w:fldCharType="end"/>
      </w:r>
      <w:r>
        <w:t xml:space="preserve"> </w:t>
      </w:r>
      <w:del w:id="763" w:author="Rodrigo Riquelme" w:date="2010-12-22T23:47:00Z">
        <w:r w:rsidDel="00977EE7">
          <w:delText>-</w:delText>
        </w:r>
      </w:del>
      <w:ins w:id="764" w:author="Rodrigo Riquelme" w:date="2010-12-22T23:47:00Z">
        <w:r w:rsidR="00977EE7">
          <w:t>–</w:t>
        </w:r>
      </w:ins>
      <w:r>
        <w:t xml:space="preserve"> Namespace</w:t>
      </w:r>
      <w:ins w:id="765" w:author="Rodrigo Riquelme" w:date="2010-12-22T23:47:00Z">
        <w:r w:rsidR="00977EE7">
          <w:t xml:space="preserve"> </w:t>
        </w:r>
      </w:ins>
      <w:r>
        <w:t>Lib - Parte 1</w:t>
      </w:r>
      <w:bookmarkEnd w:id="762"/>
    </w:p>
    <w:p w:rsidR="000D6FD3" w:rsidRDefault="000D6FD3" w:rsidP="000E1C37">
      <w:pPr>
        <w:pStyle w:val="Subttulo"/>
        <w:outlineLvl w:val="1"/>
        <w:rPr>
          <w:noProof/>
          <w:lang w:eastAsia="es-CL"/>
        </w:rPr>
      </w:pPr>
    </w:p>
    <w:p w:rsidR="000D6FD3" w:rsidRDefault="00606E9C" w:rsidP="0064191E">
      <w:pPr>
        <w:pStyle w:val="Subttulo"/>
        <w:keepNext/>
        <w:jc w:val="center"/>
      </w:pPr>
      <w:ins w:id="766" w:author="Rodrigo Riquelme" w:date="2010-12-05T11:46:00Z">
        <w:r>
          <w:rPr>
            <w:noProof/>
            <w:lang w:eastAsia="es-CL"/>
            <w:rPrChange w:id="767">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768" w:author="Rodrigo Riquelme" w:date="2010-12-05T11:46:00Z"/>
        </w:rPr>
      </w:pPr>
      <w:bookmarkStart w:id="769" w:name="_Toc280817220"/>
      <w:r>
        <w:t xml:space="preserve">Ilustración </w:t>
      </w:r>
      <w:r w:rsidR="00B56E7C">
        <w:fldChar w:fldCharType="begin"/>
      </w:r>
      <w:r w:rsidR="00F231A4">
        <w:instrText xml:space="preserve"> SEQ Ilustración \* ARABIC </w:instrText>
      </w:r>
      <w:r w:rsidR="00B56E7C">
        <w:fldChar w:fldCharType="separate"/>
      </w:r>
      <w:r w:rsidR="000D5E98">
        <w:rPr>
          <w:noProof/>
        </w:rPr>
        <w:t>36</w:t>
      </w:r>
      <w:r w:rsidR="00B56E7C">
        <w:rPr>
          <w:noProof/>
        </w:rPr>
        <w:fldChar w:fldCharType="end"/>
      </w:r>
      <w:r>
        <w:t xml:space="preserve"> </w:t>
      </w:r>
      <w:del w:id="770" w:author="Rodrigo Riquelme" w:date="2010-12-22T23:48:00Z">
        <w:r w:rsidDel="00977EE7">
          <w:delText>-</w:delText>
        </w:r>
      </w:del>
      <w:ins w:id="771" w:author="Rodrigo Riquelme" w:date="2010-12-22T23:48:00Z">
        <w:r w:rsidR="00977EE7">
          <w:t>–</w:t>
        </w:r>
      </w:ins>
      <w:r>
        <w:t xml:space="preserve"> Namespace</w:t>
      </w:r>
      <w:ins w:id="772" w:author="Rodrigo Riquelme" w:date="2010-12-22T23:48:00Z">
        <w:r w:rsidR="00977EE7">
          <w:t xml:space="preserve"> </w:t>
        </w:r>
      </w:ins>
      <w:r>
        <w:t>Lib - Parte 2</w:t>
      </w:r>
      <w:bookmarkEnd w:id="769"/>
    </w:p>
    <w:p w:rsidR="000D6FD3" w:rsidRDefault="00606E9C" w:rsidP="0064191E">
      <w:pPr>
        <w:pStyle w:val="Subttulo"/>
        <w:keepNext/>
        <w:jc w:val="center"/>
      </w:pPr>
      <w:ins w:id="773" w:author="Rodrigo Riquelme" w:date="2010-12-05T11:46:00Z">
        <w:r>
          <w:rPr>
            <w:noProof/>
            <w:lang w:eastAsia="es-CL"/>
            <w:rPrChange w:id="774">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775" w:author="Rodrigo Riquelme" w:date="2010-12-05T11:46:00Z"/>
        </w:rPr>
      </w:pPr>
      <w:bookmarkStart w:id="776" w:name="_Toc280817221"/>
      <w:r>
        <w:t xml:space="preserve">Ilustración </w:t>
      </w:r>
      <w:r w:rsidR="00B56E7C">
        <w:fldChar w:fldCharType="begin"/>
      </w:r>
      <w:r w:rsidR="00F231A4">
        <w:instrText xml:space="preserve"> SEQ Ilustración \* ARABIC </w:instrText>
      </w:r>
      <w:r w:rsidR="00B56E7C">
        <w:fldChar w:fldCharType="separate"/>
      </w:r>
      <w:r w:rsidR="000D5E98">
        <w:rPr>
          <w:noProof/>
        </w:rPr>
        <w:t>37</w:t>
      </w:r>
      <w:r w:rsidR="00B56E7C">
        <w:rPr>
          <w:noProof/>
        </w:rPr>
        <w:fldChar w:fldCharType="end"/>
      </w:r>
      <w:r>
        <w:t xml:space="preserve"> </w:t>
      </w:r>
      <w:del w:id="777" w:author="Rodrigo Riquelme" w:date="2010-12-22T23:48:00Z">
        <w:r w:rsidDel="00977EE7">
          <w:delText>-</w:delText>
        </w:r>
      </w:del>
      <w:ins w:id="778" w:author="Rodrigo Riquelme" w:date="2010-12-22T23:48:00Z">
        <w:r w:rsidR="00977EE7">
          <w:t>–</w:t>
        </w:r>
      </w:ins>
      <w:r>
        <w:t xml:space="preserve"> Namespace</w:t>
      </w:r>
      <w:ins w:id="779" w:author="Rodrigo Riquelme" w:date="2010-12-22T23:48:00Z">
        <w:r w:rsidR="00977EE7">
          <w:t xml:space="preserve"> </w:t>
        </w:r>
      </w:ins>
      <w:r>
        <w:t>Lib - Parte 3</w:t>
      </w:r>
      <w:bookmarkEnd w:id="776"/>
    </w:p>
    <w:p w:rsidR="006B4E9A" w:rsidRDefault="006B4E9A" w:rsidP="000E1C37">
      <w:pPr>
        <w:pStyle w:val="Subttulo"/>
        <w:outlineLvl w:val="1"/>
        <w:rPr>
          <w:ins w:id="780" w:author="Rodrigo Riquelme" w:date="2010-12-05T11:46:00Z"/>
        </w:rPr>
      </w:pPr>
    </w:p>
    <w:p w:rsidR="00B56E7C" w:rsidRPr="00B56E7C" w:rsidRDefault="00B56E7C" w:rsidP="00B56E7C">
      <w:pPr>
        <w:suppressAutoHyphens w:val="0"/>
        <w:spacing w:before="0" w:after="0" w:line="240" w:lineRule="auto"/>
        <w:jc w:val="left"/>
        <w:rPr>
          <w:b/>
          <w:rPrChange w:id="781" w:author="Rodrigo Riquelme" w:date="2010-12-05T11:46:00Z">
            <w:rPr>
              <w:b w:val="0"/>
              <w:sz w:val="28"/>
            </w:rPr>
          </w:rPrChange>
        </w:rPr>
        <w:pPrChange w:id="782" w:author="Rodrigo Riquelme" w:date="2010-12-05T11:46:00Z">
          <w:pPr>
            <w:pStyle w:val="Epgrafe"/>
            <w:jc w:val="center"/>
          </w:pPr>
        </w:pPrChange>
      </w:pPr>
    </w:p>
    <w:p w:rsidR="005E46BE" w:rsidRDefault="005E46BE" w:rsidP="000E1C37">
      <w:pPr>
        <w:pStyle w:val="Subttulo"/>
        <w:outlineLvl w:val="1"/>
      </w:pPr>
    </w:p>
    <w:p w:rsidR="00C43BA3" w:rsidRPr="00C43BA3" w:rsidRDefault="00606E9C" w:rsidP="00C43BA3">
      <w:pPr>
        <w:rPr>
          <w:del w:id="783" w:author="Rodrigo Riquelme" w:date="2010-12-05T11:46:00Z"/>
        </w:rPr>
      </w:pPr>
      <w:del w:id="784" w:author="Rodrigo Riquelme" w:date="2010-12-05T11:46:00Z">
        <w:r>
          <w:rPr>
            <w:noProof/>
            <w:lang w:eastAsia="es-CL"/>
            <w:rPrChange w:id="785">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786" w:author="Rodrigo Riquelme" w:date="2010-12-05T11:46:00Z"/>
          <w:b w:val="0"/>
          <w:sz w:val="28"/>
          <w:szCs w:val="24"/>
        </w:rPr>
      </w:pPr>
      <w:del w:id="78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788" w:author="Rodrigo Riquelme" w:date="2010-12-05T11:46:00Z"/>
        </w:rPr>
      </w:pPr>
    </w:p>
    <w:p w:rsidR="004C78D3" w:rsidRDefault="00606E9C">
      <w:pPr>
        <w:suppressAutoHyphens w:val="0"/>
        <w:spacing w:before="0" w:after="0" w:line="240" w:lineRule="auto"/>
        <w:jc w:val="left"/>
        <w:rPr>
          <w:del w:id="789" w:author="Rodrigo Riquelme" w:date="2010-12-05T11:46:00Z"/>
          <w:rFonts w:eastAsia="Times New Roman" w:cs="Times New Roman"/>
          <w:b/>
          <w:sz w:val="28"/>
          <w:szCs w:val="24"/>
        </w:rPr>
      </w:pPr>
      <w:del w:id="790" w:author="Rodrigo Riquelme" w:date="2010-12-05T11:46:00Z">
        <w:r>
          <w:rPr>
            <w:noProof/>
            <w:lang w:eastAsia="es-CL"/>
            <w:rPrChange w:id="791">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792" w:author="Rodrigo Riquelme" w:date="2010-12-05T11:46:00Z"/>
        </w:rPr>
      </w:pPr>
    </w:p>
    <w:p w:rsidR="00C43BA3" w:rsidRDefault="00C43BA3" w:rsidP="00C43BA3">
      <w:pPr>
        <w:pStyle w:val="Epgrafe"/>
        <w:jc w:val="center"/>
        <w:rPr>
          <w:del w:id="793" w:author="Rodrigo Riquelme" w:date="2010-12-05T11:46:00Z"/>
          <w:b w:val="0"/>
          <w:sz w:val="28"/>
          <w:szCs w:val="24"/>
        </w:rPr>
      </w:pPr>
      <w:del w:id="79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795" w:author="Rodrigo Riquelme" w:date="2010-12-05T11:46:00Z"/>
        </w:rPr>
      </w:pPr>
    </w:p>
    <w:p w:rsidR="000E1C37" w:rsidRDefault="000E1C37" w:rsidP="000E1C37">
      <w:pPr>
        <w:pStyle w:val="Subttulo"/>
        <w:outlineLvl w:val="1"/>
      </w:pPr>
      <w:bookmarkStart w:id="796"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79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797" w:author="Dahianna Vega Leiva" w:date="2010-12-22T12:37:00Z">
        <w:r w:rsidRPr="00770BE8" w:rsidDel="0070187F">
          <w:delText>,</w:delText>
        </w:r>
      </w:del>
      <w:r w:rsidRPr="00770BE8">
        <w:t xml:space="preserve"> y como actúan sobre un modelo de datos relacional</w:t>
      </w:r>
      <w:ins w:id="798" w:author="Dahianna Vega Leiva" w:date="2010-12-22T12:37:00Z">
        <w:r w:rsidR="0070187F">
          <w:t>. Lo</w:t>
        </w:r>
      </w:ins>
      <w:del w:id="79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800" w:author="Dahianna Vega Leiva" w:date="2010-12-22T12:37:00Z">
        <w:r w:rsidR="0070187F">
          <w:t>,</w:t>
        </w:r>
      </w:ins>
      <w:r w:rsidRPr="00770BE8">
        <w:t xml:space="preserve"> lo más lógico es encapsular los elementos de formularios en clases</w:t>
      </w:r>
      <w:del w:id="801" w:author="Dahianna Vega Leiva" w:date="2010-12-22T12:37:00Z">
        <w:r w:rsidRPr="00770BE8" w:rsidDel="0070187F">
          <w:delText xml:space="preserve">, para </w:delText>
        </w:r>
      </w:del>
      <w:ins w:id="80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803" w:author="Dahianna Vega Leiva" w:date="2010-12-22T12:37:00Z">
        <w:r w:rsidR="0070187F">
          <w:t>, en la cual</w:t>
        </w:r>
      </w:ins>
      <w:del w:id="80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805" w:name="_Toc280879620"/>
      <w:r>
        <w:t xml:space="preserve">4.5.1. </w:t>
      </w:r>
      <w:r w:rsidR="002E5790" w:rsidRPr="00770BE8">
        <w:t>Configuración de Sitio</w:t>
      </w:r>
      <w:bookmarkEnd w:id="805"/>
    </w:p>
    <w:p w:rsidR="008C51BB" w:rsidRPr="00770BE8" w:rsidRDefault="00C43BA3" w:rsidP="00D9256C">
      <w:del w:id="806" w:author="Rodrigo Riquelme" w:date="2010-12-05T11:46:00Z">
        <w:r w:rsidRPr="00770BE8">
          <w:delText>También</w:delText>
        </w:r>
      </w:del>
      <w:ins w:id="807" w:author="Rodrigo Riquelme" w:date="2010-12-05T11:46:00Z">
        <w:del w:id="808" w:author="Dahianna Vega Leiva" w:date="2010-12-22T12:37:00Z">
          <w:r w:rsidR="008C51BB" w:rsidRPr="00770BE8" w:rsidDel="0070187F">
            <w:delText>Tambien</w:delText>
          </w:r>
        </w:del>
      </w:ins>
      <w:ins w:id="80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810" w:author="Dahianna Vega Leiva" w:date="2010-12-22T12:38:00Z">
        <w:r w:rsidR="002E5790" w:rsidRPr="00770BE8" w:rsidDel="0070187F">
          <w:delText>, al</w:delText>
        </w:r>
      </w:del>
      <w:ins w:id="81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81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813" w:author="Rodrigo Riquelme" w:date="2010-12-05T11:46:00Z"/>
        </w:rPr>
      </w:pPr>
    </w:p>
    <w:p w:rsidR="006D756E" w:rsidRDefault="006D756E" w:rsidP="006D756E"/>
    <w:p w:rsidR="006D756E" w:rsidRPr="00770BE8" w:rsidRDefault="00236077" w:rsidP="004C5C22">
      <w:pPr>
        <w:pStyle w:val="Subttulo"/>
        <w:outlineLvl w:val="2"/>
      </w:pPr>
      <w:bookmarkStart w:id="814" w:name="_Toc280879621"/>
      <w:r>
        <w:t>4.5.2</w:t>
      </w:r>
      <w:r w:rsidR="006D756E" w:rsidRPr="00770BE8">
        <w:t>. Componentes XML</w:t>
      </w:r>
      <w:bookmarkEnd w:id="814"/>
    </w:p>
    <w:p w:rsidR="002873B4" w:rsidRDefault="002873B4" w:rsidP="002873B4">
      <w:r w:rsidRPr="00770BE8">
        <w:t xml:space="preserve">Los </w:t>
      </w:r>
      <w:del w:id="815" w:author="Dahianna Vega Leiva" w:date="2010-12-22T12:38:00Z">
        <w:r w:rsidRPr="00770BE8" w:rsidDel="0070187F">
          <w:delText>components</w:delText>
        </w:r>
      </w:del>
      <w:ins w:id="81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817" w:author="Dahianna Vega Leiva" w:date="2010-12-22T12:38:00Z">
        <w:r w:rsidR="0070187F">
          <w:t>. Para</w:t>
        </w:r>
      </w:ins>
      <w:del w:id="818" w:author="Dahianna Vega Leiva" w:date="2010-12-22T12:38:00Z">
        <w:r w:rsidRPr="00770BE8" w:rsidDel="0070187F">
          <w:delText xml:space="preserve"> para</w:delText>
        </w:r>
      </w:del>
      <w:r w:rsidRPr="00770BE8">
        <w:t xml:space="preserve"> este caso se especifica el type=”table”</w:t>
      </w:r>
      <w:ins w:id="819" w:author="Dahianna Vega Leiva" w:date="2010-12-22T12:41:00Z">
        <w:r w:rsidR="0070187F">
          <w:t xml:space="preserve"> y </w:t>
        </w:r>
      </w:ins>
      <w:del w:id="82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B56E7C" w:rsidRDefault="00A91C37" w:rsidP="00B56E7C">
      <w:pPr>
        <w:suppressAutoHyphens w:val="0"/>
        <w:spacing w:before="0" w:after="0" w:line="240" w:lineRule="auto"/>
        <w:jc w:val="left"/>
        <w:rPr>
          <w:lang w:val="en-US"/>
        </w:rPr>
        <w:pPrChange w:id="821" w:author="Rodrigo Riquelme" w:date="2010-12-05T11:46:00Z">
          <w:pPr>
            <w:pStyle w:val="Subttulo"/>
          </w:pPr>
        </w:pPrChange>
      </w:pPr>
      <w:r>
        <w:rPr>
          <w:lang w:val="en-US"/>
        </w:rPr>
        <w:br w:type="page"/>
      </w:r>
      <w:moveFromRangeStart w:id="822" w:author="Rodrigo Riquelme" w:date="2010-12-05T11:46:00Z" w:name="move279312906"/>
      <w:moveFrom w:id="823" w:author="Rodrigo Riquelme" w:date="2010-12-05T11:46:00Z">
        <w:r w:rsidR="000E1C37" w:rsidRPr="00E06820">
          <w:rPr>
            <w:lang w:val="en-US"/>
          </w:rPr>
          <w:t>4.6. Especificaciones front office</w:t>
        </w:r>
      </w:moveFrom>
      <w:moveFromRangeEnd w:id="822"/>
    </w:p>
    <w:p w:rsidR="00CF0939" w:rsidRDefault="00B56E7C" w:rsidP="00CF0939">
      <w:pPr>
        <w:pStyle w:val="Subttulo"/>
        <w:outlineLvl w:val="1"/>
      </w:pPr>
      <w:bookmarkStart w:id="824" w:name="_Toc280879622"/>
      <w:moveToRangeStart w:id="825" w:author="Rodrigo Riquelme" w:date="2010-12-05T11:46:00Z" w:name="move279312906"/>
      <w:moveTo w:id="826" w:author="Rodrigo Riquelme" w:date="2010-12-05T11:46:00Z">
        <w:r w:rsidRPr="00B56E7C">
          <w:rPr>
            <w:rPrChange w:id="827" w:author="Rodrigo Riquelme" w:date="2010-12-05T11:46:00Z">
              <w:rPr>
                <w:color w:val="0000FF"/>
                <w:u w:val="single"/>
                <w:lang w:val="en-US"/>
              </w:rPr>
            </w:rPrChange>
          </w:rPr>
          <w:t xml:space="preserve">4.6. Especificaciones </w:t>
        </w:r>
      </w:moveTo>
      <w:r w:rsidR="00CF0939">
        <w:t>F</w:t>
      </w:r>
      <w:moveTo w:id="828" w:author="Rodrigo Riquelme" w:date="2010-12-05T11:46:00Z">
        <w:r w:rsidRPr="00B56E7C">
          <w:rPr>
            <w:rPrChange w:id="829" w:author="Rodrigo Riquelme" w:date="2010-12-05T11:46:00Z">
              <w:rPr>
                <w:color w:val="0000FF"/>
                <w:u w:val="single"/>
                <w:lang w:val="en-US"/>
              </w:rPr>
            </w:rPrChange>
          </w:rPr>
          <w:t xml:space="preserve">ront </w:t>
        </w:r>
      </w:moveTo>
      <w:r w:rsidR="00CF0939">
        <w:t>O</w:t>
      </w:r>
      <w:moveTo w:id="830" w:author="Rodrigo Riquelme" w:date="2010-12-05T11:46:00Z">
        <w:r w:rsidRPr="00B56E7C">
          <w:rPr>
            <w:rPrChange w:id="831" w:author="Rodrigo Riquelme" w:date="2010-12-05T11:46:00Z">
              <w:rPr>
                <w:color w:val="0000FF"/>
                <w:u w:val="single"/>
                <w:lang w:val="en-US"/>
              </w:rPr>
            </w:rPrChange>
          </w:rPr>
          <w:t>ffice</w:t>
        </w:r>
      </w:moveTo>
      <w:bookmarkStart w:id="832" w:name="_Toc279302806"/>
      <w:bookmarkEnd w:id="824"/>
      <w:moveToRangeEnd w:id="825"/>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83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833"/>
      <w:r w:rsidR="0070187F">
        <w:rPr>
          <w:rStyle w:val="Refdecomentario"/>
          <w:rFonts w:eastAsia="Times New Roman" w:cs="Times New Roman"/>
          <w:szCs w:val="20"/>
          <w:lang w:eastAsia="en-US"/>
        </w:rPr>
        <w:commentReference w:id="833"/>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83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83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B56E7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836" w:author="manolo" w:date="2010-12-23T14:38:00Z">
            <w:rPr>
              <w:rFonts w:ascii="Courier New" w:eastAsia="Times New Roman" w:hAnsi="Courier New" w:cs="Courier New"/>
              <w:sz w:val="20"/>
              <w:szCs w:val="20"/>
              <w:lang w:eastAsia="es-CL"/>
            </w:rPr>
          </w:rPrChange>
        </w:rPr>
      </w:pPr>
      <w:r w:rsidRPr="00B56E7C">
        <w:rPr>
          <w:rFonts w:ascii="Courier New" w:eastAsia="Times New Roman" w:hAnsi="Courier New" w:cs="Courier New"/>
          <w:color w:val="008080"/>
          <w:sz w:val="20"/>
          <w:szCs w:val="20"/>
          <w:lang w:val="en-US" w:eastAsia="es-CL"/>
          <w:rPrChange w:id="837" w:author="manolo" w:date="2010-12-23T14:38:00Z">
            <w:rPr>
              <w:rFonts w:ascii="Courier New" w:eastAsia="Times New Roman" w:hAnsi="Courier New" w:cs="Courier New"/>
              <w:color w:val="008080"/>
              <w:sz w:val="20"/>
              <w:szCs w:val="20"/>
              <w:u w:val="single"/>
              <w:lang w:eastAsia="es-CL"/>
            </w:rPr>
          </w:rPrChange>
        </w:rPr>
        <w:t>&lt;</w:t>
      </w:r>
      <w:r w:rsidRPr="00B56E7C">
        <w:rPr>
          <w:rFonts w:ascii="Courier New" w:eastAsia="Times New Roman" w:hAnsi="Courier New" w:cs="Courier New"/>
          <w:color w:val="3F7F7F"/>
          <w:sz w:val="20"/>
          <w:szCs w:val="20"/>
          <w:lang w:val="en-US" w:eastAsia="es-CL"/>
          <w:rPrChange w:id="838" w:author="manolo" w:date="2010-12-23T14:38:00Z">
            <w:rPr>
              <w:rFonts w:ascii="Courier New" w:eastAsia="Times New Roman" w:hAnsi="Courier New" w:cs="Courier New"/>
              <w:color w:val="3F7F7F"/>
              <w:sz w:val="20"/>
              <w:szCs w:val="20"/>
              <w:u w:val="single"/>
              <w:lang w:eastAsia="es-CL"/>
            </w:rPr>
          </w:rPrChange>
        </w:rPr>
        <w:t>html</w:t>
      </w:r>
      <w:ins w:id="839" w:author="Rodrigo Riquelme" w:date="2010-12-22T23:49:00Z">
        <w:r w:rsidRPr="00B56E7C">
          <w:rPr>
            <w:rFonts w:ascii="Courier New" w:eastAsia="Times New Roman" w:hAnsi="Courier New" w:cs="Courier New"/>
            <w:color w:val="3F7F7F"/>
            <w:sz w:val="20"/>
            <w:szCs w:val="20"/>
            <w:lang w:val="en-US" w:eastAsia="es-CL"/>
            <w:rPrChange w:id="840" w:author="manolo" w:date="2010-12-23T14:38:00Z">
              <w:rPr>
                <w:rFonts w:ascii="Courier New" w:eastAsia="Times New Roman" w:hAnsi="Courier New" w:cs="Courier New"/>
                <w:color w:val="3F7F7F"/>
                <w:sz w:val="20"/>
                <w:szCs w:val="20"/>
                <w:u w:val="single"/>
                <w:lang w:eastAsia="es-CL"/>
              </w:rPr>
            </w:rPrChange>
          </w:rPr>
          <w:t xml:space="preserve"> </w:t>
        </w:r>
      </w:ins>
      <w:r w:rsidRPr="00B56E7C">
        <w:rPr>
          <w:rFonts w:ascii="Courier New" w:eastAsia="Times New Roman" w:hAnsi="Courier New" w:cs="Courier New"/>
          <w:color w:val="7F007F"/>
          <w:sz w:val="20"/>
          <w:szCs w:val="20"/>
          <w:lang w:val="en-US" w:eastAsia="es-CL"/>
          <w:rPrChange w:id="841" w:author="manolo" w:date="2010-12-23T14:38:00Z">
            <w:rPr>
              <w:rFonts w:ascii="Courier New" w:eastAsia="Times New Roman" w:hAnsi="Courier New" w:cs="Courier New"/>
              <w:color w:val="7F007F"/>
              <w:sz w:val="20"/>
              <w:szCs w:val="20"/>
              <w:u w:val="single"/>
              <w:lang w:eastAsia="es-CL"/>
            </w:rPr>
          </w:rPrChange>
        </w:rPr>
        <w:t>xmlns</w:t>
      </w:r>
      <w:r w:rsidRPr="00B56E7C">
        <w:rPr>
          <w:rFonts w:ascii="Courier New" w:eastAsia="Times New Roman" w:hAnsi="Courier New" w:cs="Courier New"/>
          <w:color w:val="000000"/>
          <w:sz w:val="20"/>
          <w:szCs w:val="20"/>
          <w:lang w:val="en-US" w:eastAsia="es-CL"/>
          <w:rPrChange w:id="842" w:author="manolo" w:date="2010-12-23T14:38:00Z">
            <w:rPr>
              <w:rFonts w:ascii="Courier New" w:eastAsia="Times New Roman" w:hAnsi="Courier New" w:cs="Courier New"/>
              <w:color w:val="000000"/>
              <w:sz w:val="20"/>
              <w:szCs w:val="20"/>
              <w:u w:val="single"/>
              <w:lang w:eastAsia="es-CL"/>
            </w:rPr>
          </w:rPrChange>
        </w:rPr>
        <w:t>=</w:t>
      </w:r>
      <w:r w:rsidRPr="00B56E7C">
        <w:rPr>
          <w:rFonts w:ascii="Courier New" w:eastAsia="Times New Roman" w:hAnsi="Courier New" w:cs="Courier New"/>
          <w:i/>
          <w:iCs/>
          <w:color w:val="2A00FF"/>
          <w:sz w:val="20"/>
          <w:szCs w:val="20"/>
          <w:lang w:val="en-US" w:eastAsia="es-CL"/>
          <w:rPrChange w:id="843" w:author="manolo" w:date="2010-12-23T14:38:00Z">
            <w:rPr>
              <w:rFonts w:ascii="Courier New" w:eastAsia="Times New Roman" w:hAnsi="Courier New" w:cs="Courier New"/>
              <w:i/>
              <w:iCs/>
              <w:color w:val="2A00FF"/>
              <w:sz w:val="20"/>
              <w:szCs w:val="20"/>
              <w:u w:val="single"/>
              <w:lang w:eastAsia="es-CL"/>
            </w:rPr>
          </w:rPrChange>
        </w:rPr>
        <w:t>"http://www.w3.org/1999/xhtml"</w:t>
      </w:r>
      <w:r w:rsidRPr="00B56E7C">
        <w:rPr>
          <w:rFonts w:ascii="Courier New" w:eastAsia="Times New Roman" w:hAnsi="Courier New" w:cs="Courier New"/>
          <w:color w:val="7F007F"/>
          <w:sz w:val="20"/>
          <w:szCs w:val="20"/>
          <w:lang w:val="en-US" w:eastAsia="es-CL"/>
          <w:rPrChange w:id="844" w:author="manolo" w:date="2010-12-23T14:38:00Z">
            <w:rPr>
              <w:rFonts w:ascii="Courier New" w:eastAsia="Times New Roman" w:hAnsi="Courier New" w:cs="Courier New"/>
              <w:color w:val="7F007F"/>
              <w:sz w:val="20"/>
              <w:szCs w:val="20"/>
              <w:u w:val="single"/>
              <w:lang w:eastAsia="es-CL"/>
            </w:rPr>
          </w:rPrChange>
        </w:rPr>
        <w:t>xml:lang</w:t>
      </w:r>
      <w:r w:rsidRPr="00B56E7C">
        <w:rPr>
          <w:rFonts w:ascii="Courier New" w:eastAsia="Times New Roman" w:hAnsi="Courier New" w:cs="Courier New"/>
          <w:color w:val="000000"/>
          <w:sz w:val="20"/>
          <w:szCs w:val="20"/>
          <w:lang w:val="en-US" w:eastAsia="es-CL"/>
          <w:rPrChange w:id="845" w:author="manolo" w:date="2010-12-23T14:38:00Z">
            <w:rPr>
              <w:rFonts w:ascii="Courier New" w:eastAsia="Times New Roman" w:hAnsi="Courier New" w:cs="Courier New"/>
              <w:color w:val="000000"/>
              <w:sz w:val="20"/>
              <w:szCs w:val="20"/>
              <w:u w:val="single"/>
              <w:lang w:eastAsia="es-CL"/>
            </w:rPr>
          </w:rPrChange>
        </w:rPr>
        <w:t>=</w:t>
      </w:r>
      <w:r w:rsidRPr="00B56E7C">
        <w:rPr>
          <w:rFonts w:ascii="Courier New" w:eastAsia="Times New Roman" w:hAnsi="Courier New" w:cs="Courier New"/>
          <w:i/>
          <w:iCs/>
          <w:color w:val="2A00FF"/>
          <w:sz w:val="20"/>
          <w:szCs w:val="20"/>
          <w:lang w:val="en-US" w:eastAsia="es-CL"/>
          <w:rPrChange w:id="846" w:author="manolo" w:date="2010-12-23T14:38:00Z">
            <w:rPr>
              <w:rFonts w:ascii="Courier New" w:eastAsia="Times New Roman" w:hAnsi="Courier New" w:cs="Courier New"/>
              <w:i/>
              <w:iCs/>
              <w:color w:val="2A00FF"/>
              <w:sz w:val="20"/>
              <w:szCs w:val="20"/>
              <w:u w:val="single"/>
              <w:lang w:eastAsia="es-CL"/>
            </w:rPr>
          </w:rPrChange>
        </w:rPr>
        <w:t>"es"</w:t>
      </w:r>
      <w:r w:rsidRPr="00B56E7C">
        <w:rPr>
          <w:rFonts w:ascii="Courier New" w:eastAsia="Times New Roman" w:hAnsi="Courier New" w:cs="Courier New"/>
          <w:color w:val="7F007F"/>
          <w:sz w:val="20"/>
          <w:szCs w:val="20"/>
          <w:lang w:val="en-US" w:eastAsia="es-CL"/>
          <w:rPrChange w:id="847" w:author="manolo" w:date="2010-12-23T14:38:00Z">
            <w:rPr>
              <w:rFonts w:ascii="Courier New" w:eastAsia="Times New Roman" w:hAnsi="Courier New" w:cs="Courier New"/>
              <w:color w:val="7F007F"/>
              <w:sz w:val="20"/>
              <w:szCs w:val="20"/>
              <w:u w:val="single"/>
              <w:lang w:eastAsia="es-CL"/>
            </w:rPr>
          </w:rPrChange>
        </w:rPr>
        <w:t>lang</w:t>
      </w:r>
      <w:r w:rsidRPr="00B56E7C">
        <w:rPr>
          <w:rFonts w:ascii="Courier New" w:eastAsia="Times New Roman" w:hAnsi="Courier New" w:cs="Courier New"/>
          <w:color w:val="000000"/>
          <w:sz w:val="20"/>
          <w:szCs w:val="20"/>
          <w:lang w:val="en-US" w:eastAsia="es-CL"/>
          <w:rPrChange w:id="848" w:author="manolo" w:date="2010-12-23T14:38:00Z">
            <w:rPr>
              <w:rFonts w:ascii="Courier New" w:eastAsia="Times New Roman" w:hAnsi="Courier New" w:cs="Courier New"/>
              <w:color w:val="000000"/>
              <w:sz w:val="20"/>
              <w:szCs w:val="20"/>
              <w:u w:val="single"/>
              <w:lang w:eastAsia="es-CL"/>
            </w:rPr>
          </w:rPrChange>
        </w:rPr>
        <w:t>=</w:t>
      </w:r>
      <w:r w:rsidRPr="00B56E7C">
        <w:rPr>
          <w:rFonts w:ascii="Courier New" w:eastAsia="Times New Roman" w:hAnsi="Courier New" w:cs="Courier New"/>
          <w:i/>
          <w:iCs/>
          <w:color w:val="2A00FF"/>
          <w:sz w:val="20"/>
          <w:szCs w:val="20"/>
          <w:lang w:val="en-US" w:eastAsia="es-CL"/>
          <w:rPrChange w:id="849" w:author="manolo" w:date="2010-12-23T14:38:00Z">
            <w:rPr>
              <w:rFonts w:ascii="Courier New" w:eastAsia="Times New Roman" w:hAnsi="Courier New" w:cs="Courier New"/>
              <w:i/>
              <w:iCs/>
              <w:color w:val="2A00FF"/>
              <w:sz w:val="20"/>
              <w:szCs w:val="20"/>
              <w:u w:val="single"/>
              <w:lang w:eastAsia="es-CL"/>
            </w:rPr>
          </w:rPrChange>
        </w:rPr>
        <w:t>"es"</w:t>
      </w:r>
      <w:r w:rsidRPr="00B56E7C">
        <w:rPr>
          <w:rFonts w:ascii="Courier New" w:eastAsia="Times New Roman" w:hAnsi="Courier New" w:cs="Courier New"/>
          <w:color w:val="008080"/>
          <w:sz w:val="20"/>
          <w:szCs w:val="20"/>
          <w:lang w:val="en-US" w:eastAsia="es-CL"/>
          <w:rPrChange w:id="850"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B56E7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56E7C">
        <w:rPr>
          <w:rFonts w:ascii="Courier New" w:eastAsia="Times New Roman" w:hAnsi="Courier New" w:cs="Courier New"/>
          <w:color w:val="000000"/>
          <w:sz w:val="20"/>
          <w:szCs w:val="20"/>
          <w:lang w:val="en-US" w:eastAsia="es-CL"/>
          <w:rPrChange w:id="851"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85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853"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8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B56E7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855" w:author="manolo" w:date="2010-12-23T14:38:00Z">
            <w:rPr>
              <w:rFonts w:ascii="Courier New" w:eastAsia="Times New Roman" w:hAnsi="Courier New" w:cs="Courier New"/>
              <w:sz w:val="20"/>
              <w:szCs w:val="20"/>
              <w:lang w:val="en-US" w:eastAsia="es-CL"/>
            </w:rPr>
          </w:rPrChange>
        </w:rPr>
      </w:pPr>
      <w:r w:rsidRPr="00B56E7C">
        <w:rPr>
          <w:rFonts w:ascii="Courier New" w:eastAsia="Times New Roman" w:hAnsi="Courier New" w:cs="Courier New"/>
          <w:color w:val="008080"/>
          <w:sz w:val="20"/>
          <w:szCs w:val="20"/>
          <w:lang w:eastAsia="es-CL"/>
          <w:rPrChange w:id="856" w:author="manolo" w:date="2010-12-23T14:38:00Z">
            <w:rPr>
              <w:rFonts w:ascii="Courier New" w:eastAsia="Times New Roman" w:hAnsi="Courier New" w:cs="Courier New"/>
              <w:color w:val="008080"/>
              <w:sz w:val="20"/>
              <w:szCs w:val="20"/>
              <w:u w:val="single"/>
              <w:lang w:val="en-US" w:eastAsia="es-CL"/>
            </w:rPr>
          </w:rPrChange>
        </w:rPr>
        <w:t>&lt;</w:t>
      </w:r>
      <w:r w:rsidRPr="00B56E7C">
        <w:rPr>
          <w:rFonts w:ascii="Courier New" w:eastAsia="Times New Roman" w:hAnsi="Courier New" w:cs="Courier New"/>
          <w:color w:val="3F7F7F"/>
          <w:sz w:val="20"/>
          <w:szCs w:val="20"/>
          <w:lang w:eastAsia="es-CL"/>
          <w:rPrChange w:id="857" w:author="manolo" w:date="2010-12-23T14:38:00Z">
            <w:rPr>
              <w:rFonts w:ascii="Courier New" w:eastAsia="Times New Roman" w:hAnsi="Courier New" w:cs="Courier New"/>
              <w:color w:val="3F7F7F"/>
              <w:sz w:val="20"/>
              <w:szCs w:val="20"/>
              <w:u w:val="single"/>
              <w:lang w:val="en-US" w:eastAsia="es-CL"/>
            </w:rPr>
          </w:rPrChange>
        </w:rPr>
        <w:t>ul</w:t>
      </w:r>
      <w:r w:rsidRPr="00B56E7C">
        <w:rPr>
          <w:rFonts w:ascii="Courier New" w:eastAsia="Times New Roman" w:hAnsi="Courier New" w:cs="Courier New"/>
          <w:color w:val="7F007F"/>
          <w:sz w:val="20"/>
          <w:szCs w:val="20"/>
          <w:lang w:eastAsia="es-CL"/>
          <w:rPrChange w:id="858" w:author="manolo" w:date="2010-12-23T14:38:00Z">
            <w:rPr>
              <w:rFonts w:ascii="Courier New" w:eastAsia="Times New Roman" w:hAnsi="Courier New" w:cs="Courier New"/>
              <w:color w:val="7F007F"/>
              <w:sz w:val="20"/>
              <w:szCs w:val="20"/>
              <w:u w:val="single"/>
              <w:lang w:val="en-US" w:eastAsia="es-CL"/>
            </w:rPr>
          </w:rPrChange>
        </w:rPr>
        <w:t>class</w:t>
      </w:r>
      <w:r w:rsidRPr="00B56E7C">
        <w:rPr>
          <w:rFonts w:ascii="Courier New" w:eastAsia="Times New Roman" w:hAnsi="Courier New" w:cs="Courier New"/>
          <w:color w:val="000000"/>
          <w:sz w:val="20"/>
          <w:szCs w:val="20"/>
          <w:lang w:eastAsia="es-CL"/>
          <w:rPrChange w:id="859" w:author="manolo" w:date="2010-12-23T14:38:00Z">
            <w:rPr>
              <w:rFonts w:ascii="Courier New" w:eastAsia="Times New Roman" w:hAnsi="Courier New" w:cs="Courier New"/>
              <w:color w:val="000000"/>
              <w:sz w:val="20"/>
              <w:szCs w:val="20"/>
              <w:u w:val="single"/>
              <w:lang w:val="en-US" w:eastAsia="es-CL"/>
            </w:rPr>
          </w:rPrChange>
        </w:rPr>
        <w:t>=</w:t>
      </w:r>
      <w:r w:rsidRPr="00B56E7C">
        <w:rPr>
          <w:rFonts w:ascii="Courier New" w:eastAsia="Times New Roman" w:hAnsi="Courier New" w:cs="Courier New"/>
          <w:i/>
          <w:iCs/>
          <w:color w:val="2A00FF"/>
          <w:sz w:val="20"/>
          <w:szCs w:val="20"/>
          <w:lang w:eastAsia="es-CL"/>
          <w:rPrChange w:id="860" w:author="manolo" w:date="2010-12-23T14:38:00Z">
            <w:rPr>
              <w:rFonts w:ascii="Courier New" w:eastAsia="Times New Roman" w:hAnsi="Courier New" w:cs="Courier New"/>
              <w:i/>
              <w:iCs/>
              <w:color w:val="2A00FF"/>
              <w:sz w:val="20"/>
              <w:szCs w:val="20"/>
              <w:u w:val="single"/>
              <w:lang w:val="en-US" w:eastAsia="es-CL"/>
            </w:rPr>
          </w:rPrChange>
        </w:rPr>
        <w:t>"nav"</w:t>
      </w:r>
      <w:r w:rsidRPr="00B56E7C">
        <w:rPr>
          <w:rFonts w:ascii="Courier New" w:eastAsia="Times New Roman" w:hAnsi="Courier New" w:cs="Courier New"/>
          <w:color w:val="008080"/>
          <w:sz w:val="20"/>
          <w:szCs w:val="20"/>
          <w:lang w:eastAsia="es-CL"/>
          <w:rPrChange w:id="861"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B56E7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862" w:author="manolo" w:date="2010-12-23T14:38:00Z">
            <w:rPr>
              <w:rFonts w:ascii="Courier New" w:eastAsia="Times New Roman" w:hAnsi="Courier New" w:cs="Courier New"/>
              <w:sz w:val="20"/>
              <w:szCs w:val="20"/>
              <w:lang w:val="en-US" w:eastAsia="es-CL"/>
            </w:rPr>
          </w:rPrChange>
        </w:rPr>
      </w:pPr>
      <w:r w:rsidRPr="00B56E7C">
        <w:rPr>
          <w:rFonts w:ascii="Courier New" w:eastAsia="Times New Roman" w:hAnsi="Courier New" w:cs="Courier New"/>
          <w:color w:val="000000"/>
          <w:sz w:val="20"/>
          <w:szCs w:val="20"/>
          <w:lang w:eastAsia="es-CL"/>
          <w:rPrChange w:id="863"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B56E7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864" w:author="manolo" w:date="2010-12-23T14:38:00Z">
            <w:rPr>
              <w:rFonts w:ascii="Courier New" w:eastAsia="Times New Roman" w:hAnsi="Courier New" w:cs="Courier New"/>
              <w:sz w:val="20"/>
              <w:szCs w:val="20"/>
              <w:lang w:val="en-US" w:eastAsia="es-CL"/>
            </w:rPr>
          </w:rPrChange>
        </w:rPr>
      </w:pPr>
      <w:r w:rsidRPr="00B56E7C">
        <w:rPr>
          <w:rFonts w:ascii="Courier New" w:eastAsia="Times New Roman" w:hAnsi="Courier New" w:cs="Courier New"/>
          <w:color w:val="008080"/>
          <w:sz w:val="20"/>
          <w:szCs w:val="20"/>
          <w:lang w:eastAsia="es-CL"/>
          <w:rPrChange w:id="865" w:author="manolo" w:date="2010-12-23T14:38:00Z">
            <w:rPr>
              <w:rFonts w:ascii="Courier New" w:eastAsia="Times New Roman" w:hAnsi="Courier New" w:cs="Courier New"/>
              <w:color w:val="008080"/>
              <w:sz w:val="20"/>
              <w:szCs w:val="20"/>
              <w:u w:val="single"/>
              <w:lang w:val="en-US" w:eastAsia="es-CL"/>
            </w:rPr>
          </w:rPrChange>
        </w:rPr>
        <w:t>&lt;/</w:t>
      </w:r>
      <w:r w:rsidRPr="00B56E7C">
        <w:rPr>
          <w:rFonts w:ascii="Courier New" w:eastAsia="Times New Roman" w:hAnsi="Courier New" w:cs="Courier New"/>
          <w:color w:val="3F7F7F"/>
          <w:sz w:val="20"/>
          <w:szCs w:val="20"/>
          <w:lang w:eastAsia="es-CL"/>
          <w:rPrChange w:id="866" w:author="manolo" w:date="2010-12-23T14:38:00Z">
            <w:rPr>
              <w:rFonts w:ascii="Courier New" w:eastAsia="Times New Roman" w:hAnsi="Courier New" w:cs="Courier New"/>
              <w:color w:val="3F7F7F"/>
              <w:sz w:val="20"/>
              <w:szCs w:val="20"/>
              <w:u w:val="single"/>
              <w:lang w:val="en-US" w:eastAsia="es-CL"/>
            </w:rPr>
          </w:rPrChange>
        </w:rPr>
        <w:t>ul</w:t>
      </w:r>
      <w:r w:rsidRPr="00B56E7C">
        <w:rPr>
          <w:rFonts w:ascii="Courier New" w:eastAsia="Times New Roman" w:hAnsi="Courier New" w:cs="Courier New"/>
          <w:color w:val="008080"/>
          <w:sz w:val="20"/>
          <w:szCs w:val="20"/>
          <w:lang w:eastAsia="es-CL"/>
          <w:rPrChange w:id="867"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868"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869"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870"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871"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872"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873" w:author="Dahianna Vega Leiva" w:date="2010-12-22T12:42:00Z">
        <w:r w:rsidDel="0070187F">
          <w:delText xml:space="preserve">Llamaremos </w:delText>
        </w:r>
      </w:del>
      <w:ins w:id="874"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D5E98"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B56E7C" w:rsidRPr="000D5E98">
        <w:rPr>
          <w:rFonts w:ascii="Courier New" w:eastAsia="Times New Roman" w:hAnsi="Courier New" w:cs="Courier New"/>
          <w:color w:val="008080"/>
          <w:sz w:val="20"/>
          <w:szCs w:val="20"/>
          <w:lang w:val="en-US" w:eastAsia="es-CL"/>
          <w:rPrChange w:id="875" w:author="manolo" w:date="2010-12-23T14:42:00Z">
            <w:rPr>
              <w:rFonts w:ascii="Courier New" w:eastAsia="Times New Roman" w:hAnsi="Courier New" w:cs="Courier New"/>
              <w:color w:val="008080"/>
              <w:sz w:val="20"/>
              <w:szCs w:val="20"/>
              <w:u w:val="single"/>
              <w:lang w:eastAsia="es-CL"/>
            </w:rPr>
          </w:rPrChange>
        </w:rPr>
        <w:t>&lt;</w:t>
      </w:r>
      <w:r w:rsidR="00B56E7C" w:rsidRPr="000D5E98">
        <w:rPr>
          <w:rFonts w:ascii="Courier New" w:eastAsia="Times New Roman" w:hAnsi="Courier New" w:cs="Courier New"/>
          <w:color w:val="3F7F7F"/>
          <w:sz w:val="20"/>
          <w:szCs w:val="20"/>
          <w:lang w:val="en-US" w:eastAsia="es-CL"/>
          <w:rPrChange w:id="876" w:author="manolo" w:date="2010-12-23T14:42:00Z">
            <w:rPr>
              <w:rFonts w:ascii="Courier New" w:eastAsia="Times New Roman" w:hAnsi="Courier New" w:cs="Courier New"/>
              <w:color w:val="3F7F7F"/>
              <w:sz w:val="20"/>
              <w:szCs w:val="20"/>
              <w:u w:val="single"/>
              <w:lang w:eastAsia="es-CL"/>
            </w:rPr>
          </w:rPrChange>
        </w:rPr>
        <w:t>ul</w:t>
      </w:r>
      <w:r w:rsidR="00B56E7C" w:rsidRPr="000D5E98">
        <w:rPr>
          <w:rFonts w:ascii="Courier New" w:eastAsia="Times New Roman" w:hAnsi="Courier New" w:cs="Courier New"/>
          <w:color w:val="7F007F"/>
          <w:sz w:val="20"/>
          <w:szCs w:val="20"/>
          <w:lang w:val="en-US" w:eastAsia="es-CL"/>
          <w:rPrChange w:id="877" w:author="manolo" w:date="2010-12-23T14:42:00Z">
            <w:rPr>
              <w:rFonts w:ascii="Courier New" w:eastAsia="Times New Roman" w:hAnsi="Courier New" w:cs="Courier New"/>
              <w:color w:val="7F007F"/>
              <w:sz w:val="20"/>
              <w:szCs w:val="20"/>
              <w:u w:val="single"/>
              <w:lang w:eastAsia="es-CL"/>
            </w:rPr>
          </w:rPrChange>
        </w:rPr>
        <w:t>class</w:t>
      </w:r>
      <w:r w:rsidR="00B56E7C" w:rsidRPr="000D5E98">
        <w:rPr>
          <w:rFonts w:ascii="Courier New" w:eastAsia="Times New Roman" w:hAnsi="Courier New" w:cs="Courier New"/>
          <w:color w:val="000000"/>
          <w:sz w:val="20"/>
          <w:szCs w:val="20"/>
          <w:lang w:val="en-US" w:eastAsia="es-CL"/>
          <w:rPrChange w:id="878" w:author="manolo" w:date="2010-12-23T14:42:00Z">
            <w:rPr>
              <w:rFonts w:ascii="Courier New" w:eastAsia="Times New Roman" w:hAnsi="Courier New" w:cs="Courier New"/>
              <w:color w:val="000000"/>
              <w:sz w:val="20"/>
              <w:szCs w:val="20"/>
              <w:u w:val="single"/>
              <w:lang w:eastAsia="es-CL"/>
            </w:rPr>
          </w:rPrChange>
        </w:rPr>
        <w:t>=</w:t>
      </w:r>
      <w:r w:rsidR="00B56E7C" w:rsidRPr="000D5E98">
        <w:rPr>
          <w:rFonts w:ascii="Courier New" w:eastAsia="Times New Roman" w:hAnsi="Courier New" w:cs="Courier New"/>
          <w:i/>
          <w:iCs/>
          <w:color w:val="2A00FF"/>
          <w:sz w:val="20"/>
          <w:szCs w:val="20"/>
          <w:lang w:val="en-US" w:eastAsia="es-CL"/>
          <w:rPrChange w:id="879" w:author="manolo" w:date="2010-12-23T14:42:00Z">
            <w:rPr>
              <w:rFonts w:ascii="Courier New" w:eastAsia="Times New Roman" w:hAnsi="Courier New" w:cs="Courier New"/>
              <w:i/>
              <w:iCs/>
              <w:color w:val="2A00FF"/>
              <w:sz w:val="20"/>
              <w:szCs w:val="20"/>
              <w:u w:val="single"/>
              <w:lang w:eastAsia="es-CL"/>
            </w:rPr>
          </w:rPrChange>
        </w:rPr>
        <w:t>"losmas"</w:t>
      </w:r>
      <w:r w:rsidR="00B56E7C" w:rsidRPr="000D5E98">
        <w:rPr>
          <w:rFonts w:ascii="Courier New" w:eastAsia="Times New Roman" w:hAnsi="Courier New" w:cs="Courier New"/>
          <w:color w:val="008080"/>
          <w:sz w:val="20"/>
          <w:szCs w:val="20"/>
          <w:lang w:val="en-US" w:eastAsia="es-CL"/>
          <w:rPrChange w:id="880" w:author="manolo" w:date="2010-12-23T14:42:00Z">
            <w:rPr>
              <w:rFonts w:ascii="Courier New" w:eastAsia="Times New Roman" w:hAnsi="Courier New" w:cs="Courier New"/>
              <w:color w:val="008080"/>
              <w:sz w:val="20"/>
              <w:szCs w:val="20"/>
              <w:u w:val="single"/>
              <w:lang w:eastAsia="es-CL"/>
            </w:rPr>
          </w:rPrChange>
        </w:rPr>
        <w:t>&gt;</w:t>
      </w:r>
    </w:p>
    <w:p w:rsidR="003F33A5" w:rsidRDefault="00B56E7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D5E98">
        <w:rPr>
          <w:rFonts w:ascii="Courier New" w:eastAsia="Times New Roman" w:hAnsi="Courier New" w:cs="Courier New"/>
          <w:color w:val="000000"/>
          <w:sz w:val="20"/>
          <w:szCs w:val="20"/>
          <w:lang w:val="en-US" w:eastAsia="es-CL"/>
          <w:rPrChange w:id="881" w:author="manolo" w:date="2010-12-23T14:42:00Z">
            <w:rPr>
              <w:rFonts w:ascii="Courier New" w:eastAsia="Times New Roman" w:hAnsi="Courier New" w:cs="Courier New"/>
              <w:color w:val="000000"/>
              <w:sz w:val="20"/>
              <w:szCs w:val="20"/>
              <w:u w:val="single"/>
              <w:lang w:eastAsia="es-CL"/>
            </w:rPr>
          </w:rPrChange>
        </w:rPr>
        <w:tab/>
      </w:r>
      <w:r w:rsidRPr="000D5E98">
        <w:rPr>
          <w:rFonts w:ascii="Courier New" w:eastAsia="Times New Roman" w:hAnsi="Courier New" w:cs="Courier New"/>
          <w:color w:val="000000"/>
          <w:sz w:val="20"/>
          <w:szCs w:val="20"/>
          <w:lang w:val="en-US" w:eastAsia="es-CL"/>
          <w:rPrChange w:id="882"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883" w:author="Dahianna Vega Leiva" w:date="2010-12-22T12:42:00Z">
        <w:r w:rsidRPr="003F33A5" w:rsidDel="0070187F">
          <w:rPr>
            <w:lang w:eastAsia="es-CL"/>
          </w:rPr>
          <w:delText>que</w:delText>
        </w:r>
      </w:del>
      <w:ins w:id="884"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885" w:author="Dahianna Vega Leiva" w:date="2010-12-22T12:42:00Z">
        <w:r w:rsidDel="0070187F">
          <w:rPr>
            <w:lang w:eastAsia="es-CL"/>
          </w:rPr>
          <w:delText xml:space="preserve">mostraremos </w:delText>
        </w:r>
      </w:del>
      <w:ins w:id="886"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887"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888" w:author="Dahianna Vega Leiva" w:date="2010-12-22T12:43:00Z">
        <w:r w:rsidDel="0070187F">
          <w:rPr>
            <w:lang w:eastAsia="es-CL"/>
          </w:rPr>
          <w:delText>cual</w:delText>
        </w:r>
      </w:del>
      <w:ins w:id="889"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890" w:name="_Toc280879623"/>
      <w:commentRangeStart w:id="891"/>
      <w:r w:rsidRPr="00B14044">
        <w:t xml:space="preserve">4.7. </w:t>
      </w:r>
      <w:bookmarkEnd w:id="832"/>
      <w:del w:id="892" w:author="Rodrigo Riquelme" w:date="2010-12-23T00:09:00Z">
        <w:r w:rsidR="008F248C" w:rsidDel="000B0263">
          <w:delText>Maquetas F</w:delText>
        </w:r>
        <w:r w:rsidR="0064191E" w:rsidDel="000B0263">
          <w:delText>uncionales</w:delText>
        </w:r>
      </w:del>
      <w:ins w:id="893" w:author="Rodrigo Riquelme" w:date="2010-12-23T00:09:00Z">
        <w:r w:rsidR="000B0263">
          <w:t>Prototipos</w:t>
        </w:r>
      </w:ins>
      <w:r w:rsidR="008F248C">
        <w:t xml:space="preserve"> Back Office.</w:t>
      </w:r>
      <w:commentRangeEnd w:id="891"/>
      <w:r w:rsidR="0070187F">
        <w:rPr>
          <w:rStyle w:val="Refdecomentario"/>
          <w:b w:val="0"/>
          <w:szCs w:val="20"/>
          <w:lang w:eastAsia="en-US"/>
        </w:rPr>
        <w:commentReference w:id="891"/>
      </w:r>
      <w:bookmarkEnd w:id="89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894" w:name="_Toc280817222"/>
      <w:r>
        <w:t xml:space="preserve">Ilustración </w:t>
      </w:r>
      <w:r w:rsidR="00B56E7C">
        <w:fldChar w:fldCharType="begin"/>
      </w:r>
      <w:r w:rsidR="00F231A4">
        <w:instrText xml:space="preserve"> SEQ Ilustración \* ARABIC </w:instrText>
      </w:r>
      <w:r w:rsidR="00B56E7C">
        <w:fldChar w:fldCharType="separate"/>
      </w:r>
      <w:r w:rsidR="000D5E98">
        <w:rPr>
          <w:noProof/>
        </w:rPr>
        <w:t>38</w:t>
      </w:r>
      <w:r w:rsidR="00B56E7C">
        <w:rPr>
          <w:noProof/>
        </w:rPr>
        <w:fldChar w:fldCharType="end"/>
      </w:r>
      <w:r>
        <w:t xml:space="preserve"> - Ingreso al Back Office</w:t>
      </w:r>
      <w:bookmarkEnd w:id="894"/>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895" w:name="_Toc280817223"/>
      <w:r>
        <w:t xml:space="preserve">Ilustración </w:t>
      </w:r>
      <w:r w:rsidR="00B56E7C">
        <w:fldChar w:fldCharType="begin"/>
      </w:r>
      <w:r w:rsidR="00F231A4">
        <w:instrText xml:space="preserve"> SEQ Ilustración \* ARABIC </w:instrText>
      </w:r>
      <w:r w:rsidR="00B56E7C">
        <w:fldChar w:fldCharType="separate"/>
      </w:r>
      <w:r w:rsidR="000D5E98">
        <w:rPr>
          <w:noProof/>
        </w:rPr>
        <w:t>39</w:t>
      </w:r>
      <w:r w:rsidR="00B56E7C">
        <w:rPr>
          <w:noProof/>
        </w:rPr>
        <w:fldChar w:fldCharType="end"/>
      </w:r>
      <w:r>
        <w:t xml:space="preserve"> - Menú Principal</w:t>
      </w:r>
      <w:bookmarkEnd w:id="895"/>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896" w:name="_Toc280817224"/>
      <w:r>
        <w:t xml:space="preserve">Ilustración </w:t>
      </w:r>
      <w:r w:rsidR="00B56E7C">
        <w:fldChar w:fldCharType="begin"/>
      </w:r>
      <w:r w:rsidR="00F231A4">
        <w:instrText xml:space="preserve"> SEQ Ilustración \* ARABIC </w:instrText>
      </w:r>
      <w:r w:rsidR="00B56E7C">
        <w:fldChar w:fldCharType="separate"/>
      </w:r>
      <w:r w:rsidR="000D5E98">
        <w:rPr>
          <w:noProof/>
        </w:rPr>
        <w:t>40</w:t>
      </w:r>
      <w:r w:rsidR="00B56E7C">
        <w:rPr>
          <w:noProof/>
        </w:rPr>
        <w:fldChar w:fldCharType="end"/>
      </w:r>
      <w:r>
        <w:t xml:space="preserve"> - Configuración del Servidor</w:t>
      </w:r>
      <w:bookmarkEnd w:id="896"/>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897" w:name="_Toc280817225"/>
      <w:r>
        <w:t xml:space="preserve">Ilustración </w:t>
      </w:r>
      <w:r w:rsidR="00B56E7C">
        <w:fldChar w:fldCharType="begin"/>
      </w:r>
      <w:r w:rsidR="00F231A4">
        <w:instrText xml:space="preserve"> SEQ Ilustración \* ARABIC </w:instrText>
      </w:r>
      <w:r w:rsidR="00B56E7C">
        <w:fldChar w:fldCharType="separate"/>
      </w:r>
      <w:r w:rsidR="000D5E98">
        <w:rPr>
          <w:noProof/>
        </w:rPr>
        <w:t>41</w:t>
      </w:r>
      <w:r w:rsidR="00B56E7C">
        <w:rPr>
          <w:noProof/>
        </w:rPr>
        <w:fldChar w:fldCharType="end"/>
      </w:r>
      <w:del w:id="898" w:author="copesa" w:date="2010-12-22T14:03:00Z">
        <w:r w:rsidR="00D30F0A" w:rsidDel="00885C91">
          <w:delText>2</w:delText>
        </w:r>
      </w:del>
      <w:r>
        <w:t xml:space="preserve"> - Contenido Páginas</w:t>
      </w:r>
      <w:bookmarkEnd w:id="897"/>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899" w:name="_Toc280817226"/>
      <w:r>
        <w:t xml:space="preserve">Ilustración </w:t>
      </w:r>
      <w:r w:rsidR="00B56E7C">
        <w:fldChar w:fldCharType="begin"/>
      </w:r>
      <w:r w:rsidR="00F231A4">
        <w:instrText xml:space="preserve"> SEQ Ilustración \* ARABIC </w:instrText>
      </w:r>
      <w:r w:rsidR="00B56E7C">
        <w:fldChar w:fldCharType="separate"/>
      </w:r>
      <w:r w:rsidR="000D5E98">
        <w:rPr>
          <w:noProof/>
        </w:rPr>
        <w:t>42</w:t>
      </w:r>
      <w:r w:rsidR="00B56E7C">
        <w:rPr>
          <w:noProof/>
        </w:rPr>
        <w:fldChar w:fldCharType="end"/>
      </w:r>
      <w:r>
        <w:t xml:space="preserve"> - Videos</w:t>
      </w:r>
      <w:bookmarkEnd w:id="899"/>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900" w:name="_Toc280817227"/>
      <w:r>
        <w:t xml:space="preserve">Ilustración </w:t>
      </w:r>
      <w:r w:rsidR="00B56E7C">
        <w:fldChar w:fldCharType="begin"/>
      </w:r>
      <w:r w:rsidR="00F231A4">
        <w:instrText xml:space="preserve"> SEQ Ilustración \* ARABIC </w:instrText>
      </w:r>
      <w:r w:rsidR="00B56E7C">
        <w:fldChar w:fldCharType="separate"/>
      </w:r>
      <w:r w:rsidR="000D5E98">
        <w:rPr>
          <w:noProof/>
        </w:rPr>
        <w:t>43</w:t>
      </w:r>
      <w:r w:rsidR="00B56E7C">
        <w:rPr>
          <w:noProof/>
        </w:rPr>
        <w:fldChar w:fldCharType="end"/>
      </w:r>
      <w:r>
        <w:t xml:space="preserve"> - Tipos de Videos</w:t>
      </w:r>
      <w:bookmarkEnd w:id="90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901" w:name="_Toc280817228"/>
      <w:r w:rsidRPr="001175CC">
        <w:t xml:space="preserve">Ilustración </w:t>
      </w:r>
      <w:r w:rsidR="00B56E7C">
        <w:fldChar w:fldCharType="begin"/>
      </w:r>
      <w:r w:rsidRPr="001175CC">
        <w:instrText xml:space="preserve"> SEQ Ilustración \* ARABIC </w:instrText>
      </w:r>
      <w:r w:rsidR="00B56E7C">
        <w:fldChar w:fldCharType="separate"/>
      </w:r>
      <w:r w:rsidR="000D5E98">
        <w:rPr>
          <w:noProof/>
        </w:rPr>
        <w:t>44</w:t>
      </w:r>
      <w:r w:rsidR="00B56E7C">
        <w:fldChar w:fldCharType="end"/>
      </w:r>
      <w:r w:rsidRPr="001175CC">
        <w:t xml:space="preserve"> - Miniaturas</w:t>
      </w:r>
      <w:bookmarkEnd w:id="901"/>
    </w:p>
    <w:p w:rsidR="00B56E7C" w:rsidRDefault="00B56E7C" w:rsidP="00B56E7C">
      <w:pPr>
        <w:suppressAutoHyphens w:val="0"/>
        <w:autoSpaceDE w:val="0"/>
        <w:autoSpaceDN w:val="0"/>
        <w:adjustRightInd w:val="0"/>
        <w:spacing w:before="0" w:after="0" w:line="240" w:lineRule="auto"/>
        <w:jc w:val="left"/>
        <w:rPr>
          <w:del w:id="902" w:author="Rodrigo Riquelme" w:date="2010-12-05T11:46:00Z"/>
        </w:rPr>
        <w:pPrChange w:id="903" w:author="Rodrigo Riquelme" w:date="2010-12-05T11:46:00Z">
          <w:pPr/>
        </w:pPrChange>
      </w:pPr>
    </w:p>
    <w:p w:rsidR="00F7176C" w:rsidRDefault="00F7176C">
      <w:pPr>
        <w:suppressAutoHyphens w:val="0"/>
        <w:spacing w:before="0" w:after="0" w:line="240" w:lineRule="auto"/>
        <w:jc w:val="left"/>
        <w:rPr>
          <w:ins w:id="904" w:author="Rodrigo Riquelme" w:date="2010-12-23T00:10:00Z"/>
        </w:rPr>
      </w:pPr>
      <w:ins w:id="905" w:author="Rodrigo Riquelme" w:date="2010-12-23T00:10:00Z">
        <w:r>
          <w:rPr>
            <w:b/>
          </w:rPr>
          <w:br w:type="page"/>
        </w:r>
      </w:ins>
    </w:p>
    <w:p w:rsidR="00F7176C" w:rsidRDefault="00F7176C" w:rsidP="00CF0939">
      <w:pPr>
        <w:pStyle w:val="Subttulo"/>
        <w:outlineLvl w:val="1"/>
        <w:rPr>
          <w:ins w:id="906" w:author="Rodrigo Riquelme" w:date="2010-12-23T00:10:00Z"/>
        </w:rPr>
      </w:pPr>
      <w:bookmarkStart w:id="907" w:name="_Toc280879624"/>
      <w:ins w:id="908" w:author="Rodrigo Riquelme" w:date="2010-12-23T00:10:00Z">
        <w:r>
          <w:t>4.8. Puesta en producción</w:t>
        </w:r>
        <w:bookmarkEnd w:id="907"/>
      </w:ins>
    </w:p>
    <w:p w:rsidR="00B56E7C" w:rsidRDefault="00F7176C" w:rsidP="00B56E7C">
      <w:pPr>
        <w:rPr>
          <w:ins w:id="909" w:author="Rodrigo Riquelme" w:date="2010-12-23T00:14:00Z"/>
        </w:rPr>
        <w:pPrChange w:id="910" w:author="Rodrigo Riquelme" w:date="2010-12-23T00:10:00Z">
          <w:pPr>
            <w:pStyle w:val="Subttulo"/>
            <w:outlineLvl w:val="1"/>
          </w:pPr>
        </w:pPrChange>
      </w:pPr>
      <w:ins w:id="911" w:author="Rodrigo Riquelme" w:date="2010-12-23T00:10:00Z">
        <w:r>
          <w:t xml:space="preserve">Luego de los cumplir con los objetivos trazados para los ambientes de desarrollo, se implementa un ambiente de producción en Servidor Web Ubuntu </w:t>
        </w:r>
      </w:ins>
      <w:ins w:id="912" w:author="Rodrigo Riquelme" w:date="2010-12-23T00:13:00Z">
        <w:r>
          <w:t xml:space="preserve">Server </w:t>
        </w:r>
      </w:ins>
      <w:ins w:id="913" w:author="Rodrigo Riquelme" w:date="2010-12-23T00:10:00Z">
        <w:r>
          <w:t>10.04</w:t>
        </w:r>
      </w:ins>
      <w:ins w:id="914" w:author="Rodrigo Riquelme" w:date="2010-12-23T00:13:00Z">
        <w:r>
          <w:t xml:space="preserve"> LTS</w:t>
        </w:r>
      </w:ins>
      <w:ins w:id="915" w:author="Rodrigo Riquelme" w:date="2010-12-23T00:10:00Z">
        <w:r>
          <w:t xml:space="preserve">, se escogió esa versión por la buena documentación que existe sobre servidores LAMP y configuración de FFmpeg </w:t>
        </w:r>
      </w:ins>
      <w:ins w:id="916" w:author="Rodrigo Riquelme" w:date="2010-12-23T00:13:00Z">
        <w:r>
          <w:t xml:space="preserve">sobre esa plataforma y por ser vesión LTS esto quiere decir que tiene soporte extendido por </w:t>
        </w:r>
      </w:ins>
      <w:ins w:id="917" w:author="Rodrigo Riquelme" w:date="2010-12-23T00:14:00Z">
        <w:r>
          <w:t xml:space="preserve">lo menos </w:t>
        </w:r>
      </w:ins>
      <w:ins w:id="918" w:author="Rodrigo Riquelme" w:date="2010-12-23T00:13:00Z">
        <w:r>
          <w:t>5 años.</w:t>
        </w:r>
      </w:ins>
    </w:p>
    <w:p w:rsidR="00B56E7C" w:rsidRDefault="00E95A91" w:rsidP="00B56E7C">
      <w:pPr>
        <w:rPr>
          <w:ins w:id="919" w:author="Rodrigo Riquelme" w:date="2010-12-23T00:22:00Z"/>
        </w:rPr>
        <w:pPrChange w:id="920" w:author="Rodrigo Riquelme" w:date="2010-12-23T00:10:00Z">
          <w:pPr>
            <w:pStyle w:val="Subttulo"/>
            <w:outlineLvl w:val="1"/>
          </w:pPr>
        </w:pPrChange>
      </w:pPr>
      <w:ins w:id="921" w:author="Rodrigo Riquelme" w:date="2010-12-23T00:14:00Z">
        <w:r>
          <w:t>Se inscribió un subdominio gratuito asociado al servicio de NO IP cuya URL es</w:t>
        </w:r>
      </w:ins>
      <w:ins w:id="922" w:author="Rodrigo Riquelme" w:date="2010-12-23T00:21:00Z">
        <w:r w:rsidR="00234F6C">
          <w:t>.</w:t>
        </w:r>
      </w:ins>
    </w:p>
    <w:p w:rsidR="00B56E7C" w:rsidRDefault="00234F6C" w:rsidP="00B56E7C">
      <w:pPr>
        <w:jc w:val="left"/>
        <w:rPr>
          <w:ins w:id="923" w:author="Rodrigo Riquelme" w:date="2010-12-23T00:52:00Z"/>
        </w:rPr>
        <w:pPrChange w:id="924" w:author="Rodrigo Riquelme" w:date="2010-12-23T00:52:00Z">
          <w:pPr>
            <w:jc w:val="center"/>
          </w:pPr>
        </w:pPrChange>
      </w:pPr>
      <w:ins w:id="925" w:author="Rodrigo Riquelme" w:date="2010-12-23T00:22:00Z">
        <w:r>
          <w:t>Se puede ingresar a es</w:t>
        </w:r>
      </w:ins>
      <w:ins w:id="926" w:author="Rodrigo Riquelme" w:date="2010-12-23T00:24:00Z">
        <w:r>
          <w:t>t</w:t>
        </w:r>
      </w:ins>
      <w:ins w:id="927" w:author="Rodrigo Riquelme" w:date="2010-12-23T00:22:00Z">
        <w:r>
          <w:t xml:space="preserve">a URL a través del siguiente código QR el cual es un link  que puede ser </w:t>
        </w:r>
      </w:ins>
      <w:ins w:id="928" w:author="Rodrigo Riquelme" w:date="2010-12-23T00:23:00Z">
        <w:r>
          <w:t>leído</w:t>
        </w:r>
      </w:ins>
      <w:ins w:id="929" w:author="Rodrigo Riquelme" w:date="2010-12-23T00:22:00Z">
        <w:r>
          <w:t xml:space="preserve"> </w:t>
        </w:r>
      </w:ins>
      <w:ins w:id="930" w:author="Rodrigo Riquelme" w:date="2010-12-23T00:23:00Z">
        <w:r>
          <w:t>por lectores con capacidad de interpretar QR, el cual es un código orientado a dispositivos móviles, principalmente smarthphones</w:t>
        </w:r>
      </w:ins>
      <w:ins w:id="931" w:author="Rodrigo Riquelme" w:date="2010-12-23T00:24:00Z">
        <w:r>
          <w:t>.</w:t>
        </w:r>
      </w:ins>
    </w:p>
    <w:p w:rsidR="00CB5210" w:rsidRDefault="00606E9C">
      <w:pPr>
        <w:jc w:val="center"/>
        <w:rPr>
          <w:ins w:id="932" w:author="Rodrigo Riquelme" w:date="2010-12-23T00:40:00Z"/>
        </w:rPr>
      </w:pPr>
      <w:ins w:id="933" w:author="Rodrigo Riquelme" w:date="2010-12-23T00:24:00Z">
        <w:r>
          <w:rPr>
            <w:noProof/>
            <w:lang w:eastAsia="es-CL"/>
            <w:rPrChange w:id="934">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B56E7C" w:rsidRDefault="00BF0133" w:rsidP="00B56E7C">
      <w:pPr>
        <w:pStyle w:val="Epgrafe"/>
        <w:jc w:val="center"/>
        <w:rPr>
          <w:ins w:id="935" w:author="Rodrigo Riquelme" w:date="2010-12-23T00:21:00Z"/>
        </w:rPr>
        <w:pPrChange w:id="936" w:author="Rodrigo Riquelme" w:date="2010-12-23T00:52:00Z">
          <w:pPr>
            <w:pStyle w:val="Subttulo"/>
            <w:outlineLvl w:val="1"/>
          </w:pPr>
        </w:pPrChange>
      </w:pPr>
      <w:ins w:id="937" w:author="Rodrigo Riquelme" w:date="2010-12-23T00:40:00Z">
        <w:r>
          <w:t xml:space="preserve">Ilustración </w:t>
        </w:r>
        <w:r w:rsidR="00B56E7C">
          <w:fldChar w:fldCharType="begin"/>
        </w:r>
        <w:r>
          <w:instrText xml:space="preserve"> SEQ Ilustración \* ARABIC </w:instrText>
        </w:r>
      </w:ins>
      <w:r w:rsidR="00B56E7C">
        <w:fldChar w:fldCharType="separate"/>
      </w:r>
      <w:r w:rsidR="000D5E98">
        <w:rPr>
          <w:noProof/>
        </w:rPr>
        <w:t>45</w:t>
      </w:r>
      <w:ins w:id="938" w:author="Rodrigo Riquelme" w:date="2010-12-23T00:40:00Z">
        <w:r w:rsidR="00B56E7C">
          <w:fldChar w:fldCharType="end"/>
        </w:r>
        <w:r>
          <w:t xml:space="preserve"> - Código QR sitio de producción</w:t>
        </w:r>
      </w:ins>
      <w:ins w:id="939" w:author="Rodrigo Riquelme" w:date="2010-12-23T00:53:00Z">
        <w:r w:rsidR="00015DCC">
          <w:t xml:space="preserve"> </w:t>
        </w:r>
        <w:r w:rsidR="00B56E7C">
          <w:fldChar w:fldCharType="begin"/>
        </w:r>
        <w:r w:rsidR="00015DCC">
          <w:instrText xml:space="preserve"> HYPERLINK "http://umacms.no-ip.org" </w:instrText>
        </w:r>
        <w:r w:rsidR="00B56E7C">
          <w:fldChar w:fldCharType="separate"/>
        </w:r>
        <w:r w:rsidR="00015DCC" w:rsidRPr="00B66F26">
          <w:rPr>
            <w:rStyle w:val="Hipervnculo"/>
          </w:rPr>
          <w:t>http://umacms.no-ip.org</w:t>
        </w:r>
        <w:r w:rsidR="00B56E7C">
          <w:fldChar w:fldCharType="end"/>
        </w:r>
      </w:ins>
    </w:p>
    <w:p w:rsidR="00B56E7C" w:rsidRDefault="00015DCC" w:rsidP="00B56E7C">
      <w:pPr>
        <w:suppressAutoHyphens w:val="0"/>
        <w:spacing w:before="0" w:after="0" w:line="240" w:lineRule="auto"/>
        <w:jc w:val="left"/>
        <w:rPr>
          <w:ins w:id="940" w:author="Rodrigo Riquelme" w:date="2010-12-23T01:10:00Z"/>
        </w:rPr>
        <w:pPrChange w:id="941" w:author="Rodrigo Riquelme" w:date="2010-12-23T00:53:00Z">
          <w:pPr>
            <w:pStyle w:val="Subttulo"/>
            <w:outlineLvl w:val="1"/>
          </w:pPr>
        </w:pPrChange>
      </w:pPr>
      <w:ins w:id="942" w:author="Rodrigo Riquelme" w:date="2010-12-23T00:53:00Z">
        <w:r>
          <w:t>La URL del</w:t>
        </w:r>
      </w:ins>
      <w:ins w:id="943" w:author="Rodrigo Riquelme" w:date="2010-12-23T00:21:00Z">
        <w:r w:rsidR="00234F6C">
          <w:t xml:space="preserve"> admin </w:t>
        </w:r>
      </w:ins>
      <w:ins w:id="944" w:author="Rodrigo Riquelme" w:date="2010-12-23T00:53:00Z">
        <w:r>
          <w:t xml:space="preserve">es </w:t>
        </w:r>
      </w:ins>
      <w:ins w:id="945" w:author="Rodrigo Riquelme" w:date="2010-12-23T00:54:00Z">
        <w:r w:rsidR="00B56E7C">
          <w:fldChar w:fldCharType="begin"/>
        </w:r>
        <w:r>
          <w:instrText xml:space="preserve"> HYPERLINK "</w:instrText>
        </w:r>
      </w:ins>
      <w:ins w:id="946" w:author="Rodrigo Riquelme" w:date="2010-12-23T00:53:00Z">
        <w:r>
          <w:instrText>http://umacms.no-ip.org</w:instrText>
        </w:r>
      </w:ins>
      <w:ins w:id="947" w:author="Rodrigo Riquelme" w:date="2010-12-23T00:54:00Z">
        <w:r>
          <w:instrText xml:space="preserve">" </w:instrText>
        </w:r>
        <w:r w:rsidR="00B56E7C">
          <w:fldChar w:fldCharType="separate"/>
        </w:r>
      </w:ins>
      <w:ins w:id="948" w:author="Rodrigo Riquelme" w:date="2010-12-23T00:53:00Z">
        <w:r w:rsidRPr="00B66F26">
          <w:rPr>
            <w:rStyle w:val="Hipervnculo"/>
          </w:rPr>
          <w:t>http://umacms.no-ip.org</w:t>
        </w:r>
      </w:ins>
      <w:ins w:id="949" w:author="Rodrigo Riquelme" w:date="2010-12-23T00:54:00Z">
        <w:r w:rsidR="00B56E7C">
          <w:fldChar w:fldCharType="end"/>
        </w:r>
      </w:ins>
      <w:ins w:id="950" w:author="Rodrigo Riquelme" w:date="2010-12-23T00:53:00Z">
        <w:r>
          <w:t xml:space="preserve"> </w:t>
        </w:r>
      </w:ins>
    </w:p>
    <w:p w:rsidR="00B56E7C" w:rsidRDefault="00B56E7C" w:rsidP="00B56E7C">
      <w:pPr>
        <w:suppressAutoHyphens w:val="0"/>
        <w:spacing w:before="0" w:after="0" w:line="240" w:lineRule="auto"/>
        <w:jc w:val="left"/>
        <w:rPr>
          <w:ins w:id="951" w:author="Rodrigo Riquelme" w:date="2010-12-23T00:54:00Z"/>
        </w:rPr>
        <w:pPrChange w:id="952" w:author="Rodrigo Riquelme" w:date="2010-12-23T00:53:00Z">
          <w:pPr>
            <w:pStyle w:val="Subttulo"/>
            <w:outlineLvl w:val="1"/>
          </w:pPr>
        </w:pPrChange>
      </w:pPr>
    </w:p>
    <w:p w:rsidR="00B56E7C" w:rsidRDefault="00015DCC" w:rsidP="00B56E7C">
      <w:pPr>
        <w:suppressAutoHyphens w:val="0"/>
        <w:spacing w:before="0" w:after="0" w:line="240" w:lineRule="auto"/>
        <w:jc w:val="left"/>
        <w:rPr>
          <w:ins w:id="953" w:author="Rodrigo Riquelme" w:date="2010-12-23T00:54:00Z"/>
        </w:rPr>
        <w:pPrChange w:id="954" w:author="Rodrigo Riquelme" w:date="2010-12-23T00:53:00Z">
          <w:pPr>
            <w:pStyle w:val="Subttulo"/>
            <w:outlineLvl w:val="1"/>
          </w:pPr>
        </w:pPrChange>
      </w:pPr>
      <w:ins w:id="955" w:author="Rodrigo Riquelme" w:date="2010-12-23T00:54:00Z">
        <w:r>
          <w:t>User:admin</w:t>
        </w:r>
      </w:ins>
    </w:p>
    <w:p w:rsidR="00B56E7C" w:rsidRDefault="00015DCC" w:rsidP="00B56E7C">
      <w:pPr>
        <w:suppressAutoHyphens w:val="0"/>
        <w:spacing w:before="0" w:after="0" w:line="240" w:lineRule="auto"/>
        <w:jc w:val="left"/>
        <w:rPr>
          <w:ins w:id="956" w:author="Rodrigo Riquelme" w:date="2010-12-23T01:10:00Z"/>
        </w:rPr>
        <w:pPrChange w:id="957" w:author="Rodrigo Riquelme" w:date="2010-12-23T00:53:00Z">
          <w:pPr>
            <w:pStyle w:val="Subttulo"/>
            <w:outlineLvl w:val="1"/>
          </w:pPr>
        </w:pPrChange>
      </w:pPr>
      <w:ins w:id="958" w:author="Rodrigo Riquelme" w:date="2010-12-23T00:54:00Z">
        <w:r>
          <w:t>Password:admin</w:t>
        </w:r>
      </w:ins>
    </w:p>
    <w:p w:rsidR="00B56E7C" w:rsidRDefault="00B56E7C" w:rsidP="00B56E7C">
      <w:pPr>
        <w:suppressAutoHyphens w:val="0"/>
        <w:spacing w:before="0" w:after="0" w:line="240" w:lineRule="auto"/>
        <w:jc w:val="left"/>
        <w:rPr>
          <w:ins w:id="959" w:author="Rodrigo Riquelme" w:date="2010-12-23T00:21:00Z"/>
        </w:rPr>
        <w:pPrChange w:id="960" w:author="Rodrigo Riquelme" w:date="2010-12-23T00:53:00Z">
          <w:pPr>
            <w:pStyle w:val="Subttulo"/>
            <w:outlineLvl w:val="1"/>
          </w:pPr>
        </w:pPrChange>
      </w:pPr>
    </w:p>
    <w:p w:rsidR="00B56E7C" w:rsidRDefault="00234F6C" w:rsidP="00B56E7C">
      <w:pPr>
        <w:rPr>
          <w:ins w:id="961" w:author="Rodrigo Riquelme" w:date="2010-12-23T01:10:00Z"/>
        </w:rPr>
        <w:pPrChange w:id="962" w:author="Rodrigo Riquelme" w:date="2010-12-23T00:10:00Z">
          <w:pPr>
            <w:pStyle w:val="Subttulo"/>
            <w:outlineLvl w:val="1"/>
          </w:pPr>
        </w:pPrChange>
      </w:pPr>
      <w:ins w:id="963" w:author="Rodrigo Riquelme" w:date="2010-12-23T00:21:00Z">
        <w:r>
          <w:t xml:space="preserve">La documentación phpDoc está en la URL </w:t>
        </w:r>
      </w:ins>
      <w:ins w:id="964" w:author="Rodrigo Riquelme" w:date="2010-12-23T01:10:00Z">
        <w:r w:rsidR="00B56E7C">
          <w:fldChar w:fldCharType="begin"/>
        </w:r>
        <w:r w:rsidR="00A874E9">
          <w:instrText xml:space="preserve"> HYPERLINK "</w:instrText>
        </w:r>
      </w:ins>
      <w:ins w:id="965" w:author="Rodrigo Riquelme" w:date="2010-12-23T00:21:00Z">
        <w:r w:rsidR="00A874E9">
          <w:instrText>http://</w:instrText>
        </w:r>
      </w:ins>
      <w:ins w:id="966" w:author="Rodrigo Riquelme" w:date="2010-12-23T01:10:00Z">
        <w:r w:rsidR="00A874E9">
          <w:instrText xml:space="preserve">umacms.no-ip.org/docs/phpdoc" </w:instrText>
        </w:r>
        <w:r w:rsidR="00B56E7C">
          <w:fldChar w:fldCharType="separate"/>
        </w:r>
      </w:ins>
      <w:ins w:id="967" w:author="Rodrigo Riquelme" w:date="2010-12-23T00:21:00Z">
        <w:r w:rsidR="00A874E9" w:rsidRPr="00B66F26">
          <w:rPr>
            <w:rStyle w:val="Hipervnculo"/>
          </w:rPr>
          <w:t>http://</w:t>
        </w:r>
      </w:ins>
      <w:ins w:id="968" w:author="Rodrigo Riquelme" w:date="2010-12-23T01:10:00Z">
        <w:r w:rsidR="00A874E9" w:rsidRPr="00B66F26">
          <w:rPr>
            <w:rStyle w:val="Hipervnculo"/>
          </w:rPr>
          <w:t>umacms.no-ip.org/docs/phpdoc</w:t>
        </w:r>
        <w:r w:rsidR="00B56E7C">
          <w:fldChar w:fldCharType="end"/>
        </w:r>
      </w:ins>
    </w:p>
    <w:p w:rsidR="00B56E7C" w:rsidRDefault="0098171F" w:rsidP="00B56E7C">
      <w:pPr>
        <w:rPr>
          <w:ins w:id="969" w:author="Rodrigo Riquelme" w:date="2010-12-23T01:15:00Z"/>
        </w:rPr>
        <w:pPrChange w:id="970" w:author="Rodrigo Riquelme" w:date="2010-12-23T00:10:00Z">
          <w:pPr>
            <w:pStyle w:val="Subttulo"/>
            <w:outlineLvl w:val="1"/>
          </w:pPr>
        </w:pPrChange>
      </w:pPr>
      <w:ins w:id="971" w:author="Rodrigo Riquelme" w:date="2010-12-23T01:10:00Z">
        <w:r>
          <w:t xml:space="preserve">Los componentes XML de los formularios del admin </w:t>
        </w:r>
      </w:ins>
      <w:ins w:id="972" w:author="Rodrigo Riquelme" w:date="2010-12-23T01:15:00Z">
        <w:r w:rsidR="00B56E7C">
          <w:fldChar w:fldCharType="begin"/>
        </w:r>
        <w:r>
          <w:instrText xml:space="preserve"> HYPERLINK "</w:instrText>
        </w:r>
      </w:ins>
      <w:ins w:id="973" w:author="Rodrigo Riquelme" w:date="2010-12-23T01:10:00Z">
        <w:r>
          <w:instrText>http://umacms.no-ip.org/admin/xml</w:instrText>
        </w:r>
      </w:ins>
      <w:ins w:id="974" w:author="Rodrigo Riquelme" w:date="2010-12-23T01:15:00Z">
        <w:r>
          <w:instrText xml:space="preserve">" </w:instrText>
        </w:r>
        <w:r w:rsidR="00B56E7C">
          <w:fldChar w:fldCharType="separate"/>
        </w:r>
      </w:ins>
      <w:ins w:id="975" w:author="Rodrigo Riquelme" w:date="2010-12-23T01:10:00Z">
        <w:r w:rsidRPr="00B66F26">
          <w:rPr>
            <w:rStyle w:val="Hipervnculo"/>
          </w:rPr>
          <w:t>http://umacms.no-ip.org/admin/xml</w:t>
        </w:r>
      </w:ins>
      <w:ins w:id="976" w:author="Rodrigo Riquelme" w:date="2010-12-23T01:15:00Z">
        <w:r w:rsidR="00B56E7C">
          <w:fldChar w:fldCharType="end"/>
        </w:r>
      </w:ins>
      <w:ins w:id="977" w:author="Rodrigo Riquelme" w:date="2010-12-23T01:10:00Z">
        <w:r>
          <w:t xml:space="preserve"> </w:t>
        </w:r>
      </w:ins>
      <w:ins w:id="978" w:author="Rodrigo Riquelme" w:date="2010-12-23T01:15:00Z">
        <w:r>
          <w:t>, se ha dejado intencionalmente abierto para ser explorados.</w:t>
        </w:r>
      </w:ins>
    </w:p>
    <w:p w:rsidR="00B56E7C" w:rsidRDefault="0098171F" w:rsidP="00B56E7C">
      <w:pPr>
        <w:rPr>
          <w:ins w:id="979" w:author="Rodrigo Riquelme" w:date="2010-12-23T01:19:00Z"/>
        </w:rPr>
        <w:pPrChange w:id="980" w:author="Rodrigo Riquelme" w:date="2010-12-23T00:10:00Z">
          <w:pPr>
            <w:pStyle w:val="Subttulo"/>
            <w:outlineLvl w:val="1"/>
          </w:pPr>
        </w:pPrChange>
      </w:pPr>
      <w:ins w:id="981" w:author="Rodrigo Riquelme" w:date="2010-12-23T01:15:00Z">
        <w:r>
          <w:t xml:space="preserve">Los </w:t>
        </w:r>
      </w:ins>
      <w:ins w:id="982" w:author="Rodrigo Riquelme" w:date="2010-12-23T01:16:00Z">
        <w:r>
          <w:t>documentación</w:t>
        </w:r>
      </w:ins>
      <w:ins w:id="983" w:author="Rodrigo Riquelme" w:date="2010-12-23T01:15:00Z">
        <w:r>
          <w:t xml:space="preserve"> </w:t>
        </w:r>
      </w:ins>
      <w:ins w:id="984" w:author="Rodrigo Riquelme" w:date="2010-12-23T01:17:00Z">
        <w:r>
          <w:t>con los links para</w:t>
        </w:r>
      </w:ins>
      <w:ins w:id="985" w:author="Rodrigo Riquelme" w:date="2010-12-23T01:16:00Z">
        <w:r>
          <w:t xml:space="preserve"> </w:t>
        </w:r>
      </w:ins>
      <w:ins w:id="986" w:author="Rodrigo Riquelme" w:date="2010-12-23T01:17:00Z">
        <w:r>
          <w:t>explorar</w:t>
        </w:r>
      </w:ins>
      <w:ins w:id="987" w:author="Rodrigo Riquelme" w:date="2010-12-23T01:16:00Z">
        <w:r>
          <w:t xml:space="preserve"> ver los componentes </w:t>
        </w:r>
      </w:ins>
      <w:ins w:id="988" w:author="Rodrigo Riquelme" w:date="2010-12-23T00:21:00Z">
        <w:r w:rsidR="00234F6C">
          <w:t xml:space="preserve"> </w:t>
        </w:r>
      </w:ins>
      <w:ins w:id="989" w:author="Rodrigo Riquelme" w:date="2010-12-23T01:18:00Z">
        <w:r>
          <w:t xml:space="preserve">MVC están en </w:t>
        </w:r>
      </w:ins>
      <w:ins w:id="990" w:author="Rodrigo Riquelme" w:date="2010-12-23T01:19:00Z">
        <w:r w:rsidR="00B56E7C">
          <w:fldChar w:fldCharType="begin"/>
        </w:r>
        <w:r>
          <w:instrText xml:space="preserve"> HYPERLINK "</w:instrText>
        </w:r>
      </w:ins>
      <w:ins w:id="991" w:author="Rodrigo Riquelme" w:date="2010-12-23T01:18:00Z">
        <w:r>
          <w:instrText>http://umacms.no-ip.org/docs/components</w:instrText>
        </w:r>
      </w:ins>
      <w:ins w:id="992" w:author="Rodrigo Riquelme" w:date="2010-12-23T01:19:00Z">
        <w:r>
          <w:instrText xml:space="preserve">" </w:instrText>
        </w:r>
        <w:r w:rsidR="00B56E7C">
          <w:fldChar w:fldCharType="separate"/>
        </w:r>
      </w:ins>
      <w:ins w:id="993" w:author="Rodrigo Riquelme" w:date="2010-12-23T01:18:00Z">
        <w:r w:rsidRPr="00B66F26">
          <w:rPr>
            <w:rStyle w:val="Hipervnculo"/>
          </w:rPr>
          <w:t>http://umacms.no-ip.org/docs/components</w:t>
        </w:r>
      </w:ins>
      <w:ins w:id="994" w:author="Rodrigo Riquelme" w:date="2010-12-23T01:19:00Z">
        <w:r w:rsidR="00B56E7C">
          <w:fldChar w:fldCharType="end"/>
        </w:r>
      </w:ins>
    </w:p>
    <w:p w:rsidR="00B56E7C" w:rsidRDefault="0098171F" w:rsidP="00B56E7C">
      <w:pPr>
        <w:rPr>
          <w:ins w:id="995" w:author="Rodrigo Riquelme" w:date="2010-12-23T01:20:00Z"/>
        </w:rPr>
        <w:pPrChange w:id="996" w:author="Rodrigo Riquelme" w:date="2010-12-23T00:10:00Z">
          <w:pPr>
            <w:pStyle w:val="Subttulo"/>
            <w:outlineLvl w:val="1"/>
          </w:pPr>
        </w:pPrChange>
      </w:pPr>
      <w:ins w:id="997" w:author="Rodrigo Riquelme" w:date="2010-12-23T01:19:00Z">
        <w:r>
          <w:t xml:space="preserve">Los scripts de creación de base de datos e instalación de ffmpeg en Ubuntu 10.04 están en </w:t>
        </w:r>
      </w:ins>
      <w:ins w:id="998" w:author="Rodrigo Riquelme" w:date="2010-12-23T01:20:00Z">
        <w:r w:rsidR="00B56E7C">
          <w:fldChar w:fldCharType="begin"/>
        </w:r>
        <w:r w:rsidR="00786814">
          <w:instrText xml:space="preserve"> HYPERLINK "</w:instrText>
        </w:r>
      </w:ins>
      <w:ins w:id="999" w:author="Rodrigo Riquelme" w:date="2010-12-23T01:19:00Z">
        <w:r w:rsidR="00B56E7C" w:rsidRPr="00B56E7C">
          <w:rPr>
            <w:rPrChange w:id="1000" w:author="Rodrigo Riquelme" w:date="2010-12-23T01:20:00Z">
              <w:rPr>
                <w:rStyle w:val="Hipervnculo"/>
                <w:b w:val="0"/>
              </w:rPr>
            </w:rPrChange>
          </w:rPr>
          <w:instrText>http://umacms.no-ip.</w:instrText>
        </w:r>
      </w:ins>
      <w:ins w:id="1001" w:author="Rodrigo Riquelme" w:date="2010-12-23T01:20:00Z">
        <w:r w:rsidR="00B56E7C" w:rsidRPr="00B56E7C">
          <w:rPr>
            <w:rPrChange w:id="1002" w:author="Rodrigo Riquelme" w:date="2010-12-23T01:20:00Z">
              <w:rPr>
                <w:b w:val="0"/>
                <w:color w:val="0000FF"/>
                <w:u w:val="single"/>
              </w:rPr>
            </w:rPrChange>
          </w:rPr>
          <w:instrText>org/scripts</w:instrText>
        </w:r>
        <w:r w:rsidR="00786814">
          <w:instrText xml:space="preserve">" </w:instrText>
        </w:r>
        <w:r w:rsidR="00B56E7C">
          <w:fldChar w:fldCharType="separate"/>
        </w:r>
      </w:ins>
      <w:ins w:id="1003" w:author="Rodrigo Riquelme" w:date="2010-12-23T01:19:00Z">
        <w:r w:rsidR="0000631D" w:rsidRPr="0000631D">
          <w:rPr>
            <w:rStyle w:val="Hipervnculo"/>
          </w:rPr>
          <w:t>http://umacms.no-ip.</w:t>
        </w:r>
      </w:ins>
      <w:ins w:id="1004" w:author="Rodrigo Riquelme" w:date="2010-12-23T01:20:00Z">
        <w:r w:rsidR="00B56E7C" w:rsidRPr="00B56E7C">
          <w:rPr>
            <w:rStyle w:val="Hipervnculo"/>
            <w:rPrChange w:id="1005" w:author="Rodrigo Riquelme" w:date="2010-12-23T01:20:00Z">
              <w:rPr>
                <w:b w:val="0"/>
                <w:color w:val="0000FF"/>
                <w:u w:val="single"/>
              </w:rPr>
            </w:rPrChange>
          </w:rPr>
          <w:t>org/scripts</w:t>
        </w:r>
        <w:r w:rsidR="00B56E7C">
          <w:fldChar w:fldCharType="end"/>
        </w:r>
      </w:ins>
    </w:p>
    <w:p w:rsidR="00B56E7C" w:rsidRDefault="00786814" w:rsidP="00B56E7C">
      <w:pPr>
        <w:rPr>
          <w:ins w:id="1006" w:author="Rodrigo Riquelme" w:date="2010-12-23T01:20:00Z"/>
        </w:rPr>
        <w:pPrChange w:id="1007" w:author="Rodrigo Riquelme" w:date="2010-12-23T00:10:00Z">
          <w:pPr>
            <w:pStyle w:val="Subttulo"/>
            <w:outlineLvl w:val="1"/>
          </w:pPr>
        </w:pPrChange>
      </w:pPr>
      <w:ins w:id="1008" w:author="Rodrigo Riquelme" w:date="2010-12-23T01:20:00Z">
        <w:r>
          <w:t>Repositorio en Google Code</w:t>
        </w:r>
      </w:ins>
    </w:p>
    <w:p w:rsidR="00B56E7C" w:rsidRDefault="00786814" w:rsidP="00B56E7C">
      <w:pPr>
        <w:rPr>
          <w:ins w:id="1009" w:author="Rodrigo Riquelme" w:date="2010-12-23T01:21:00Z"/>
        </w:rPr>
        <w:pPrChange w:id="1010" w:author="Rodrigo Riquelme" w:date="2010-12-23T00:10:00Z">
          <w:pPr>
            <w:pStyle w:val="Subttulo"/>
            <w:outlineLvl w:val="1"/>
          </w:pPr>
        </w:pPrChange>
      </w:pPr>
      <w:ins w:id="1011" w:author="Rodrigo Riquelme" w:date="2010-12-23T01:21:00Z">
        <w:r>
          <w:t xml:space="preserve">El código fuente se puede descargar con la licencia GNU GLP v2 en la URL </w:t>
        </w:r>
        <w:r w:rsidR="00B56E7C">
          <w:fldChar w:fldCharType="begin"/>
        </w:r>
        <w:r>
          <w:instrText xml:space="preserve"> HYPERLINK "</w:instrText>
        </w:r>
        <w:r w:rsidRPr="00786814">
          <w:instrText>http://code.google.com/p/uma-cms/</w:instrText>
        </w:r>
        <w:r>
          <w:instrText xml:space="preserve">" </w:instrText>
        </w:r>
        <w:r w:rsidR="00B56E7C">
          <w:fldChar w:fldCharType="separate"/>
        </w:r>
        <w:r w:rsidRPr="00B66F26">
          <w:rPr>
            <w:rStyle w:val="Hipervnculo"/>
          </w:rPr>
          <w:t>http://code.google.com/p/uma-cms/</w:t>
        </w:r>
        <w:r w:rsidR="00B56E7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1012" w:author="Rodrigo Riquelme" w:date="2010-12-23T00:10:00Z"/>
        </w:rPr>
      </w:pPr>
      <w:ins w:id="1013" w:author="Rodrigo Riquelme" w:date="2010-12-23T00:10:00Z">
        <w:r>
          <w:t>4.</w:t>
        </w:r>
      </w:ins>
      <w:r>
        <w:t>9</w:t>
      </w:r>
      <w:ins w:id="1014"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Link de </w:t>
      </w:r>
      <w:r>
        <w:t>v</w:t>
      </w:r>
      <w:r w:rsidRPr="00C101F2">
        <w:t>ideos totales al formulario de gestión de videos.</w:t>
      </w:r>
    </w:p>
    <w:p w:rsidR="000D5E98" w:rsidRPr="00C101F2" w:rsidRDefault="000D5E98" w:rsidP="000D5E98">
      <w:pPr>
        <w:pStyle w:val="Prrafodelista"/>
        <w:numPr>
          <w:ilvl w:val="0"/>
          <w:numId w:val="41"/>
        </w:numPr>
      </w:pPr>
      <w:r>
        <w:t>Probar Link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t>Link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D5E98" w:rsidRDefault="000D5E98" w:rsidP="00B56E7C">
      <w:pPr>
        <w:rPr>
          <w:ins w:id="1015" w:author="Rodrigo Riquelme" w:date="2010-12-23T01:20:00Z"/>
        </w:rPr>
        <w:pPrChange w:id="1016"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B56E7C" w:rsidRDefault="00B56E7C" w:rsidP="00B56E7C">
      <w:pPr>
        <w:rPr>
          <w:ins w:id="1017" w:author="Rodrigo Riquelme" w:date="2010-12-23T00:10:00Z"/>
        </w:rPr>
        <w:pPrChange w:id="1018" w:author="Rodrigo Riquelme" w:date="2010-12-23T00:10:00Z">
          <w:pPr>
            <w:pStyle w:val="Subttulo"/>
            <w:outlineLvl w:val="1"/>
          </w:pPr>
        </w:pPrChange>
      </w:pPr>
    </w:p>
    <w:p w:rsidR="00C43BA3" w:rsidRPr="001175CC" w:rsidRDefault="000D5E98" w:rsidP="0031339F">
      <w:pPr>
        <w:pStyle w:val="Subttulo"/>
        <w:outlineLvl w:val="1"/>
        <w:rPr>
          <w:del w:id="1019"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1020" w:author="Rodrigo Riquelme" w:date="2010-12-05T11:46:00Z"/>
        </w:rPr>
      </w:pPr>
    </w:p>
    <w:p w:rsidR="00C43BA3" w:rsidRPr="001175CC" w:rsidRDefault="00C43BA3" w:rsidP="0031339F">
      <w:pPr>
        <w:pStyle w:val="Subttulo"/>
        <w:outlineLvl w:val="1"/>
        <w:rPr>
          <w:del w:id="1021" w:author="Rodrigo Riquelme" w:date="2010-12-05T11:46:00Z"/>
        </w:rPr>
      </w:pPr>
    </w:p>
    <w:p w:rsidR="00C43BA3" w:rsidRPr="001175CC" w:rsidRDefault="00C43BA3" w:rsidP="0031339F">
      <w:pPr>
        <w:pStyle w:val="Subttulo"/>
        <w:outlineLvl w:val="1"/>
        <w:rPr>
          <w:del w:id="1022" w:author="Rodrigo Riquelme" w:date="2010-12-05T11:46:00Z"/>
        </w:rPr>
      </w:pPr>
    </w:p>
    <w:p w:rsidR="00C43BA3" w:rsidRPr="001175CC" w:rsidRDefault="00C43BA3" w:rsidP="0031339F">
      <w:pPr>
        <w:pStyle w:val="Subttulo"/>
        <w:outlineLvl w:val="1"/>
        <w:rPr>
          <w:del w:id="1023" w:author="Rodrigo Riquelme" w:date="2010-12-05T11:46:00Z"/>
        </w:rPr>
      </w:pPr>
    </w:p>
    <w:p w:rsidR="00C43BA3" w:rsidRPr="001175CC" w:rsidRDefault="00C43BA3" w:rsidP="0031339F">
      <w:pPr>
        <w:pStyle w:val="Subttulo"/>
        <w:outlineLvl w:val="1"/>
        <w:rPr>
          <w:del w:id="1024" w:author="Rodrigo Riquelme" w:date="2010-12-05T11:46:00Z"/>
        </w:rPr>
      </w:pPr>
    </w:p>
    <w:p w:rsidR="00C43BA3" w:rsidRPr="001175CC" w:rsidRDefault="00C43BA3" w:rsidP="0031339F">
      <w:pPr>
        <w:pStyle w:val="Subttulo"/>
        <w:outlineLvl w:val="1"/>
        <w:rPr>
          <w:del w:id="1025" w:author="Rodrigo Riquelme" w:date="2010-12-05T11:46:00Z"/>
        </w:rPr>
      </w:pPr>
    </w:p>
    <w:p w:rsidR="00C43BA3" w:rsidRPr="001175CC" w:rsidRDefault="00C43BA3" w:rsidP="0031339F">
      <w:pPr>
        <w:pStyle w:val="Subttulo"/>
        <w:outlineLvl w:val="1"/>
        <w:rPr>
          <w:del w:id="1026" w:author="Rodrigo Riquelme" w:date="2010-12-05T11:46:00Z"/>
        </w:rPr>
      </w:pPr>
    </w:p>
    <w:p w:rsidR="00C43BA3" w:rsidRPr="001175CC" w:rsidRDefault="00C43BA3" w:rsidP="0031339F">
      <w:pPr>
        <w:pStyle w:val="Subttulo"/>
        <w:outlineLvl w:val="1"/>
        <w:rPr>
          <w:del w:id="1027" w:author="Rodrigo Riquelme" w:date="2010-12-05T11:46:00Z"/>
        </w:rPr>
      </w:pPr>
    </w:p>
    <w:p w:rsidR="00C43BA3" w:rsidRPr="001175CC" w:rsidRDefault="00C43BA3" w:rsidP="0031339F">
      <w:pPr>
        <w:pStyle w:val="Subttulo"/>
        <w:outlineLvl w:val="1"/>
        <w:rPr>
          <w:del w:id="1028" w:author="Rodrigo Riquelme" w:date="2010-12-05T11:46:00Z"/>
        </w:rPr>
      </w:pPr>
    </w:p>
    <w:p w:rsidR="00C43BA3" w:rsidRPr="001175CC" w:rsidRDefault="00C43BA3" w:rsidP="0031339F">
      <w:pPr>
        <w:pStyle w:val="Subttulo"/>
        <w:outlineLvl w:val="1"/>
        <w:rPr>
          <w:del w:id="1029" w:author="Rodrigo Riquelme" w:date="2010-12-05T11:46:00Z"/>
        </w:rPr>
      </w:pPr>
    </w:p>
    <w:p w:rsidR="00C43BA3" w:rsidRPr="001175CC" w:rsidRDefault="00C43BA3" w:rsidP="0031339F">
      <w:pPr>
        <w:pStyle w:val="Subttulo"/>
        <w:outlineLvl w:val="1"/>
        <w:rPr>
          <w:del w:id="1030" w:author="Rodrigo Riquelme" w:date="2010-12-05T11:46:00Z"/>
        </w:rPr>
      </w:pPr>
    </w:p>
    <w:p w:rsidR="00C43BA3" w:rsidRPr="001175CC" w:rsidRDefault="00C43BA3" w:rsidP="0031339F">
      <w:pPr>
        <w:pStyle w:val="Subttulo"/>
        <w:outlineLvl w:val="1"/>
        <w:rPr>
          <w:del w:id="1031" w:author="Rodrigo Riquelme" w:date="2010-12-05T11:46:00Z"/>
        </w:rPr>
      </w:pPr>
    </w:p>
    <w:p w:rsidR="00E42D27" w:rsidRPr="001175CC" w:rsidRDefault="0031339F" w:rsidP="0031339F">
      <w:pPr>
        <w:pStyle w:val="Subttulo"/>
        <w:outlineLvl w:val="1"/>
        <w:rPr>
          <w:del w:id="1032" w:author="Rodrigo Riquelme" w:date="2010-12-05T11:46:00Z"/>
        </w:rPr>
      </w:pPr>
      <w:del w:id="1033"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06E9C" w:rsidP="0031339F">
      <w:pPr>
        <w:rPr>
          <w:del w:id="1034" w:author="Rodrigo Riquelme" w:date="2010-12-05T11:46:00Z"/>
        </w:rPr>
      </w:pPr>
      <w:del w:id="1035" w:author="Rodrigo Riquelme" w:date="2010-12-05T11:46:00Z">
        <w:r>
          <w:rPr>
            <w:noProof/>
            <w:lang w:eastAsia="es-CL"/>
            <w:rPrChange w:id="103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1037" w:author="Rodrigo Riquelme" w:date="2010-12-05T11:46:00Z"/>
        </w:rPr>
      </w:pPr>
      <w:del w:id="1038" w:author="Rodrigo Riquelme" w:date="2010-12-05T11:46:00Z">
        <w:r w:rsidRPr="001175CC">
          <w:delText>Ilustración 38 – Login Uma-CMS</w:delText>
        </w:r>
      </w:del>
    </w:p>
    <w:p w:rsidR="0031339F" w:rsidRPr="001175CC" w:rsidRDefault="00606E9C" w:rsidP="0031339F">
      <w:pPr>
        <w:rPr>
          <w:del w:id="1039" w:author="Rodrigo Riquelme" w:date="2010-12-05T11:46:00Z"/>
        </w:rPr>
      </w:pPr>
      <w:del w:id="1040" w:author="Rodrigo Riquelme" w:date="2010-12-05T11:46:00Z">
        <w:r>
          <w:rPr>
            <w:noProof/>
            <w:lang w:eastAsia="es-CL"/>
            <w:rPrChange w:id="104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42" w:author="Rodrigo Riquelme" w:date="2010-12-05T11:46:00Z"/>
        </w:rPr>
      </w:pPr>
      <w:del w:id="1043" w:author="Rodrigo Riquelme" w:date="2010-12-05T11:46:00Z">
        <w:r w:rsidRPr="001175CC">
          <w:delText>Ilustración 39 – Menú principal Uma-CMS</w:delText>
        </w:r>
      </w:del>
    </w:p>
    <w:p w:rsidR="0031339F" w:rsidRPr="001175CC" w:rsidRDefault="00606E9C" w:rsidP="0031339F">
      <w:pPr>
        <w:rPr>
          <w:del w:id="1044" w:author="Rodrigo Riquelme" w:date="2010-12-05T11:46:00Z"/>
        </w:rPr>
      </w:pPr>
      <w:del w:id="1045" w:author="Rodrigo Riquelme" w:date="2010-12-05T11:46:00Z">
        <w:r>
          <w:rPr>
            <w:noProof/>
            <w:lang w:eastAsia="es-CL"/>
            <w:rPrChange w:id="104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47" w:author="Rodrigo Riquelme" w:date="2010-12-05T11:46:00Z"/>
        </w:rPr>
      </w:pPr>
      <w:del w:id="1048" w:author="Rodrigo Riquelme" w:date="2010-12-05T11:46:00Z">
        <w:r w:rsidRPr="001175CC">
          <w:delText>Ilustración 40 – Pantalla configuración del sistema</w:delText>
        </w:r>
      </w:del>
    </w:p>
    <w:p w:rsidR="0031339F" w:rsidRPr="001175CC" w:rsidRDefault="0031339F" w:rsidP="0031339F">
      <w:pPr>
        <w:rPr>
          <w:del w:id="1049" w:author="Rodrigo Riquelme" w:date="2010-12-05T11:46:00Z"/>
        </w:rPr>
      </w:pPr>
    </w:p>
    <w:p w:rsidR="0031339F" w:rsidRPr="001175CC" w:rsidRDefault="00606E9C" w:rsidP="0031339F">
      <w:pPr>
        <w:rPr>
          <w:del w:id="1050" w:author="Rodrigo Riquelme" w:date="2010-12-05T11:46:00Z"/>
        </w:rPr>
      </w:pPr>
      <w:del w:id="1051" w:author="Rodrigo Riquelme" w:date="2010-12-05T11:46:00Z">
        <w:r>
          <w:rPr>
            <w:noProof/>
            <w:lang w:eastAsia="es-CL"/>
            <w:rPrChange w:id="105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53" w:author="Rodrigo Riquelme" w:date="2010-12-05T11:46:00Z"/>
        </w:rPr>
      </w:pPr>
      <w:del w:id="1054" w:author="Rodrigo Riquelme" w:date="2010-12-05T11:46:00Z">
        <w:r w:rsidRPr="001175CC">
          <w:delText>Ilustración 41 – Pantalla Configuración del Sitio</w:delText>
        </w:r>
      </w:del>
    </w:p>
    <w:p w:rsidR="0031339F" w:rsidRPr="001175CC" w:rsidRDefault="00606E9C" w:rsidP="0031339F">
      <w:pPr>
        <w:rPr>
          <w:del w:id="1055" w:author="Rodrigo Riquelme" w:date="2010-12-05T11:46:00Z"/>
        </w:rPr>
      </w:pPr>
      <w:del w:id="1056" w:author="Rodrigo Riquelme" w:date="2010-12-05T11:46:00Z">
        <w:r>
          <w:rPr>
            <w:noProof/>
            <w:lang w:eastAsia="es-CL"/>
            <w:rPrChange w:id="105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58" w:author="Rodrigo Riquelme" w:date="2010-12-05T11:46:00Z"/>
        </w:rPr>
      </w:pPr>
      <w:del w:id="1059" w:author="Rodrigo Riquelme" w:date="2010-12-05T11:46:00Z">
        <w:r w:rsidRPr="001175CC">
          <w:delText>Ilustración 42 – Pantalla contenido Menú</w:delText>
        </w:r>
      </w:del>
    </w:p>
    <w:p w:rsidR="0031339F" w:rsidRPr="001175CC" w:rsidRDefault="0031339F" w:rsidP="0031339F">
      <w:pPr>
        <w:rPr>
          <w:del w:id="1060" w:author="Rodrigo Riquelme" w:date="2010-12-05T11:46:00Z"/>
        </w:rPr>
      </w:pPr>
    </w:p>
    <w:p w:rsidR="0031339F" w:rsidRPr="001175CC" w:rsidRDefault="00606E9C" w:rsidP="0031339F">
      <w:pPr>
        <w:rPr>
          <w:del w:id="1061" w:author="Rodrigo Riquelme" w:date="2010-12-05T11:46:00Z"/>
        </w:rPr>
      </w:pPr>
      <w:del w:id="1062" w:author="Rodrigo Riquelme" w:date="2010-12-05T11:46:00Z">
        <w:r>
          <w:rPr>
            <w:noProof/>
            <w:lang w:eastAsia="es-CL"/>
            <w:rPrChange w:id="106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64" w:author="Rodrigo Riquelme" w:date="2010-12-05T11:46:00Z"/>
        </w:rPr>
      </w:pPr>
      <w:del w:id="1065" w:author="Rodrigo Riquelme" w:date="2010-12-05T11:46:00Z">
        <w:r w:rsidRPr="001175CC">
          <w:delText>Ilustración 43 –Pantalla contenido paginas</w:delText>
        </w:r>
      </w:del>
    </w:p>
    <w:p w:rsidR="00C43BA3" w:rsidRPr="001175CC" w:rsidRDefault="00C43BA3" w:rsidP="0031339F">
      <w:pPr>
        <w:rPr>
          <w:del w:id="1066" w:author="Rodrigo Riquelme" w:date="2010-12-05T11:46:00Z"/>
        </w:rPr>
      </w:pPr>
    </w:p>
    <w:p w:rsidR="0031339F" w:rsidRPr="001175CC" w:rsidRDefault="0031339F" w:rsidP="0031339F">
      <w:pPr>
        <w:rPr>
          <w:del w:id="1067" w:author="Rodrigo Riquelme" w:date="2010-12-05T11:46:00Z"/>
        </w:rPr>
      </w:pPr>
    </w:p>
    <w:p w:rsidR="0031339F" w:rsidRPr="001175CC" w:rsidRDefault="00606E9C" w:rsidP="0031339F">
      <w:pPr>
        <w:rPr>
          <w:del w:id="1068" w:author="Rodrigo Riquelme" w:date="2010-12-05T11:46:00Z"/>
        </w:rPr>
      </w:pPr>
      <w:del w:id="1069" w:author="Rodrigo Riquelme" w:date="2010-12-05T11:46:00Z">
        <w:r>
          <w:rPr>
            <w:noProof/>
            <w:lang w:eastAsia="es-CL"/>
            <w:rPrChange w:id="107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71" w:author="Rodrigo Riquelme" w:date="2010-12-05T11:46:00Z"/>
        </w:rPr>
      </w:pPr>
      <w:del w:id="1072" w:author="Rodrigo Riquelme" w:date="2010-12-05T11:46:00Z">
        <w:r w:rsidRPr="001175CC">
          <w:delText>Ilustración 44 – Pantalla Videos opción Videos</w:delText>
        </w:r>
      </w:del>
    </w:p>
    <w:p w:rsidR="0031339F" w:rsidRPr="001175CC" w:rsidRDefault="00606E9C" w:rsidP="0031339F">
      <w:pPr>
        <w:rPr>
          <w:del w:id="1073" w:author="Rodrigo Riquelme" w:date="2010-12-05T11:46:00Z"/>
        </w:rPr>
      </w:pPr>
      <w:del w:id="1074" w:author="Rodrigo Riquelme" w:date="2010-12-05T11:46:00Z">
        <w:r>
          <w:rPr>
            <w:noProof/>
            <w:lang w:eastAsia="es-CL"/>
            <w:rPrChange w:id="107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1076" w:author="Rodrigo Riquelme" w:date="2010-12-05T11:46:00Z"/>
        </w:rPr>
      </w:pPr>
      <w:del w:id="1077" w:author="Rodrigo Riquelme" w:date="2010-12-05T11:46:00Z">
        <w:r w:rsidRPr="001175CC">
          <w:delText>Ilustración 45 –Pantalla video Opción Tipo Videos</w:delText>
        </w:r>
      </w:del>
    </w:p>
    <w:p w:rsidR="0031339F" w:rsidRPr="001175CC" w:rsidRDefault="00606E9C" w:rsidP="0031339F">
      <w:pPr>
        <w:rPr>
          <w:del w:id="1078" w:author="Rodrigo Riquelme" w:date="2010-12-05T11:46:00Z"/>
        </w:rPr>
      </w:pPr>
      <w:del w:id="1079" w:author="Rodrigo Riquelme" w:date="2010-12-05T11:46:00Z">
        <w:r>
          <w:rPr>
            <w:noProof/>
            <w:lang w:eastAsia="es-CL"/>
            <w:rPrChange w:id="108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81" w:author="Rodrigo Riquelme" w:date="2010-12-05T11:46:00Z"/>
        </w:rPr>
      </w:pPr>
      <w:del w:id="1082" w:author="Rodrigo Riquelme" w:date="2010-12-05T11:46:00Z">
        <w:r w:rsidRPr="001175CC">
          <w:delText>Ilustración 46 – Pantalla Videos Opción categorías</w:delText>
        </w:r>
      </w:del>
    </w:p>
    <w:p w:rsidR="0031339F" w:rsidRPr="001175CC" w:rsidRDefault="0031339F" w:rsidP="0031339F">
      <w:pPr>
        <w:rPr>
          <w:del w:id="1083" w:author="Rodrigo Riquelme" w:date="2010-12-05T11:46:00Z"/>
        </w:rPr>
      </w:pPr>
    </w:p>
    <w:p w:rsidR="0031339F" w:rsidRPr="001175CC" w:rsidRDefault="00606E9C" w:rsidP="0031339F">
      <w:pPr>
        <w:rPr>
          <w:del w:id="1084" w:author="Rodrigo Riquelme" w:date="2010-12-05T11:46:00Z"/>
        </w:rPr>
      </w:pPr>
      <w:del w:id="1085" w:author="Rodrigo Riquelme" w:date="2010-12-05T11:46:00Z">
        <w:r>
          <w:rPr>
            <w:noProof/>
            <w:lang w:eastAsia="es-CL"/>
            <w:rPrChange w:id="1086">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87" w:author="Rodrigo Riquelme" w:date="2010-12-05T11:46:00Z"/>
        </w:rPr>
      </w:pPr>
      <w:del w:id="1088" w:author="Rodrigo Riquelme" w:date="2010-12-05T11:46:00Z">
        <w:r w:rsidRPr="001175CC">
          <w:delText>Ilustración 47– Pantalla Videos Opción Etiquetas</w:delText>
        </w:r>
      </w:del>
    </w:p>
    <w:p w:rsidR="0031339F" w:rsidRPr="001175CC" w:rsidRDefault="0031339F" w:rsidP="0031339F">
      <w:pPr>
        <w:rPr>
          <w:del w:id="1089" w:author="Rodrigo Riquelme" w:date="2010-12-05T11:46:00Z"/>
        </w:rPr>
      </w:pPr>
    </w:p>
    <w:p w:rsidR="0031339F" w:rsidRPr="001175CC" w:rsidRDefault="00606E9C" w:rsidP="0031339F">
      <w:pPr>
        <w:rPr>
          <w:del w:id="1090" w:author="Rodrigo Riquelme" w:date="2010-12-05T11:46:00Z"/>
        </w:rPr>
      </w:pPr>
      <w:del w:id="1091" w:author="Rodrigo Riquelme" w:date="2010-12-05T11:46:00Z">
        <w:r>
          <w:rPr>
            <w:noProof/>
            <w:lang w:eastAsia="es-CL"/>
            <w:rPrChange w:id="10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1093" w:author="Rodrigo Riquelme" w:date="2010-12-05T11:46:00Z"/>
        </w:rPr>
      </w:pPr>
      <w:del w:id="1094" w:author="Rodrigo Riquelme" w:date="2010-12-05T11:46:00Z">
        <w:r w:rsidRPr="001175CC">
          <w:delText>Ilustración 48 – Pantalla Videos opción Miniaturas</w:delText>
        </w:r>
      </w:del>
    </w:p>
    <w:p w:rsidR="0031339F" w:rsidRPr="001175CC" w:rsidRDefault="0031339F" w:rsidP="0031339F">
      <w:pPr>
        <w:rPr>
          <w:del w:id="1095"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fldChar w:fldCharType="begin"/>
      </w:r>
      <w:r w:rsidRPr="001175CC">
        <w:instrText xml:space="preserve"> SEQ Ilustración \* ARABIC </w:instrText>
      </w:r>
      <w:r>
        <w:fldChar w:fldCharType="separate"/>
      </w:r>
      <w:r>
        <w:rPr>
          <w:noProof/>
        </w:rPr>
        <w:t>46</w:t>
      </w:r>
      <w:r>
        <w:fldChar w:fldCharType="end"/>
      </w:r>
      <w:r w:rsidRPr="001175CC">
        <w:t xml:space="preserve"> </w:t>
      </w:r>
      <w:r>
        <w:t>–</w:t>
      </w:r>
      <w:r w:rsidRPr="001175CC">
        <w:t xml:space="preserve"> </w:t>
      </w:r>
      <w:r>
        <w:t>Formato de caso de prueba implementado</w:t>
      </w:r>
    </w:p>
    <w:p w:rsidR="00B56E7C" w:rsidRPr="000D5E98" w:rsidRDefault="00B56E7C" w:rsidP="000D5E98">
      <w:pPr>
        <w:tabs>
          <w:tab w:val="left" w:pos="3390"/>
        </w:tabs>
        <w:pPrChange w:id="1096" w:author="Rodrigo Riquelme" w:date="2010-12-05T11:46:00Z">
          <w:pPr/>
        </w:pPrChange>
      </w:pPr>
    </w:p>
    <w:p w:rsidR="001175CC" w:rsidRDefault="001175CC" w:rsidP="001175CC">
      <w:pPr>
        <w:pStyle w:val="Ttulo"/>
        <w:pageBreakBefore/>
        <w:outlineLvl w:val="0"/>
      </w:pPr>
      <w:bookmarkStart w:id="1097" w:name="_Toc280879625"/>
      <w:commentRangeStart w:id="1098"/>
      <w:r w:rsidRPr="001175CC">
        <w:t xml:space="preserve">5. </w:t>
      </w:r>
      <w:r>
        <w:t>Conclusiones</w:t>
      </w:r>
      <w:commentRangeEnd w:id="1098"/>
      <w:r w:rsidR="0070187F">
        <w:rPr>
          <w:rStyle w:val="Refdecomentario"/>
          <w:b w:val="0"/>
          <w:bCs w:val="0"/>
          <w:color w:val="auto"/>
          <w:kern w:val="0"/>
          <w:szCs w:val="20"/>
          <w:lang w:eastAsia="en-US"/>
        </w:rPr>
        <w:commentReference w:id="1098"/>
      </w:r>
      <w:bookmarkEnd w:id="1097"/>
    </w:p>
    <w:p w:rsidR="001175CC" w:rsidRDefault="001175CC" w:rsidP="001175CC">
      <w:pPr>
        <w:pStyle w:val="Encabezado"/>
        <w:rPr>
          <w:ins w:id="1099" w:author="Dahianna Vega Leiva" w:date="2010-12-22T12:44:00Z"/>
        </w:rPr>
      </w:pPr>
    </w:p>
    <w:p w:rsidR="0070187F" w:rsidRDefault="0070187F" w:rsidP="0070187F">
      <w:pPr>
        <w:pStyle w:val="Encabezado"/>
        <w:rPr>
          <w:ins w:id="1100" w:author="Dahianna Vega Leiva" w:date="2010-12-22T12:44:00Z"/>
        </w:rPr>
      </w:pPr>
      <w:ins w:id="1101" w:author="Dahianna Vega Leiva" w:date="2010-12-22T12:44:00Z">
        <w:r>
          <w:t>Las conclusiones deben estar divididas por distintas secciones o concluir sobre distintos temas:</w:t>
        </w:r>
      </w:ins>
    </w:p>
    <w:p w:rsidR="0070187F" w:rsidRDefault="0070187F" w:rsidP="0070187F">
      <w:pPr>
        <w:pStyle w:val="Encabezado"/>
        <w:rPr>
          <w:ins w:id="1102" w:author="Dahianna Vega Leiva" w:date="2010-12-22T12:44:00Z"/>
        </w:rPr>
      </w:pPr>
      <w:ins w:id="1103" w:author="Dahianna Vega Leiva" w:date="2010-12-22T12:44:00Z">
        <w:r>
          <w:t>1) Conclusiones sobre la metodología</w:t>
        </w:r>
      </w:ins>
    </w:p>
    <w:p w:rsidR="0070187F" w:rsidRDefault="0070187F" w:rsidP="0070187F">
      <w:pPr>
        <w:pStyle w:val="Encabezado"/>
        <w:rPr>
          <w:ins w:id="1104" w:author="Dahianna Vega Leiva" w:date="2010-12-22T12:44:00Z"/>
        </w:rPr>
      </w:pPr>
      <w:ins w:id="1105" w:author="Dahianna Vega Leiva" w:date="2010-12-22T12:44:00Z">
        <w:r>
          <w:t>2) Conclusiones sobre la implementación de Cacti</w:t>
        </w:r>
      </w:ins>
    </w:p>
    <w:p w:rsidR="0070187F" w:rsidRDefault="0070187F" w:rsidP="0070187F">
      <w:pPr>
        <w:pStyle w:val="Encabezado"/>
        <w:rPr>
          <w:ins w:id="1106" w:author="Dahianna Vega Leiva" w:date="2010-12-22T12:44:00Z"/>
        </w:rPr>
      </w:pPr>
      <w:ins w:id="1107" w:author="Dahianna Vega Leiva" w:date="2010-12-22T12:44:00Z">
        <w:r>
          <w:t xml:space="preserve">3) Conclusiones sobre el trabajo realizado. </w:t>
        </w:r>
      </w:ins>
    </w:p>
    <w:p w:rsidR="0070187F" w:rsidRDefault="0070187F" w:rsidP="0070187F">
      <w:pPr>
        <w:pStyle w:val="Encabezado"/>
        <w:rPr>
          <w:ins w:id="1108" w:author="Dahianna Vega Leiva" w:date="2010-12-22T12:44:00Z"/>
        </w:rPr>
      </w:pPr>
      <w:ins w:id="1109" w:author="Dahianna Vega Leiva" w:date="2010-12-22T12:44:00Z">
        <w:r>
          <w:t>4) Conclusiones sobre el aprendizaje obtenido</w:t>
        </w:r>
      </w:ins>
    </w:p>
    <w:p w:rsidR="0070187F" w:rsidRDefault="0070187F" w:rsidP="0070187F">
      <w:pPr>
        <w:pStyle w:val="Encabezado"/>
        <w:rPr>
          <w:ins w:id="1110" w:author="Dahianna Vega Leiva" w:date="2010-12-22T12:44:00Z"/>
        </w:rPr>
      </w:pPr>
      <w:ins w:id="1111" w:author="Dahianna Vega Leiva" w:date="2010-12-22T12:44:00Z">
        <w:r>
          <w:t>5) Conclusiones sobre las dificultades que hayan tenido al momento de desarrollar su tesis</w:t>
        </w:r>
      </w:ins>
    </w:p>
    <w:p w:rsidR="0070187F" w:rsidRDefault="0070187F" w:rsidP="0070187F">
      <w:pPr>
        <w:pStyle w:val="Encabezado"/>
        <w:rPr>
          <w:ins w:id="1112" w:author="Dahianna Vega Leiva" w:date="2010-12-22T12:44:00Z"/>
        </w:rPr>
      </w:pPr>
      <w:ins w:id="1113"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1114" w:author="Dahianna Vega Leiva" w:date="2010-12-22T12:44:00Z"/>
        </w:rPr>
      </w:pPr>
    </w:p>
    <w:p w:rsidR="0070187F" w:rsidRDefault="0070187F" w:rsidP="0070187F">
      <w:pPr>
        <w:pStyle w:val="Encabezado"/>
        <w:rPr>
          <w:ins w:id="1115" w:author="Dahianna Vega Leiva" w:date="2010-12-22T12:44:00Z"/>
        </w:rPr>
      </w:pPr>
      <w:ins w:id="1116" w:author="Dahianna Vega Leiva" w:date="2010-12-22T12:44:00Z">
        <w:r>
          <w:t>Esa es mas o menos la estructura del capítulo de conclusiones.</w:t>
        </w:r>
      </w:ins>
    </w:p>
    <w:p w:rsidR="0070187F" w:rsidRDefault="0070187F" w:rsidP="001175CC">
      <w:pPr>
        <w:pStyle w:val="Encabezado"/>
        <w:rPr>
          <w:ins w:id="1117"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1118" w:author="copesa" w:date="2010-12-22T14:03:00Z">
        <w:r w:rsidR="00885C91">
          <w:t>ó</w:t>
        </w:r>
      </w:ins>
      <w:bookmarkStart w:id="1119" w:name="_GoBack"/>
      <w:bookmarkEnd w:id="1119"/>
      <w:del w:id="1120"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121" w:name="_Toc280879626"/>
      <w:r w:rsidRPr="00134FCB">
        <w:rPr>
          <w:lang w:val="en-US"/>
        </w:rPr>
        <w:t>6</w:t>
      </w:r>
      <w:r w:rsidR="00CC20D5" w:rsidRPr="00134FCB">
        <w:rPr>
          <w:lang w:val="en-US"/>
        </w:rPr>
        <w:t xml:space="preserve">. </w:t>
      </w:r>
      <w:r w:rsidR="00DF02B6" w:rsidRPr="00134FCB">
        <w:rPr>
          <w:lang w:val="en-US"/>
        </w:rPr>
        <w:t>Bibliografía</w:t>
      </w:r>
      <w:bookmarkEnd w:id="112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B56E7C" w:rsidRPr="00B56E7C">
        <w:rPr>
          <w:lang w:val="es-ES"/>
          <w:rPrChange w:id="1122"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B56E7C">
        <w:fldChar w:fldCharType="begin"/>
      </w:r>
      <w:r w:rsidR="00B56E7C" w:rsidRPr="00B56E7C">
        <w:rPr>
          <w:lang w:val="en-US"/>
          <w:rPrChange w:id="1123" w:author="manolo" w:date="2010-12-23T14:39:00Z">
            <w:rPr>
              <w:color w:val="0000FF"/>
              <w:u w:val="single"/>
            </w:rPr>
          </w:rPrChange>
        </w:rPr>
        <w:instrText>HYPERLINK "http://www.ffmpeg.org/"</w:instrText>
      </w:r>
      <w:r w:rsidR="00B56E7C">
        <w:fldChar w:fldCharType="separate"/>
      </w:r>
      <w:r w:rsidRPr="007C0EE8">
        <w:rPr>
          <w:rStyle w:val="Hipervnculo"/>
          <w:lang w:val="en-US"/>
        </w:rPr>
        <w:t>http://www.ffmpeg.org/</w:t>
      </w:r>
      <w:r w:rsidR="00B56E7C">
        <w:fldChar w:fldCharType="end"/>
      </w:r>
      <w:r w:rsidR="00B56E7C">
        <w:fldChar w:fldCharType="begin"/>
      </w:r>
      <w:r w:rsidR="00B56E7C" w:rsidRPr="00B56E7C">
        <w:rPr>
          <w:lang w:val="en-US"/>
          <w:rPrChange w:id="1124" w:author="manolo" w:date="2010-12-23T14:39:00Z">
            <w:rPr>
              <w:color w:val="0000FF"/>
              <w:u w:val="single"/>
            </w:rPr>
          </w:rPrChange>
        </w:rPr>
        <w:instrText>HYPERLINK "http://www.ffmpeg.org/"</w:instrText>
      </w:r>
      <w:r w:rsidR="00B56E7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125" w:author="Rodrigo Riquelme" w:date="2010-12-23T01:32:00Z">
        <w:r w:rsidR="0077272B">
          <w:rPr>
            <w:rStyle w:val="Hipervnculo"/>
            <w:b/>
            <w:color w:val="000000"/>
            <w:u w:val="none"/>
            <w:lang w:val="en-US"/>
          </w:rPr>
          <w:t xml:space="preserve"> </w:t>
        </w:r>
      </w:ins>
      <w:r w:rsidR="00B56E7C">
        <w:fldChar w:fldCharType="begin"/>
      </w:r>
      <w:r w:rsidR="00B56E7C" w:rsidRPr="00B56E7C">
        <w:rPr>
          <w:lang w:val="en-US"/>
          <w:rPrChange w:id="1126" w:author="manolo" w:date="2010-12-23T14:39:00Z">
            <w:rPr>
              <w:color w:val="0000FF"/>
              <w:u w:val="single"/>
            </w:rPr>
          </w:rPrChange>
        </w:rPr>
        <w:instrText>HYPERLINK "http://code.google.com/intl/es/webtoolkit/"</w:instrText>
      </w:r>
      <w:r w:rsidR="00B56E7C">
        <w:fldChar w:fldCharType="separate"/>
      </w:r>
      <w:r w:rsidRPr="00FC49A8">
        <w:rPr>
          <w:rStyle w:val="Hipervnculo"/>
          <w:lang w:val="en-US"/>
        </w:rPr>
        <w:t>http://code.google.com/intl/es/webtoolkit/</w:t>
      </w:r>
      <w:r w:rsidR="00B56E7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127"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1128" w:author="Rodrigo Riquelme" w:date="2010-12-23T01:33:00Z"/>
          <w:lang w:val="en-US"/>
          <w:rPrChange w:id="1129" w:author="manolo" w:date="2010-12-23T14:39:00Z">
            <w:rPr>
              <w:ins w:id="1130" w:author="Rodrigo Riquelme" w:date="2010-12-23T01:33:00Z"/>
            </w:rPr>
          </w:rPrChange>
        </w:rPr>
      </w:pPr>
      <w:r w:rsidRPr="00460025">
        <w:rPr>
          <w:rStyle w:val="Hipervnculo"/>
          <w:b/>
          <w:color w:val="000000"/>
          <w:u w:val="none"/>
          <w:lang w:val="en-US"/>
        </w:rPr>
        <w:t>Google TV</w:t>
      </w:r>
      <w:ins w:id="1131" w:author="Rodrigo Riquelme" w:date="2010-12-23T01:32:00Z">
        <w:r w:rsidR="0077272B">
          <w:rPr>
            <w:rStyle w:val="Hipervnculo"/>
            <w:b/>
            <w:color w:val="000000"/>
            <w:u w:val="none"/>
            <w:lang w:val="en-US"/>
          </w:rPr>
          <w:t xml:space="preserve"> </w:t>
        </w:r>
      </w:ins>
      <w:r w:rsidR="00B56E7C">
        <w:fldChar w:fldCharType="begin"/>
      </w:r>
      <w:r w:rsidR="00B56E7C" w:rsidRPr="00B56E7C">
        <w:rPr>
          <w:lang w:val="en-US"/>
          <w:rPrChange w:id="1132" w:author="manolo" w:date="2010-12-23T14:39:00Z">
            <w:rPr>
              <w:color w:val="0000FF"/>
              <w:u w:val="single"/>
            </w:rPr>
          </w:rPrChange>
        </w:rPr>
        <w:instrText>HYPERLINK "http://www.google.com/tv/"</w:instrText>
      </w:r>
      <w:r w:rsidR="00B56E7C">
        <w:fldChar w:fldCharType="separate"/>
      </w:r>
      <w:r w:rsidR="00CD2AC2" w:rsidRPr="00FC49A8">
        <w:rPr>
          <w:rStyle w:val="Hipervnculo"/>
          <w:lang w:val="en-US"/>
        </w:rPr>
        <w:t>http://www.google.com/tv/</w:t>
      </w:r>
      <w:r w:rsidR="00B56E7C">
        <w:fldChar w:fldCharType="end"/>
      </w:r>
    </w:p>
    <w:p w:rsidR="00CB5210" w:rsidRDefault="00B56E7C">
      <w:pPr>
        <w:pStyle w:val="Continuarlista21"/>
        <w:ind w:left="708" w:hanging="708"/>
        <w:rPr>
          <w:ins w:id="1133" w:author="Rodrigo Riquelme" w:date="2010-12-23T01:34:00Z"/>
          <w:rStyle w:val="Hipervnculo"/>
          <w:color w:val="000000"/>
          <w:u w:val="none"/>
          <w:lang w:val="en-US"/>
        </w:rPr>
      </w:pPr>
      <w:ins w:id="1134" w:author="Rodrigo Riquelme" w:date="2010-12-23T01:33:00Z">
        <w:r w:rsidRPr="00B56E7C">
          <w:rPr>
            <w:rStyle w:val="Hipervnculo"/>
            <w:b/>
            <w:color w:val="000000"/>
            <w:u w:val="none"/>
            <w:lang w:val="en-US"/>
            <w:rPrChange w:id="1135"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1136"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1137" w:author="Rodrigo Riquelme" w:date="2010-12-23T01:33:00Z">
        <w:r w:rsidR="00583F65" w:rsidRPr="007517AA">
          <w:rPr>
            <w:rStyle w:val="Hipervnculo"/>
            <w:color w:val="000000"/>
            <w:u w:val="none"/>
            <w:lang w:val="en-US"/>
          </w:rPr>
          <w:instrText>http://diveintohtml5.org/video.html</w:instrText>
        </w:r>
      </w:ins>
      <w:ins w:id="1138"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1139" w:author="Rodrigo Riquelme" w:date="2010-12-23T01:33:00Z">
        <w:r w:rsidR="00583F65" w:rsidRPr="00B66F26">
          <w:rPr>
            <w:rStyle w:val="Hipervnculo"/>
            <w:lang w:val="en-US"/>
          </w:rPr>
          <w:t>http://diveintohtml5.org/video.html</w:t>
        </w:r>
      </w:ins>
      <w:ins w:id="1140"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141" w:name="_Toc280879627"/>
      <w:r>
        <w:t>Glosario</w:t>
      </w:r>
      <w:bookmarkEnd w:id="1141"/>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142" w:name="_Toc280879628"/>
      <w:r w:rsidRPr="0064191E">
        <w:rPr>
          <w:lang w:val="en-US"/>
        </w:rPr>
        <w:t>Acrónimos</w:t>
      </w:r>
      <w:bookmarkEnd w:id="1142"/>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B56E7C" w:rsidP="00770BE8">
      <w:pPr>
        <w:rPr>
          <w:rStyle w:val="google-src-text"/>
          <w:lang w:val="en-US"/>
          <w:rPrChange w:id="1143" w:author="manolo" w:date="2010-12-23T14:39:00Z">
            <w:rPr>
              <w:rStyle w:val="google-src-text"/>
            </w:rPr>
          </w:rPrChange>
        </w:rPr>
      </w:pPr>
      <w:r w:rsidRPr="00B56E7C">
        <w:rPr>
          <w:rStyle w:val="google-src-text"/>
          <w:b/>
          <w:lang w:val="en-US"/>
          <w:rPrChange w:id="1144" w:author="manolo" w:date="2010-12-23T14:39:00Z">
            <w:rPr>
              <w:rStyle w:val="google-src-text"/>
              <w:b/>
            </w:rPr>
          </w:rPrChange>
        </w:rPr>
        <w:t>GPL:</w:t>
      </w:r>
      <w:r w:rsidRPr="00B56E7C">
        <w:rPr>
          <w:bCs/>
          <w:lang w:val="en-US"/>
          <w:rPrChange w:id="1145"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0D5E98" w:rsidRDefault="00B56E7C" w:rsidP="00770BE8">
      <w:pPr>
        <w:rPr>
          <w:rStyle w:val="nfasis"/>
        </w:rPr>
      </w:pPr>
      <w:r w:rsidRPr="000D5E98">
        <w:rPr>
          <w:b/>
          <w:szCs w:val="24"/>
          <w:rPrChange w:id="1146" w:author="manolo" w:date="2010-12-23T14:39:00Z">
            <w:rPr>
              <w:rFonts w:cs="Times New Roman"/>
              <w:b/>
              <w:i/>
              <w:szCs w:val="24"/>
              <w:lang w:val="en-US"/>
            </w:rPr>
          </w:rPrChange>
        </w:rPr>
        <w:t>REST:</w:t>
      </w:r>
      <w:r w:rsidRPr="000D5E98">
        <w:rPr>
          <w:szCs w:val="24"/>
          <w:rPrChange w:id="1147"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33"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891"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1098"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6E9C" w:rsidRDefault="00606E9C">
      <w:pPr>
        <w:spacing w:before="0" w:after="0" w:line="240" w:lineRule="auto"/>
      </w:pPr>
      <w:r>
        <w:separator/>
      </w:r>
    </w:p>
  </w:endnote>
  <w:endnote w:type="continuationSeparator" w:id="0">
    <w:p w:rsidR="00606E9C" w:rsidRDefault="00606E9C">
      <w:pPr>
        <w:spacing w:before="0" w:after="0" w:line="240" w:lineRule="auto"/>
      </w:pPr>
      <w:r>
        <w:continuationSeparator/>
      </w:r>
    </w:p>
  </w:endnote>
  <w:endnote w:type="continuationNotice" w:id="1">
    <w:p w:rsidR="00606E9C" w:rsidRDefault="00606E9C">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B56E7C">
            <w:rPr>
              <w:sz w:val="16"/>
              <w:szCs w:val="16"/>
            </w:rPr>
            <w:fldChar w:fldCharType="begin"/>
          </w:r>
          <w:r>
            <w:rPr>
              <w:sz w:val="16"/>
              <w:szCs w:val="16"/>
            </w:rPr>
            <w:instrText xml:space="preserve"> PAGE </w:instrText>
          </w:r>
          <w:r w:rsidR="00B56E7C">
            <w:rPr>
              <w:sz w:val="16"/>
              <w:szCs w:val="16"/>
            </w:rPr>
            <w:fldChar w:fldCharType="separate"/>
          </w:r>
          <w:r w:rsidR="000D5E98">
            <w:rPr>
              <w:noProof/>
              <w:sz w:val="16"/>
              <w:szCs w:val="16"/>
            </w:rPr>
            <w:t>132</w:t>
          </w:r>
          <w:r w:rsidR="00B56E7C">
            <w:rPr>
              <w:sz w:val="16"/>
              <w:szCs w:val="16"/>
            </w:rPr>
            <w:fldChar w:fldCharType="end"/>
          </w:r>
          <w:r>
            <w:rPr>
              <w:sz w:val="16"/>
              <w:szCs w:val="16"/>
            </w:rPr>
            <w:t xml:space="preserve"> de </w:t>
          </w:r>
          <w:fldSimple w:instr=" NUMPAGES   \* MERGEFORMAT ">
            <w:r w:rsidR="000D5E98" w:rsidRPr="000D5E98">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6E9C" w:rsidRDefault="00606E9C">
      <w:pPr>
        <w:spacing w:before="0" w:after="0" w:line="240" w:lineRule="auto"/>
      </w:pPr>
      <w:r>
        <w:separator/>
      </w:r>
    </w:p>
  </w:footnote>
  <w:footnote w:type="continuationSeparator" w:id="0">
    <w:p w:rsidR="00606E9C" w:rsidRDefault="00606E9C">
      <w:pPr>
        <w:spacing w:before="0" w:after="0" w:line="240" w:lineRule="auto"/>
      </w:pPr>
      <w:r>
        <w:continuationSeparator/>
      </w:r>
    </w:p>
  </w:footnote>
  <w:footnote w:type="continuationNotice" w:id="1">
    <w:p w:rsidR="00606E9C" w:rsidRDefault="00606E9C">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B56E7C">
        <w:fldChar w:fldCharType="begin"/>
      </w:r>
      <w:r w:rsidR="00B56E7C" w:rsidRPr="00B56E7C">
        <w:rPr>
          <w:lang w:val="en-US"/>
          <w:rPrChange w:id="515" w:author="manolo" w:date="2010-12-23T14:39:00Z">
            <w:rPr/>
          </w:rPrChange>
        </w:rPr>
        <w:instrText>HYPERLINK "http://es.wikipedia.org/wiki/Acceso_Multimedia_Universal"</w:instrText>
      </w:r>
      <w:r w:rsidR="00B56E7C">
        <w:fldChar w:fldCharType="separate"/>
      </w:r>
      <w:r w:rsidRPr="00E06820">
        <w:rPr>
          <w:rStyle w:val="Hipervnculo"/>
          <w:lang w:val="en-US"/>
        </w:rPr>
        <w:t>http://es.wikipedia.org/wiki/Acceso_Multimedia_Universal</w:t>
      </w:r>
      <w:r w:rsidR="00B56E7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B56E7C">
        <w:fldChar w:fldCharType="begin"/>
      </w:r>
      <w:r w:rsidR="00B56E7C" w:rsidRPr="00B56E7C">
        <w:rPr>
          <w:lang w:val="en-US"/>
          <w:rPrChange w:id="520" w:author="manolo" w:date="2010-12-23T14:39:00Z">
            <w:rPr/>
          </w:rPrChange>
        </w:rPr>
        <w:instrText>HYPERLINK "http://es.wikipedia.org/wiki/Acceso_Multimedia_Universal"</w:instrText>
      </w:r>
      <w:r w:rsidR="00B56E7C">
        <w:fldChar w:fldCharType="separate"/>
      </w:r>
      <w:r w:rsidRPr="00750000">
        <w:rPr>
          <w:rStyle w:val="Hipervnculo"/>
          <w:szCs w:val="24"/>
          <w:lang w:val="en-US"/>
        </w:rPr>
        <w:t>http://es.wikipedia.org/wiki/Acceso_Multimedia_Universal</w:t>
      </w:r>
      <w:r w:rsidR="00B56E7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B56E7C">
        <w:fldChar w:fldCharType="begin"/>
      </w:r>
      <w:r w:rsidR="00B56E7C" w:rsidRPr="00B56E7C">
        <w:rPr>
          <w:lang w:val="en-US"/>
          <w:rPrChange w:id="540" w:author="manolo" w:date="2010-12-23T14:39:00Z">
            <w:rPr/>
          </w:rPrChange>
        </w:rPr>
        <w:instrText>HYPERLINK "http://helpdesk.doit.wisc.edu/helpdesk/page.php?id=5325"</w:instrText>
      </w:r>
      <w:r w:rsidR="00B56E7C">
        <w:fldChar w:fldCharType="separate"/>
      </w:r>
      <w:r w:rsidRPr="007C34C3">
        <w:rPr>
          <w:rStyle w:val="Hipervnculo"/>
          <w:sz w:val="20"/>
          <w:szCs w:val="20"/>
          <w:lang w:val="en-US"/>
        </w:rPr>
        <w:t>http://helpdesk.doit.wisc.edu/helpdesk/page.php?id=5325</w:t>
      </w:r>
      <w:r w:rsidR="00B56E7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B56E7C">
        <w:fldChar w:fldCharType="begin"/>
      </w:r>
      <w:r w:rsidR="00B56E7C" w:rsidRPr="00B56E7C">
        <w:rPr>
          <w:lang w:val="en-US"/>
          <w:rPrChange w:id="541" w:author="manolo" w:date="2010-12-23T14:39:00Z">
            <w:rPr/>
          </w:rPrChange>
        </w:rPr>
        <w:instrText>HYPERLINK "http://helpdesk.doit.wisc.edu/helpdesk/page.php?id=5325"</w:instrText>
      </w:r>
      <w:r w:rsidR="00B56E7C">
        <w:fldChar w:fldCharType="separate"/>
      </w:r>
      <w:r w:rsidRPr="00FF7249">
        <w:rPr>
          <w:rStyle w:val="Hipervnculo"/>
          <w:sz w:val="20"/>
          <w:szCs w:val="20"/>
          <w:lang w:val="en-US"/>
        </w:rPr>
        <w:t>http://helpdesk.doit.wisc.edu/helpdesk/page.php?id=5325</w:t>
      </w:r>
      <w:r w:rsidR="00B56E7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B56E7C">
        <w:fldChar w:fldCharType="begin"/>
      </w:r>
      <w:r w:rsidR="00B56E7C" w:rsidRPr="00B56E7C">
        <w:rPr>
          <w:lang w:val="en-US"/>
          <w:rPrChange w:id="609" w:author="manolo" w:date="2010-12-23T14:39:00Z">
            <w:rPr/>
          </w:rPrChange>
        </w:rPr>
        <w:instrText>HYPERLINK "http://dev.w3.org/html5/spec/"</w:instrText>
      </w:r>
      <w:r w:rsidR="00B56E7C">
        <w:fldChar w:fldCharType="separate"/>
      </w:r>
      <w:r w:rsidRPr="00894735">
        <w:rPr>
          <w:rStyle w:val="Hipervnculo"/>
          <w:lang w:val="en-US"/>
        </w:rPr>
        <w:t>http://dev.w3.org/html5/spec/</w:t>
      </w:r>
      <w:r w:rsidR="00B56E7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A9A1469-CA31-46A1-A184-4D036D69FF36}">
  <ds:schemaRefs>
    <ds:schemaRef ds:uri="http://schemas.openxmlformats.org/officeDocument/2006/bibliography"/>
  </ds:schemaRefs>
</ds:datastoreItem>
</file>

<file path=customXml/itemProps2.xml><?xml version="1.0" encoding="utf-8"?>
<ds:datastoreItem xmlns:ds="http://schemas.openxmlformats.org/officeDocument/2006/customXml" ds:itemID="{6CD8DDB2-FAEF-44F9-8F1E-9EDBB5541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16440</Words>
  <Characters>90421</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106648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26</cp:revision>
  <cp:lastPrinted>2010-12-05T19:57:00Z</cp:lastPrinted>
  <dcterms:created xsi:type="dcterms:W3CDTF">2010-12-23T01:25:00Z</dcterms:created>
  <dcterms:modified xsi:type="dcterms:W3CDTF">2010-12-23T19:08:00Z</dcterms:modified>
</cp:coreProperties>
</file>