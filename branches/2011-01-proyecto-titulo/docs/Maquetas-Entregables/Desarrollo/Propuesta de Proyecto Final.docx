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6456C">
            <w:pPr>
              <w:pStyle w:val="Sinespaciado"/>
              <w:snapToGrid w:val="0"/>
              <w:jc w:val="both"/>
            </w:pPr>
            <w:hyperlink r:id="rId13" w:history="1">
              <w:r w:rsidR="00CC20D5">
                <w:rPr>
                  <w:rStyle w:val="Hipervnculo"/>
                </w:rPr>
                <w:t>Rogelio.elias@sonda.com</w:t>
              </w:r>
            </w:hyperlink>
          </w:p>
          <w:p w:rsidR="00CC20D5" w:rsidRDefault="00D6456C">
            <w:pPr>
              <w:pStyle w:val="Sinespaciado"/>
              <w:snapToGrid w:val="0"/>
              <w:jc w:val="both"/>
            </w:pPr>
            <w:hyperlink r:id="rId14" w:history="1">
              <w:r w:rsidR="00CC20D5">
                <w:rPr>
                  <w:rStyle w:val="Hipervnculo"/>
                </w:rPr>
                <w:t>rodrigo.riquelme@latercera.com</w:t>
              </w:r>
            </w:hyperlink>
          </w:p>
          <w:p w:rsidR="00CC20D5" w:rsidRDefault="00D6456C">
            <w:pPr>
              <w:pStyle w:val="Sinespaciado"/>
              <w:snapToGrid w:val="0"/>
              <w:jc w:val="both"/>
              <w:rPr>
                <w:b/>
              </w:rPr>
            </w:pPr>
            <w:hyperlink r:id="rId1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954CEE" w:rsidRDefault="00AF2F3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02729" w:history="1">
        <w:r w:rsidR="00954CEE" w:rsidRPr="00FF3FAA">
          <w:rPr>
            <w:rStyle w:val="Hipervnculo"/>
          </w:rPr>
          <w:t>Capítulo 1. Introducción</w:t>
        </w:r>
        <w:r w:rsidR="00954CEE">
          <w:rPr>
            <w:webHidden/>
          </w:rPr>
          <w:tab/>
        </w:r>
        <w:r w:rsidR="00954CEE">
          <w:rPr>
            <w:webHidden/>
          </w:rPr>
          <w:fldChar w:fldCharType="begin"/>
        </w:r>
        <w:r w:rsidR="00954CEE">
          <w:rPr>
            <w:webHidden/>
          </w:rPr>
          <w:instrText xml:space="preserve"> PAGEREF _Toc279302729 \h </w:instrText>
        </w:r>
        <w:r w:rsidR="00954CEE">
          <w:rPr>
            <w:webHidden/>
          </w:rPr>
        </w:r>
        <w:r w:rsidR="00954CEE">
          <w:rPr>
            <w:webHidden/>
          </w:rPr>
          <w:fldChar w:fldCharType="separate"/>
        </w:r>
        <w:r w:rsidR="00954CEE">
          <w:rPr>
            <w:webHidden/>
          </w:rPr>
          <w:t>14</w:t>
        </w:r>
        <w:r w:rsidR="00954CEE">
          <w:rPr>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0" w:history="1">
        <w:r w:rsidR="00954CEE" w:rsidRPr="00FF3FAA">
          <w:rPr>
            <w:rStyle w:val="Hipervnculo"/>
            <w:noProof/>
          </w:rPr>
          <w:t>Resumen</w:t>
        </w:r>
        <w:r w:rsidR="00954CEE">
          <w:rPr>
            <w:noProof/>
            <w:webHidden/>
          </w:rPr>
          <w:tab/>
        </w:r>
        <w:r w:rsidR="00954CEE">
          <w:rPr>
            <w:noProof/>
            <w:webHidden/>
          </w:rPr>
          <w:fldChar w:fldCharType="begin"/>
        </w:r>
        <w:r w:rsidR="00954CEE">
          <w:rPr>
            <w:noProof/>
            <w:webHidden/>
          </w:rPr>
          <w:instrText xml:space="preserve"> PAGEREF _Toc279302730 \h </w:instrText>
        </w:r>
        <w:r w:rsidR="00954CEE">
          <w:rPr>
            <w:noProof/>
            <w:webHidden/>
          </w:rPr>
        </w:r>
        <w:r w:rsidR="00954CEE">
          <w:rPr>
            <w:noProof/>
            <w:webHidden/>
          </w:rPr>
          <w:fldChar w:fldCharType="separate"/>
        </w:r>
        <w:r w:rsidR="00954CEE">
          <w:rPr>
            <w:noProof/>
            <w:webHidden/>
          </w:rPr>
          <w:t>14</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1" w:history="1">
        <w:r w:rsidR="00954CEE" w:rsidRPr="00FF3FAA">
          <w:rPr>
            <w:rStyle w:val="Hipervnculo"/>
            <w:noProof/>
          </w:rPr>
          <w:t>1.1. Formulación General del Proyecto</w:t>
        </w:r>
        <w:r w:rsidR="00954CEE">
          <w:rPr>
            <w:noProof/>
            <w:webHidden/>
          </w:rPr>
          <w:tab/>
        </w:r>
        <w:r w:rsidR="00954CEE">
          <w:rPr>
            <w:noProof/>
            <w:webHidden/>
          </w:rPr>
          <w:fldChar w:fldCharType="begin"/>
        </w:r>
        <w:r w:rsidR="00954CEE">
          <w:rPr>
            <w:noProof/>
            <w:webHidden/>
          </w:rPr>
          <w:instrText xml:space="preserve"> PAGEREF _Toc279302731 \h </w:instrText>
        </w:r>
        <w:r w:rsidR="00954CEE">
          <w:rPr>
            <w:noProof/>
            <w:webHidden/>
          </w:rPr>
        </w:r>
        <w:r w:rsidR="00954CEE">
          <w:rPr>
            <w:noProof/>
            <w:webHidden/>
          </w:rPr>
          <w:fldChar w:fldCharType="separate"/>
        </w:r>
        <w:r w:rsidR="00954CEE">
          <w:rPr>
            <w:noProof/>
            <w:webHidden/>
          </w:rPr>
          <w:t>17</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2" w:history="1">
        <w:r w:rsidR="00954CEE" w:rsidRPr="00FF3FAA">
          <w:rPr>
            <w:rStyle w:val="Hipervnculo"/>
            <w:noProof/>
            <w:kern w:val="1"/>
          </w:rPr>
          <w:t>1.2. Objetivos</w:t>
        </w:r>
        <w:r w:rsidR="00954CEE">
          <w:rPr>
            <w:noProof/>
            <w:webHidden/>
          </w:rPr>
          <w:tab/>
        </w:r>
        <w:r w:rsidR="00954CEE">
          <w:rPr>
            <w:noProof/>
            <w:webHidden/>
          </w:rPr>
          <w:fldChar w:fldCharType="begin"/>
        </w:r>
        <w:r w:rsidR="00954CEE">
          <w:rPr>
            <w:noProof/>
            <w:webHidden/>
          </w:rPr>
          <w:instrText xml:space="preserve"> PAGEREF _Toc279302732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33" w:history="1">
        <w:r w:rsidR="00954CEE" w:rsidRPr="00FF3FAA">
          <w:rPr>
            <w:rStyle w:val="Hipervnculo"/>
            <w:noProof/>
            <w:kern w:val="1"/>
          </w:rPr>
          <w:t>1.2.1.Objetivo General</w:t>
        </w:r>
        <w:r w:rsidR="00954CEE">
          <w:rPr>
            <w:noProof/>
            <w:webHidden/>
          </w:rPr>
          <w:tab/>
        </w:r>
        <w:r w:rsidR="00954CEE">
          <w:rPr>
            <w:noProof/>
            <w:webHidden/>
          </w:rPr>
          <w:fldChar w:fldCharType="begin"/>
        </w:r>
        <w:r w:rsidR="00954CEE">
          <w:rPr>
            <w:noProof/>
            <w:webHidden/>
          </w:rPr>
          <w:instrText xml:space="preserve"> PAGEREF _Toc279302733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34" w:history="1">
        <w:r w:rsidR="00954CEE" w:rsidRPr="00FF3FAA">
          <w:rPr>
            <w:rStyle w:val="Hipervnculo"/>
            <w:noProof/>
          </w:rPr>
          <w:t>1.2.1.Objetivos Específicos</w:t>
        </w:r>
        <w:r w:rsidR="00954CEE">
          <w:rPr>
            <w:noProof/>
            <w:webHidden/>
          </w:rPr>
          <w:tab/>
        </w:r>
        <w:r w:rsidR="00954CEE">
          <w:rPr>
            <w:noProof/>
            <w:webHidden/>
          </w:rPr>
          <w:fldChar w:fldCharType="begin"/>
        </w:r>
        <w:r w:rsidR="00954CEE">
          <w:rPr>
            <w:noProof/>
            <w:webHidden/>
          </w:rPr>
          <w:instrText xml:space="preserve"> PAGEREF _Toc279302734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5" w:history="1">
        <w:r w:rsidR="00954CEE" w:rsidRPr="00FF3FAA">
          <w:rPr>
            <w:rStyle w:val="Hipervnculo"/>
            <w:noProof/>
          </w:rPr>
          <w:t>1.3.Metodología a Emplear para Desarrollar el Proyecto</w:t>
        </w:r>
        <w:r w:rsidR="00954CEE">
          <w:rPr>
            <w:noProof/>
            <w:webHidden/>
          </w:rPr>
          <w:tab/>
        </w:r>
        <w:r w:rsidR="00954CEE">
          <w:rPr>
            <w:noProof/>
            <w:webHidden/>
          </w:rPr>
          <w:fldChar w:fldCharType="begin"/>
        </w:r>
        <w:r w:rsidR="00954CEE">
          <w:rPr>
            <w:noProof/>
            <w:webHidden/>
          </w:rPr>
          <w:instrText xml:space="preserve"> PAGEREF _Toc279302735 \h </w:instrText>
        </w:r>
        <w:r w:rsidR="00954CEE">
          <w:rPr>
            <w:noProof/>
            <w:webHidden/>
          </w:rPr>
        </w:r>
        <w:r w:rsidR="00954CEE">
          <w:rPr>
            <w:noProof/>
            <w:webHidden/>
          </w:rPr>
          <w:fldChar w:fldCharType="separate"/>
        </w:r>
        <w:r w:rsidR="00954CEE">
          <w:rPr>
            <w:noProof/>
            <w:webHidden/>
          </w:rPr>
          <w:t>21</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6" w:history="1">
        <w:r w:rsidR="00954CEE" w:rsidRPr="00FF3FAA">
          <w:rPr>
            <w:rStyle w:val="Hipervnculo"/>
            <w:noProof/>
          </w:rPr>
          <w:t>1.4.Planificación Inicial</w:t>
        </w:r>
        <w:r w:rsidR="00954CEE">
          <w:rPr>
            <w:noProof/>
            <w:webHidden/>
          </w:rPr>
          <w:tab/>
        </w:r>
        <w:r w:rsidR="00954CEE">
          <w:rPr>
            <w:noProof/>
            <w:webHidden/>
          </w:rPr>
          <w:fldChar w:fldCharType="begin"/>
        </w:r>
        <w:r w:rsidR="00954CEE">
          <w:rPr>
            <w:noProof/>
            <w:webHidden/>
          </w:rPr>
          <w:instrText xml:space="preserve"> PAGEREF _Toc279302736 \h </w:instrText>
        </w:r>
        <w:r w:rsidR="00954CEE">
          <w:rPr>
            <w:noProof/>
            <w:webHidden/>
          </w:rPr>
        </w:r>
        <w:r w:rsidR="00954CEE">
          <w:rPr>
            <w:noProof/>
            <w:webHidden/>
          </w:rPr>
          <w:fldChar w:fldCharType="separate"/>
        </w:r>
        <w:r w:rsidR="00954CEE">
          <w:rPr>
            <w:noProof/>
            <w:webHidden/>
          </w:rPr>
          <w:t>22</w:t>
        </w:r>
        <w:r w:rsidR="00954CEE">
          <w:rPr>
            <w:noProof/>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737" w:history="1">
        <w:r w:rsidR="00954CEE" w:rsidRPr="00FF3FAA">
          <w:rPr>
            <w:rStyle w:val="Hipervnculo"/>
          </w:rPr>
          <w:t>Capítulo 2. Marco Teórico</w:t>
        </w:r>
        <w:r w:rsidR="00954CEE">
          <w:rPr>
            <w:webHidden/>
          </w:rPr>
          <w:tab/>
        </w:r>
        <w:r w:rsidR="00954CEE">
          <w:rPr>
            <w:webHidden/>
          </w:rPr>
          <w:fldChar w:fldCharType="begin"/>
        </w:r>
        <w:r w:rsidR="00954CEE">
          <w:rPr>
            <w:webHidden/>
          </w:rPr>
          <w:instrText xml:space="preserve"> PAGEREF _Toc279302737 \h </w:instrText>
        </w:r>
        <w:r w:rsidR="00954CEE">
          <w:rPr>
            <w:webHidden/>
          </w:rPr>
        </w:r>
        <w:r w:rsidR="00954CEE">
          <w:rPr>
            <w:webHidden/>
          </w:rPr>
          <w:fldChar w:fldCharType="separate"/>
        </w:r>
        <w:r w:rsidR="00954CEE">
          <w:rPr>
            <w:webHidden/>
          </w:rPr>
          <w:t>24</w:t>
        </w:r>
        <w:r w:rsidR="00954CEE">
          <w:rPr>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8" w:history="1">
        <w:r w:rsidR="00954CEE" w:rsidRPr="00FF3FAA">
          <w:rPr>
            <w:rStyle w:val="Hipervnculo"/>
            <w:noProof/>
          </w:rPr>
          <w:t>2.1.Acceso Multimedia Universal</w:t>
        </w:r>
        <w:r w:rsidR="00954CEE">
          <w:rPr>
            <w:noProof/>
            <w:webHidden/>
          </w:rPr>
          <w:tab/>
        </w:r>
        <w:r w:rsidR="00954CEE">
          <w:rPr>
            <w:noProof/>
            <w:webHidden/>
          </w:rPr>
          <w:fldChar w:fldCharType="begin"/>
        </w:r>
        <w:r w:rsidR="00954CEE">
          <w:rPr>
            <w:noProof/>
            <w:webHidden/>
          </w:rPr>
          <w:instrText xml:space="preserve"> PAGEREF _Toc279302738 \h </w:instrText>
        </w:r>
        <w:r w:rsidR="00954CEE">
          <w:rPr>
            <w:noProof/>
            <w:webHidden/>
          </w:rPr>
        </w:r>
        <w:r w:rsidR="00954CEE">
          <w:rPr>
            <w:noProof/>
            <w:webHidden/>
          </w:rPr>
          <w:fldChar w:fldCharType="separate"/>
        </w:r>
        <w:r w:rsidR="00954CEE">
          <w:rPr>
            <w:noProof/>
            <w:webHidden/>
          </w:rPr>
          <w:t>24</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39" w:history="1">
        <w:r w:rsidR="00954CEE" w:rsidRPr="00FF3FAA">
          <w:rPr>
            <w:rStyle w:val="Hipervnculo"/>
            <w:noProof/>
          </w:rPr>
          <w:t>2.2. Protocolo XML orientado a objetos</w:t>
        </w:r>
        <w:r w:rsidR="00954CEE">
          <w:rPr>
            <w:noProof/>
            <w:webHidden/>
          </w:rPr>
          <w:tab/>
        </w:r>
        <w:r w:rsidR="00954CEE">
          <w:rPr>
            <w:noProof/>
            <w:webHidden/>
          </w:rPr>
          <w:fldChar w:fldCharType="begin"/>
        </w:r>
        <w:r w:rsidR="00954CEE">
          <w:rPr>
            <w:noProof/>
            <w:webHidden/>
          </w:rPr>
          <w:instrText xml:space="preserve"> PAGEREF _Toc279302739 \h </w:instrText>
        </w:r>
        <w:r w:rsidR="00954CEE">
          <w:rPr>
            <w:noProof/>
            <w:webHidden/>
          </w:rPr>
        </w:r>
        <w:r w:rsidR="00954CEE">
          <w:rPr>
            <w:noProof/>
            <w:webHidden/>
          </w:rPr>
          <w:fldChar w:fldCharType="separate"/>
        </w:r>
        <w:r w:rsidR="00954CEE">
          <w:rPr>
            <w:noProof/>
            <w:webHidden/>
          </w:rPr>
          <w:t>28</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0" w:history="1">
        <w:r w:rsidR="00954CEE" w:rsidRPr="00FF3FAA">
          <w:rPr>
            <w:rStyle w:val="Hipervnculo"/>
            <w:noProof/>
          </w:rPr>
          <w:t>2.2.1. SOAP</w:t>
        </w:r>
        <w:r w:rsidR="00954CEE">
          <w:rPr>
            <w:noProof/>
            <w:webHidden/>
          </w:rPr>
          <w:tab/>
        </w:r>
        <w:r w:rsidR="00954CEE">
          <w:rPr>
            <w:noProof/>
            <w:webHidden/>
          </w:rPr>
          <w:fldChar w:fldCharType="begin"/>
        </w:r>
        <w:r w:rsidR="00954CEE">
          <w:rPr>
            <w:noProof/>
            <w:webHidden/>
          </w:rPr>
          <w:instrText xml:space="preserve"> PAGEREF _Toc279302740 \h </w:instrText>
        </w:r>
        <w:r w:rsidR="00954CEE">
          <w:rPr>
            <w:noProof/>
            <w:webHidden/>
          </w:rPr>
        </w:r>
        <w:r w:rsidR="00954CEE">
          <w:rPr>
            <w:noProof/>
            <w:webHidden/>
          </w:rPr>
          <w:fldChar w:fldCharType="separate"/>
        </w:r>
        <w:r w:rsidR="00954CEE">
          <w:rPr>
            <w:noProof/>
            <w:webHidden/>
          </w:rPr>
          <w:t>28</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1" w:history="1">
        <w:r w:rsidR="00954CEE" w:rsidRPr="00FF3FAA">
          <w:rPr>
            <w:rStyle w:val="Hipervnculo"/>
            <w:noProof/>
          </w:rPr>
          <w:t>2.2.2. REST</w:t>
        </w:r>
        <w:r w:rsidR="00954CEE">
          <w:rPr>
            <w:noProof/>
            <w:webHidden/>
          </w:rPr>
          <w:tab/>
        </w:r>
        <w:r w:rsidR="00954CEE">
          <w:rPr>
            <w:noProof/>
            <w:webHidden/>
          </w:rPr>
          <w:fldChar w:fldCharType="begin"/>
        </w:r>
        <w:r w:rsidR="00954CEE">
          <w:rPr>
            <w:noProof/>
            <w:webHidden/>
          </w:rPr>
          <w:instrText xml:space="preserve"> PAGEREF _Toc279302741 \h </w:instrText>
        </w:r>
        <w:r w:rsidR="00954CEE">
          <w:rPr>
            <w:noProof/>
            <w:webHidden/>
          </w:rPr>
        </w:r>
        <w:r w:rsidR="00954CEE">
          <w:rPr>
            <w:noProof/>
            <w:webHidden/>
          </w:rPr>
          <w:fldChar w:fldCharType="separate"/>
        </w:r>
        <w:r w:rsidR="00954CEE">
          <w:rPr>
            <w:noProof/>
            <w:webHidden/>
          </w:rPr>
          <w:t>30</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2" w:history="1">
        <w:r w:rsidR="00954CEE" w:rsidRPr="00FF3FAA">
          <w:rPr>
            <w:rStyle w:val="Hipervnculo"/>
            <w:noProof/>
          </w:rPr>
          <w:t>2.2.3. RSS</w:t>
        </w:r>
        <w:r w:rsidR="00954CEE">
          <w:rPr>
            <w:noProof/>
            <w:webHidden/>
          </w:rPr>
          <w:tab/>
        </w:r>
        <w:r w:rsidR="00954CEE">
          <w:rPr>
            <w:noProof/>
            <w:webHidden/>
          </w:rPr>
          <w:fldChar w:fldCharType="begin"/>
        </w:r>
        <w:r w:rsidR="00954CEE">
          <w:rPr>
            <w:noProof/>
            <w:webHidden/>
          </w:rPr>
          <w:instrText xml:space="preserve"> PAGEREF _Toc279302742 \h </w:instrText>
        </w:r>
        <w:r w:rsidR="00954CEE">
          <w:rPr>
            <w:noProof/>
            <w:webHidden/>
          </w:rPr>
        </w:r>
        <w:r w:rsidR="00954CEE">
          <w:rPr>
            <w:noProof/>
            <w:webHidden/>
          </w:rPr>
          <w:fldChar w:fldCharType="separate"/>
        </w:r>
        <w:r w:rsidR="00954CEE">
          <w:rPr>
            <w:noProof/>
            <w:webHidden/>
          </w:rPr>
          <w:t>31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3" w:history="1">
        <w:r w:rsidR="00954CEE" w:rsidRPr="00FF3FAA">
          <w:rPr>
            <w:rStyle w:val="Hipervnculo"/>
            <w:noProof/>
          </w:rPr>
          <w:t>2.2.4. XML Orientado a MVC</w:t>
        </w:r>
        <w:r w:rsidR="00954CEE">
          <w:rPr>
            <w:noProof/>
            <w:webHidden/>
          </w:rPr>
          <w:tab/>
        </w:r>
        <w:r w:rsidR="00954CEE">
          <w:rPr>
            <w:noProof/>
            <w:webHidden/>
          </w:rPr>
          <w:fldChar w:fldCharType="begin"/>
        </w:r>
        <w:r w:rsidR="00954CEE">
          <w:rPr>
            <w:noProof/>
            <w:webHidden/>
          </w:rPr>
          <w:instrText xml:space="preserve"> PAGEREF _Toc279302743 \h </w:instrText>
        </w:r>
        <w:r w:rsidR="00954CEE">
          <w:rPr>
            <w:noProof/>
            <w:webHidden/>
          </w:rPr>
        </w:r>
        <w:r w:rsidR="00954CEE">
          <w:rPr>
            <w:noProof/>
            <w:webHidden/>
          </w:rPr>
          <w:fldChar w:fldCharType="separate"/>
        </w:r>
        <w:r w:rsidR="00954CEE">
          <w:rPr>
            <w:noProof/>
            <w:webHidden/>
          </w:rPr>
          <w:t>32</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4" w:history="1">
        <w:r w:rsidR="00954CEE" w:rsidRPr="00FF3FAA">
          <w:rPr>
            <w:rStyle w:val="Hipervnculo"/>
            <w:noProof/>
          </w:rPr>
          <w:t>2.3.1.Servidor  Web</w:t>
        </w:r>
        <w:r w:rsidR="00954CEE">
          <w:rPr>
            <w:noProof/>
            <w:webHidden/>
          </w:rPr>
          <w:tab/>
        </w:r>
        <w:r w:rsidR="00954CEE">
          <w:rPr>
            <w:noProof/>
            <w:webHidden/>
          </w:rPr>
          <w:fldChar w:fldCharType="begin"/>
        </w:r>
        <w:r w:rsidR="00954CEE">
          <w:rPr>
            <w:noProof/>
            <w:webHidden/>
          </w:rPr>
          <w:instrText xml:space="preserve"> PAGEREF _Toc279302744 \h </w:instrText>
        </w:r>
        <w:r w:rsidR="00954CEE">
          <w:rPr>
            <w:noProof/>
            <w:webHidden/>
          </w:rPr>
        </w:r>
        <w:r w:rsidR="00954CEE">
          <w:rPr>
            <w:noProof/>
            <w:webHidden/>
          </w:rPr>
          <w:fldChar w:fldCharType="separate"/>
        </w:r>
        <w:r w:rsidR="00954CEE">
          <w:rPr>
            <w:noProof/>
            <w:webHidden/>
          </w:rPr>
          <w:t>33</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5" w:history="1">
        <w:r w:rsidR="00954CEE" w:rsidRPr="00FF3FAA">
          <w:rPr>
            <w:rStyle w:val="Hipervnculo"/>
            <w:noProof/>
            <w:lang w:val="es-ES"/>
          </w:rPr>
          <w:t>2.3.2. Stream</w:t>
        </w:r>
        <w:r w:rsidR="00954CEE">
          <w:rPr>
            <w:noProof/>
            <w:webHidden/>
          </w:rPr>
          <w:tab/>
        </w:r>
        <w:r w:rsidR="00954CEE">
          <w:rPr>
            <w:noProof/>
            <w:webHidden/>
          </w:rPr>
          <w:fldChar w:fldCharType="begin"/>
        </w:r>
        <w:r w:rsidR="00954CEE">
          <w:rPr>
            <w:noProof/>
            <w:webHidden/>
          </w:rPr>
          <w:instrText xml:space="preserve"> PAGEREF _Toc279302745 \h </w:instrText>
        </w:r>
        <w:r w:rsidR="00954CEE">
          <w:rPr>
            <w:noProof/>
            <w:webHidden/>
          </w:rPr>
        </w:r>
        <w:r w:rsidR="00954CEE">
          <w:rPr>
            <w:noProof/>
            <w:webHidden/>
          </w:rPr>
          <w:fldChar w:fldCharType="separate"/>
        </w:r>
        <w:r w:rsidR="00954CEE">
          <w:rPr>
            <w:noProof/>
            <w:webHidden/>
          </w:rPr>
          <w:t>34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6" w:history="1">
        <w:r w:rsidR="00954CEE" w:rsidRPr="00FF3FAA">
          <w:rPr>
            <w:rStyle w:val="Hipervnculo"/>
            <w:noProof/>
            <w:lang w:val="es-ES"/>
          </w:rPr>
          <w:t>2.3.2.1. HTTP Delivery</w:t>
        </w:r>
        <w:r w:rsidR="00954CEE">
          <w:rPr>
            <w:noProof/>
            <w:webHidden/>
          </w:rPr>
          <w:tab/>
        </w:r>
        <w:r w:rsidR="00954CEE">
          <w:rPr>
            <w:noProof/>
            <w:webHidden/>
          </w:rPr>
          <w:fldChar w:fldCharType="begin"/>
        </w:r>
        <w:r w:rsidR="00954CEE">
          <w:rPr>
            <w:noProof/>
            <w:webHidden/>
          </w:rPr>
          <w:instrText xml:space="preserve"> PAGEREF _Toc279302746 \h </w:instrText>
        </w:r>
        <w:r w:rsidR="00954CEE">
          <w:rPr>
            <w:noProof/>
            <w:webHidden/>
          </w:rPr>
        </w:r>
        <w:r w:rsidR="00954CEE">
          <w:rPr>
            <w:noProof/>
            <w:webHidden/>
          </w:rPr>
          <w:fldChar w:fldCharType="separate"/>
        </w:r>
        <w:r w:rsidR="00954CEE">
          <w:rPr>
            <w:noProof/>
            <w:webHidden/>
          </w:rPr>
          <w:t>34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7" w:history="1">
        <w:r w:rsidR="00954CEE" w:rsidRPr="00FF3FAA">
          <w:rPr>
            <w:rStyle w:val="Hipervnculo"/>
            <w:noProof/>
          </w:rPr>
          <w:t>2.3.2.2.Streaming</w:t>
        </w:r>
        <w:r w:rsidR="00954CEE">
          <w:rPr>
            <w:noProof/>
            <w:webHidden/>
          </w:rPr>
          <w:tab/>
        </w:r>
        <w:r w:rsidR="00954CEE">
          <w:rPr>
            <w:noProof/>
            <w:webHidden/>
          </w:rPr>
          <w:fldChar w:fldCharType="begin"/>
        </w:r>
        <w:r w:rsidR="00954CEE">
          <w:rPr>
            <w:noProof/>
            <w:webHidden/>
          </w:rPr>
          <w:instrText xml:space="preserve"> PAGEREF _Toc279302747 \h </w:instrText>
        </w:r>
        <w:r w:rsidR="00954CEE">
          <w:rPr>
            <w:noProof/>
            <w:webHidden/>
          </w:rPr>
        </w:r>
        <w:r w:rsidR="00954CEE">
          <w:rPr>
            <w:noProof/>
            <w:webHidden/>
          </w:rPr>
          <w:fldChar w:fldCharType="separate"/>
        </w:r>
        <w:r w:rsidR="00954CEE">
          <w:rPr>
            <w:noProof/>
            <w:webHidden/>
          </w:rPr>
          <w:t>35</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48" w:history="1">
        <w:r w:rsidR="00954CEE" w:rsidRPr="00FF3FAA">
          <w:rPr>
            <w:rStyle w:val="Hipervnculo"/>
            <w:noProof/>
            <w:lang w:val="es-ES"/>
          </w:rPr>
          <w:t>2.3.2.3. Media Streaming</w:t>
        </w:r>
        <w:r w:rsidR="00954CEE">
          <w:rPr>
            <w:noProof/>
            <w:webHidden/>
          </w:rPr>
          <w:tab/>
        </w:r>
        <w:r w:rsidR="00954CEE">
          <w:rPr>
            <w:noProof/>
            <w:webHidden/>
          </w:rPr>
          <w:fldChar w:fldCharType="begin"/>
        </w:r>
        <w:r w:rsidR="00954CEE">
          <w:rPr>
            <w:noProof/>
            <w:webHidden/>
          </w:rPr>
          <w:instrText xml:space="preserve"> PAGEREF _Toc279302748 \h </w:instrText>
        </w:r>
        <w:r w:rsidR="00954CEE">
          <w:rPr>
            <w:noProof/>
            <w:webHidden/>
          </w:rPr>
        </w:r>
        <w:r w:rsidR="00954CEE">
          <w:rPr>
            <w:noProof/>
            <w:webHidden/>
          </w:rPr>
          <w:fldChar w:fldCharType="separate"/>
        </w:r>
        <w:r w:rsidR="00954CEE">
          <w:rPr>
            <w:noProof/>
            <w:webHidden/>
          </w:rPr>
          <w:t>36</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49" w:history="1">
        <w:r w:rsidR="00954CEE" w:rsidRPr="00FF3FAA">
          <w:rPr>
            <w:rStyle w:val="Hipervnculo"/>
            <w:noProof/>
          </w:rPr>
          <w:t>2.4.Codecs de Video</w:t>
        </w:r>
        <w:r w:rsidR="00954CEE">
          <w:rPr>
            <w:noProof/>
            <w:webHidden/>
          </w:rPr>
          <w:tab/>
        </w:r>
        <w:r w:rsidR="00954CEE">
          <w:rPr>
            <w:noProof/>
            <w:webHidden/>
          </w:rPr>
          <w:fldChar w:fldCharType="begin"/>
        </w:r>
        <w:r w:rsidR="00954CEE">
          <w:rPr>
            <w:noProof/>
            <w:webHidden/>
          </w:rPr>
          <w:instrText xml:space="preserve"> PAGEREF _Toc279302749 \h </w:instrText>
        </w:r>
        <w:r w:rsidR="00954CEE">
          <w:rPr>
            <w:noProof/>
            <w:webHidden/>
          </w:rPr>
        </w:r>
        <w:r w:rsidR="00954CEE">
          <w:rPr>
            <w:noProof/>
            <w:webHidden/>
          </w:rPr>
          <w:fldChar w:fldCharType="separate"/>
        </w:r>
        <w:r w:rsidR="00954CEE">
          <w:rPr>
            <w:noProof/>
            <w:webHidden/>
          </w:rPr>
          <w:t>39</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0" w:history="1">
        <w:r w:rsidR="00954CEE" w:rsidRPr="00FF3FAA">
          <w:rPr>
            <w:rStyle w:val="Hipervnculo"/>
            <w:noProof/>
            <w:lang w:val="es-ES"/>
          </w:rPr>
          <w:t>2.4.1. H263 Sorenson</w:t>
        </w:r>
        <w:r w:rsidR="00954CEE">
          <w:rPr>
            <w:noProof/>
            <w:webHidden/>
          </w:rPr>
          <w:tab/>
        </w:r>
        <w:r w:rsidR="00954CEE">
          <w:rPr>
            <w:noProof/>
            <w:webHidden/>
          </w:rPr>
          <w:fldChar w:fldCharType="begin"/>
        </w:r>
        <w:r w:rsidR="00954CEE">
          <w:rPr>
            <w:noProof/>
            <w:webHidden/>
          </w:rPr>
          <w:instrText xml:space="preserve"> PAGEREF _Toc279302750 \h </w:instrText>
        </w:r>
        <w:r w:rsidR="00954CEE">
          <w:rPr>
            <w:noProof/>
            <w:webHidden/>
          </w:rPr>
        </w:r>
        <w:r w:rsidR="00954CEE">
          <w:rPr>
            <w:noProof/>
            <w:webHidden/>
          </w:rPr>
          <w:fldChar w:fldCharType="separate"/>
        </w:r>
        <w:r w:rsidR="00954CEE">
          <w:rPr>
            <w:noProof/>
            <w:webHidden/>
          </w:rPr>
          <w:t>40</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1" w:history="1">
        <w:r w:rsidR="00954CEE" w:rsidRPr="00FF3FAA">
          <w:rPr>
            <w:rStyle w:val="Hipervnculo"/>
            <w:noProof/>
          </w:rPr>
          <w:t>2.4.2. H264 Mpeg-4 Parte 10</w:t>
        </w:r>
        <w:r w:rsidR="00954CEE">
          <w:rPr>
            <w:noProof/>
            <w:webHidden/>
          </w:rPr>
          <w:tab/>
        </w:r>
        <w:r w:rsidR="00954CEE">
          <w:rPr>
            <w:noProof/>
            <w:webHidden/>
          </w:rPr>
          <w:fldChar w:fldCharType="begin"/>
        </w:r>
        <w:r w:rsidR="00954CEE">
          <w:rPr>
            <w:noProof/>
            <w:webHidden/>
          </w:rPr>
          <w:instrText xml:space="preserve"> PAGEREF _Toc279302751 \h </w:instrText>
        </w:r>
        <w:r w:rsidR="00954CEE">
          <w:rPr>
            <w:noProof/>
            <w:webHidden/>
          </w:rPr>
        </w:r>
        <w:r w:rsidR="00954CEE">
          <w:rPr>
            <w:noProof/>
            <w:webHidden/>
          </w:rPr>
          <w:fldChar w:fldCharType="separate"/>
        </w:r>
        <w:r w:rsidR="00954CEE">
          <w:rPr>
            <w:noProof/>
            <w:webHidden/>
          </w:rPr>
          <w:t>40</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2" w:history="1">
        <w:r w:rsidR="00954CEE" w:rsidRPr="00FF3FAA">
          <w:rPr>
            <w:rStyle w:val="Hipervnculo"/>
            <w:noProof/>
          </w:rPr>
          <w:t>2.4.4. OGG Theora</w:t>
        </w:r>
        <w:r w:rsidR="00954CEE">
          <w:rPr>
            <w:noProof/>
            <w:webHidden/>
          </w:rPr>
          <w:tab/>
        </w:r>
        <w:r w:rsidR="00954CEE">
          <w:rPr>
            <w:noProof/>
            <w:webHidden/>
          </w:rPr>
          <w:fldChar w:fldCharType="begin"/>
        </w:r>
        <w:r w:rsidR="00954CEE">
          <w:rPr>
            <w:noProof/>
            <w:webHidden/>
          </w:rPr>
          <w:instrText xml:space="preserve"> PAGEREF _Toc279302752 \h </w:instrText>
        </w:r>
        <w:r w:rsidR="00954CEE">
          <w:rPr>
            <w:noProof/>
            <w:webHidden/>
          </w:rPr>
        </w:r>
        <w:r w:rsidR="00954CEE">
          <w:rPr>
            <w:noProof/>
            <w:webHidden/>
          </w:rPr>
          <w:fldChar w:fldCharType="separate"/>
        </w:r>
        <w:r w:rsidR="00954CEE">
          <w:rPr>
            <w:noProof/>
            <w:webHidden/>
          </w:rPr>
          <w:t>41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3" w:history="1">
        <w:r w:rsidR="00954CEE" w:rsidRPr="00FF3FAA">
          <w:rPr>
            <w:rStyle w:val="Hipervnculo"/>
            <w:noProof/>
            <w:lang w:val="es-ES"/>
          </w:rPr>
          <w:t>2.4.5. MPEG-4</w:t>
        </w:r>
        <w:r w:rsidR="00954CEE">
          <w:rPr>
            <w:noProof/>
            <w:webHidden/>
          </w:rPr>
          <w:tab/>
        </w:r>
        <w:r w:rsidR="00954CEE">
          <w:rPr>
            <w:noProof/>
            <w:webHidden/>
          </w:rPr>
          <w:fldChar w:fldCharType="begin"/>
        </w:r>
        <w:r w:rsidR="00954CEE">
          <w:rPr>
            <w:noProof/>
            <w:webHidden/>
          </w:rPr>
          <w:instrText xml:space="preserve"> PAGEREF _Toc279302753 \h </w:instrText>
        </w:r>
        <w:r w:rsidR="00954CEE">
          <w:rPr>
            <w:noProof/>
            <w:webHidden/>
          </w:rPr>
        </w:r>
        <w:r w:rsidR="00954CEE">
          <w:rPr>
            <w:noProof/>
            <w:webHidden/>
          </w:rPr>
          <w:fldChar w:fldCharType="separate"/>
        </w:r>
        <w:r w:rsidR="00954CEE">
          <w:rPr>
            <w:noProof/>
            <w:webHidden/>
          </w:rPr>
          <w:t>41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4" w:history="1">
        <w:r w:rsidR="00954CEE" w:rsidRPr="00FF3FAA">
          <w:rPr>
            <w:rStyle w:val="Hipervnculo"/>
            <w:noProof/>
            <w:lang w:val="es-ES"/>
          </w:rPr>
          <w:t>2.4.6. WMV</w:t>
        </w:r>
        <w:r w:rsidR="00954CEE">
          <w:rPr>
            <w:noProof/>
            <w:webHidden/>
          </w:rPr>
          <w:tab/>
        </w:r>
        <w:r w:rsidR="00954CEE">
          <w:rPr>
            <w:noProof/>
            <w:webHidden/>
          </w:rPr>
          <w:fldChar w:fldCharType="begin"/>
        </w:r>
        <w:r w:rsidR="00954CEE">
          <w:rPr>
            <w:noProof/>
            <w:webHidden/>
          </w:rPr>
          <w:instrText xml:space="preserve"> PAGEREF _Toc279302754 \h </w:instrText>
        </w:r>
        <w:r w:rsidR="00954CEE">
          <w:rPr>
            <w:noProof/>
            <w:webHidden/>
          </w:rPr>
        </w:r>
        <w:r w:rsidR="00954CEE">
          <w:rPr>
            <w:noProof/>
            <w:webHidden/>
          </w:rPr>
          <w:fldChar w:fldCharType="separate"/>
        </w:r>
        <w:r w:rsidR="00954CEE">
          <w:rPr>
            <w:noProof/>
            <w:webHidden/>
          </w:rPr>
          <w:t>42</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55" w:history="1">
        <w:r w:rsidR="00954CEE" w:rsidRPr="00FF3FAA">
          <w:rPr>
            <w:rStyle w:val="Hipervnculo"/>
            <w:noProof/>
          </w:rPr>
          <w:t>2.5. Tecnologías Clientes</w:t>
        </w:r>
        <w:r w:rsidR="00954CEE">
          <w:rPr>
            <w:noProof/>
            <w:webHidden/>
          </w:rPr>
          <w:tab/>
        </w:r>
        <w:r w:rsidR="00954CEE">
          <w:rPr>
            <w:noProof/>
            <w:webHidden/>
          </w:rPr>
          <w:fldChar w:fldCharType="begin"/>
        </w:r>
        <w:r w:rsidR="00954CEE">
          <w:rPr>
            <w:noProof/>
            <w:webHidden/>
          </w:rPr>
          <w:instrText xml:space="preserve"> PAGEREF _Toc279302755 \h </w:instrText>
        </w:r>
        <w:r w:rsidR="00954CEE">
          <w:rPr>
            <w:noProof/>
            <w:webHidden/>
          </w:rPr>
        </w:r>
        <w:r w:rsidR="00954CEE">
          <w:rPr>
            <w:noProof/>
            <w:webHidden/>
          </w:rPr>
          <w:fldChar w:fldCharType="separate"/>
        </w:r>
        <w:r w:rsidR="00954CEE">
          <w:rPr>
            <w:noProof/>
            <w:webHidden/>
          </w:rPr>
          <w:t>43</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6" w:history="1">
        <w:r w:rsidR="00954CEE" w:rsidRPr="00FF3FAA">
          <w:rPr>
            <w:rStyle w:val="Hipervnculo"/>
            <w:noProof/>
            <w:lang w:val="es-ES"/>
          </w:rPr>
          <w:t>2.5.1. Real Media Player</w:t>
        </w:r>
        <w:r w:rsidR="00954CEE">
          <w:rPr>
            <w:noProof/>
            <w:webHidden/>
          </w:rPr>
          <w:tab/>
        </w:r>
        <w:r w:rsidR="00954CEE">
          <w:rPr>
            <w:noProof/>
            <w:webHidden/>
          </w:rPr>
          <w:fldChar w:fldCharType="begin"/>
        </w:r>
        <w:r w:rsidR="00954CEE">
          <w:rPr>
            <w:noProof/>
            <w:webHidden/>
          </w:rPr>
          <w:instrText xml:space="preserve"> PAGEREF _Toc279302756 \h </w:instrText>
        </w:r>
        <w:r w:rsidR="00954CEE">
          <w:rPr>
            <w:noProof/>
            <w:webHidden/>
          </w:rPr>
        </w:r>
        <w:r w:rsidR="00954CEE">
          <w:rPr>
            <w:noProof/>
            <w:webHidden/>
          </w:rPr>
          <w:fldChar w:fldCharType="separate"/>
        </w:r>
        <w:r w:rsidR="00954CEE">
          <w:rPr>
            <w:noProof/>
            <w:webHidden/>
          </w:rPr>
          <w:t>44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7" w:history="1">
        <w:r w:rsidR="00954CEE" w:rsidRPr="00FF3FAA">
          <w:rPr>
            <w:rStyle w:val="Hipervnculo"/>
            <w:noProof/>
            <w:lang w:val="es-ES"/>
          </w:rPr>
          <w:t>2.5.2. Windows Media Player</w:t>
        </w:r>
        <w:r w:rsidR="00954CEE">
          <w:rPr>
            <w:noProof/>
            <w:webHidden/>
          </w:rPr>
          <w:tab/>
        </w:r>
        <w:r w:rsidR="00954CEE">
          <w:rPr>
            <w:noProof/>
            <w:webHidden/>
          </w:rPr>
          <w:fldChar w:fldCharType="begin"/>
        </w:r>
        <w:r w:rsidR="00954CEE">
          <w:rPr>
            <w:noProof/>
            <w:webHidden/>
          </w:rPr>
          <w:instrText xml:space="preserve"> PAGEREF _Toc279302757 \h </w:instrText>
        </w:r>
        <w:r w:rsidR="00954CEE">
          <w:rPr>
            <w:noProof/>
            <w:webHidden/>
          </w:rPr>
        </w:r>
        <w:r w:rsidR="00954CEE">
          <w:rPr>
            <w:noProof/>
            <w:webHidden/>
          </w:rPr>
          <w:fldChar w:fldCharType="separate"/>
        </w:r>
        <w:r w:rsidR="00954CEE">
          <w:rPr>
            <w:noProof/>
            <w:webHidden/>
          </w:rPr>
          <w:t>45</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8" w:history="1">
        <w:r w:rsidR="00954CEE" w:rsidRPr="00FF3FAA">
          <w:rPr>
            <w:rStyle w:val="Hipervnculo"/>
            <w:noProof/>
            <w:lang w:val="es-ES"/>
          </w:rPr>
          <w:t>2.5.3.Quicktime Player</w:t>
        </w:r>
        <w:r w:rsidR="00954CEE">
          <w:rPr>
            <w:noProof/>
            <w:webHidden/>
          </w:rPr>
          <w:tab/>
        </w:r>
        <w:r w:rsidR="00954CEE">
          <w:rPr>
            <w:noProof/>
            <w:webHidden/>
          </w:rPr>
          <w:fldChar w:fldCharType="begin"/>
        </w:r>
        <w:r w:rsidR="00954CEE">
          <w:rPr>
            <w:noProof/>
            <w:webHidden/>
          </w:rPr>
          <w:instrText xml:space="preserve"> PAGEREF _Toc279302758 \h </w:instrText>
        </w:r>
        <w:r w:rsidR="00954CEE">
          <w:rPr>
            <w:noProof/>
            <w:webHidden/>
          </w:rPr>
        </w:r>
        <w:r w:rsidR="00954CEE">
          <w:rPr>
            <w:noProof/>
            <w:webHidden/>
          </w:rPr>
          <w:fldChar w:fldCharType="separate"/>
        </w:r>
        <w:r w:rsidR="00954CEE">
          <w:rPr>
            <w:noProof/>
            <w:webHidden/>
          </w:rPr>
          <w:t>46</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59" w:history="1">
        <w:r w:rsidR="00954CEE" w:rsidRPr="00FF3FAA">
          <w:rPr>
            <w:rStyle w:val="Hipervnculo"/>
            <w:noProof/>
          </w:rPr>
          <w:t>2.5.4. Adobe Flash</w:t>
        </w:r>
        <w:r w:rsidR="00954CEE">
          <w:rPr>
            <w:noProof/>
            <w:webHidden/>
          </w:rPr>
          <w:tab/>
        </w:r>
        <w:r w:rsidR="00954CEE">
          <w:rPr>
            <w:noProof/>
            <w:webHidden/>
          </w:rPr>
          <w:fldChar w:fldCharType="begin"/>
        </w:r>
        <w:r w:rsidR="00954CEE">
          <w:rPr>
            <w:noProof/>
            <w:webHidden/>
          </w:rPr>
          <w:instrText xml:space="preserve"> PAGEREF _Toc279302759 \h </w:instrText>
        </w:r>
        <w:r w:rsidR="00954CEE">
          <w:rPr>
            <w:noProof/>
            <w:webHidden/>
          </w:rPr>
        </w:r>
        <w:r w:rsidR="00954CEE">
          <w:rPr>
            <w:noProof/>
            <w:webHidden/>
          </w:rPr>
          <w:fldChar w:fldCharType="separate"/>
        </w:r>
        <w:r w:rsidR="00954CEE">
          <w:rPr>
            <w:noProof/>
            <w:webHidden/>
          </w:rPr>
          <w:t>47</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0" w:history="1">
        <w:r w:rsidR="00954CEE" w:rsidRPr="00FF3FAA">
          <w:rPr>
            <w:rStyle w:val="Hipervnculo"/>
            <w:noProof/>
            <w:lang w:val="es-ES"/>
          </w:rPr>
          <w:t>2.5.5.Video HTML5</w:t>
        </w:r>
        <w:r w:rsidR="00954CEE">
          <w:rPr>
            <w:noProof/>
            <w:webHidden/>
          </w:rPr>
          <w:tab/>
        </w:r>
        <w:r w:rsidR="00954CEE">
          <w:rPr>
            <w:noProof/>
            <w:webHidden/>
          </w:rPr>
          <w:fldChar w:fldCharType="begin"/>
        </w:r>
        <w:r w:rsidR="00954CEE">
          <w:rPr>
            <w:noProof/>
            <w:webHidden/>
          </w:rPr>
          <w:instrText xml:space="preserve"> PAGEREF _Toc279302760 \h </w:instrText>
        </w:r>
        <w:r w:rsidR="00954CEE">
          <w:rPr>
            <w:noProof/>
            <w:webHidden/>
          </w:rPr>
        </w:r>
        <w:r w:rsidR="00954CEE">
          <w:rPr>
            <w:noProof/>
            <w:webHidden/>
          </w:rPr>
          <w:fldChar w:fldCharType="separate"/>
        </w:r>
        <w:r w:rsidR="00954CEE">
          <w:rPr>
            <w:noProof/>
            <w:webHidden/>
          </w:rPr>
          <w:t>50</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61" w:history="1">
        <w:r w:rsidR="00954CEE" w:rsidRPr="00FF3FAA">
          <w:rPr>
            <w:rStyle w:val="Hipervnculo"/>
            <w:noProof/>
          </w:rPr>
          <w:t>2.6. Conversión de videos</w:t>
        </w:r>
        <w:r w:rsidR="00954CEE">
          <w:rPr>
            <w:noProof/>
            <w:webHidden/>
          </w:rPr>
          <w:tab/>
        </w:r>
        <w:r w:rsidR="00954CEE">
          <w:rPr>
            <w:noProof/>
            <w:webHidden/>
          </w:rPr>
          <w:fldChar w:fldCharType="begin"/>
        </w:r>
        <w:r w:rsidR="00954CEE">
          <w:rPr>
            <w:noProof/>
            <w:webHidden/>
          </w:rPr>
          <w:instrText xml:space="preserve"> PAGEREF _Toc279302761 \h </w:instrText>
        </w:r>
        <w:r w:rsidR="00954CEE">
          <w:rPr>
            <w:noProof/>
            <w:webHidden/>
          </w:rPr>
        </w:r>
        <w:r w:rsidR="00954CEE">
          <w:rPr>
            <w:noProof/>
            <w:webHidden/>
          </w:rPr>
          <w:fldChar w:fldCharType="separate"/>
        </w:r>
        <w:r w:rsidR="00954CEE">
          <w:rPr>
            <w:noProof/>
            <w:webHidden/>
          </w:rPr>
          <w:t>51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2" w:history="1">
        <w:r w:rsidR="00954CEE" w:rsidRPr="00FF3FAA">
          <w:rPr>
            <w:rStyle w:val="Hipervnculo"/>
            <w:noProof/>
          </w:rPr>
          <w:t>2.6.1.FFmpeg</w:t>
        </w:r>
        <w:r w:rsidR="00954CEE">
          <w:rPr>
            <w:noProof/>
            <w:webHidden/>
          </w:rPr>
          <w:tab/>
        </w:r>
        <w:r w:rsidR="00954CEE">
          <w:rPr>
            <w:noProof/>
            <w:webHidden/>
          </w:rPr>
          <w:fldChar w:fldCharType="begin"/>
        </w:r>
        <w:r w:rsidR="00954CEE">
          <w:rPr>
            <w:noProof/>
            <w:webHidden/>
          </w:rPr>
          <w:instrText xml:space="preserve"> PAGEREF _Toc279302762 \h </w:instrText>
        </w:r>
        <w:r w:rsidR="00954CEE">
          <w:rPr>
            <w:noProof/>
            <w:webHidden/>
          </w:rPr>
        </w:r>
        <w:r w:rsidR="00954CEE">
          <w:rPr>
            <w:noProof/>
            <w:webHidden/>
          </w:rPr>
          <w:fldChar w:fldCharType="separate"/>
        </w:r>
        <w:r w:rsidR="00954CEE">
          <w:rPr>
            <w:noProof/>
            <w:webHidden/>
          </w:rPr>
          <w:t>51</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63" w:history="1">
        <w:r w:rsidR="00954CEE" w:rsidRPr="00FF3FAA">
          <w:rPr>
            <w:rStyle w:val="Hipervnculo"/>
            <w:noProof/>
          </w:rPr>
          <w:t>2.7. IPTV</w:t>
        </w:r>
        <w:r w:rsidR="00954CEE">
          <w:rPr>
            <w:noProof/>
            <w:webHidden/>
          </w:rPr>
          <w:tab/>
        </w:r>
        <w:r w:rsidR="00954CEE">
          <w:rPr>
            <w:noProof/>
            <w:webHidden/>
          </w:rPr>
          <w:fldChar w:fldCharType="begin"/>
        </w:r>
        <w:r w:rsidR="00954CEE">
          <w:rPr>
            <w:noProof/>
            <w:webHidden/>
          </w:rPr>
          <w:instrText xml:space="preserve"> PAGEREF _Toc279302763 \h </w:instrText>
        </w:r>
        <w:r w:rsidR="00954CEE">
          <w:rPr>
            <w:noProof/>
            <w:webHidden/>
          </w:rPr>
        </w:r>
        <w:r w:rsidR="00954CEE">
          <w:rPr>
            <w:noProof/>
            <w:webHidden/>
          </w:rPr>
          <w:fldChar w:fldCharType="separate"/>
        </w:r>
        <w:r w:rsidR="00954CEE">
          <w:rPr>
            <w:noProof/>
            <w:webHidden/>
          </w:rPr>
          <w:t>53</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64" w:history="1">
        <w:r w:rsidR="00954CEE" w:rsidRPr="00FF3FAA">
          <w:rPr>
            <w:rStyle w:val="Hipervnculo"/>
            <w:noProof/>
          </w:rPr>
          <w:t>2.8. Metodología de Desarrollo</w:t>
        </w:r>
        <w:r w:rsidR="00954CEE">
          <w:rPr>
            <w:noProof/>
            <w:webHidden/>
          </w:rPr>
          <w:tab/>
        </w:r>
        <w:r w:rsidR="00954CEE">
          <w:rPr>
            <w:noProof/>
            <w:webHidden/>
          </w:rPr>
          <w:fldChar w:fldCharType="begin"/>
        </w:r>
        <w:r w:rsidR="00954CEE">
          <w:rPr>
            <w:noProof/>
            <w:webHidden/>
          </w:rPr>
          <w:instrText xml:space="preserve"> PAGEREF _Toc279302764 \h </w:instrText>
        </w:r>
        <w:r w:rsidR="00954CEE">
          <w:rPr>
            <w:noProof/>
            <w:webHidden/>
          </w:rPr>
        </w:r>
        <w:r w:rsidR="00954CEE">
          <w:rPr>
            <w:noProof/>
            <w:webHidden/>
          </w:rPr>
          <w:fldChar w:fldCharType="separate"/>
        </w:r>
        <w:r w:rsidR="00954CEE">
          <w:rPr>
            <w:noProof/>
            <w:webHidden/>
          </w:rPr>
          <w:t>55</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5" w:history="1">
        <w:r w:rsidR="00954CEE" w:rsidRPr="00FF3FAA">
          <w:rPr>
            <w:rStyle w:val="Hipervnculo"/>
            <w:noProof/>
          </w:rPr>
          <w:t>2.8.1. Extreme Programming</w:t>
        </w:r>
        <w:r w:rsidR="00954CEE">
          <w:rPr>
            <w:noProof/>
            <w:webHidden/>
          </w:rPr>
          <w:tab/>
        </w:r>
        <w:r w:rsidR="00954CEE">
          <w:rPr>
            <w:noProof/>
            <w:webHidden/>
          </w:rPr>
          <w:fldChar w:fldCharType="begin"/>
        </w:r>
        <w:r w:rsidR="00954CEE">
          <w:rPr>
            <w:noProof/>
            <w:webHidden/>
          </w:rPr>
          <w:instrText xml:space="preserve"> PAGEREF _Toc279302765 \h </w:instrText>
        </w:r>
        <w:r w:rsidR="00954CEE">
          <w:rPr>
            <w:noProof/>
            <w:webHidden/>
          </w:rPr>
        </w:r>
        <w:r w:rsidR="00954CEE">
          <w:rPr>
            <w:noProof/>
            <w:webHidden/>
          </w:rPr>
          <w:fldChar w:fldCharType="separate"/>
        </w:r>
        <w:r w:rsidR="00954CEE">
          <w:rPr>
            <w:noProof/>
            <w:webHidden/>
          </w:rPr>
          <w:t>56</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6" w:history="1">
        <w:r w:rsidR="00954CEE" w:rsidRPr="00FF3FAA">
          <w:rPr>
            <w:rStyle w:val="Hipervnculo"/>
            <w:noProof/>
          </w:rPr>
          <w:t>2.8.2.Scrum</w:t>
        </w:r>
        <w:r w:rsidR="00954CEE">
          <w:rPr>
            <w:noProof/>
            <w:webHidden/>
          </w:rPr>
          <w:tab/>
        </w:r>
        <w:r w:rsidR="00954CEE">
          <w:rPr>
            <w:noProof/>
            <w:webHidden/>
          </w:rPr>
          <w:fldChar w:fldCharType="begin"/>
        </w:r>
        <w:r w:rsidR="00954CEE">
          <w:rPr>
            <w:noProof/>
            <w:webHidden/>
          </w:rPr>
          <w:instrText xml:space="preserve"> PAGEREF _Toc279302766 \h </w:instrText>
        </w:r>
        <w:r w:rsidR="00954CEE">
          <w:rPr>
            <w:noProof/>
            <w:webHidden/>
          </w:rPr>
        </w:r>
        <w:r w:rsidR="00954CEE">
          <w:rPr>
            <w:noProof/>
            <w:webHidden/>
          </w:rPr>
          <w:fldChar w:fldCharType="separate"/>
        </w:r>
        <w:r w:rsidR="00954CEE">
          <w:rPr>
            <w:noProof/>
            <w:webHidden/>
          </w:rPr>
          <w:t>59</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7" w:history="1">
        <w:r w:rsidR="00954CEE" w:rsidRPr="00FF3FAA">
          <w:rPr>
            <w:rStyle w:val="Hipervnculo"/>
            <w:noProof/>
          </w:rPr>
          <w:t>2.8.3.Software Libre</w:t>
        </w:r>
        <w:r w:rsidR="00954CEE">
          <w:rPr>
            <w:noProof/>
            <w:webHidden/>
          </w:rPr>
          <w:tab/>
        </w:r>
        <w:r w:rsidR="00954CEE">
          <w:rPr>
            <w:noProof/>
            <w:webHidden/>
          </w:rPr>
          <w:fldChar w:fldCharType="begin"/>
        </w:r>
        <w:r w:rsidR="00954CEE">
          <w:rPr>
            <w:noProof/>
            <w:webHidden/>
          </w:rPr>
          <w:instrText xml:space="preserve"> PAGEREF _Toc279302767 \h </w:instrText>
        </w:r>
        <w:r w:rsidR="00954CEE">
          <w:rPr>
            <w:noProof/>
            <w:webHidden/>
          </w:rPr>
        </w:r>
        <w:r w:rsidR="00954CEE">
          <w:rPr>
            <w:noProof/>
            <w:webHidden/>
          </w:rPr>
          <w:fldChar w:fldCharType="separate"/>
        </w:r>
        <w:r w:rsidR="00954CEE">
          <w:rPr>
            <w:noProof/>
            <w:webHidden/>
          </w:rPr>
          <w:t>61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68" w:history="1">
        <w:r w:rsidR="00954CEE" w:rsidRPr="00FF3FAA">
          <w:rPr>
            <w:rStyle w:val="Hipervnculo"/>
            <w:noProof/>
          </w:rPr>
          <w:t>2.8.3.1. Licencia GNU GPL v2</w:t>
        </w:r>
        <w:r w:rsidR="00954CEE">
          <w:rPr>
            <w:noProof/>
            <w:webHidden/>
          </w:rPr>
          <w:tab/>
        </w:r>
        <w:r w:rsidR="00954CEE">
          <w:rPr>
            <w:noProof/>
            <w:webHidden/>
          </w:rPr>
          <w:fldChar w:fldCharType="begin"/>
        </w:r>
        <w:r w:rsidR="00954CEE">
          <w:rPr>
            <w:noProof/>
            <w:webHidden/>
          </w:rPr>
          <w:instrText xml:space="preserve"> PAGEREF _Toc279302768 \h </w:instrText>
        </w:r>
        <w:r w:rsidR="00954CEE">
          <w:rPr>
            <w:noProof/>
            <w:webHidden/>
          </w:rPr>
        </w:r>
        <w:r w:rsidR="00954CEE">
          <w:rPr>
            <w:noProof/>
            <w:webHidden/>
          </w:rPr>
          <w:fldChar w:fldCharType="separate"/>
        </w:r>
        <w:r w:rsidR="00954CEE">
          <w:rPr>
            <w:noProof/>
            <w:webHidden/>
          </w:rPr>
          <w:t>65</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69" w:history="1">
        <w:r w:rsidR="00954CEE" w:rsidRPr="00FF3FAA">
          <w:rPr>
            <w:rStyle w:val="Hipervnculo"/>
            <w:noProof/>
          </w:rPr>
          <w:t>2.9. Frameworks</w:t>
        </w:r>
        <w:r w:rsidR="00954CEE">
          <w:rPr>
            <w:noProof/>
            <w:webHidden/>
          </w:rPr>
          <w:tab/>
        </w:r>
        <w:r w:rsidR="00954CEE">
          <w:rPr>
            <w:noProof/>
            <w:webHidden/>
          </w:rPr>
          <w:fldChar w:fldCharType="begin"/>
        </w:r>
        <w:r w:rsidR="00954CEE">
          <w:rPr>
            <w:noProof/>
            <w:webHidden/>
          </w:rPr>
          <w:instrText xml:space="preserve"> PAGEREF _Toc279302769 \h </w:instrText>
        </w:r>
        <w:r w:rsidR="00954CEE">
          <w:rPr>
            <w:noProof/>
            <w:webHidden/>
          </w:rPr>
        </w:r>
        <w:r w:rsidR="00954CEE">
          <w:rPr>
            <w:noProof/>
            <w:webHidden/>
          </w:rPr>
          <w:fldChar w:fldCharType="separate"/>
        </w:r>
        <w:r w:rsidR="00954CEE">
          <w:rPr>
            <w:noProof/>
            <w:webHidden/>
          </w:rPr>
          <w:t>66</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0" w:history="1">
        <w:r w:rsidR="00954CEE" w:rsidRPr="00FF3FAA">
          <w:rPr>
            <w:rStyle w:val="Hipervnculo"/>
            <w:noProof/>
          </w:rPr>
          <w:t>2.9.1. Zend Framework</w:t>
        </w:r>
        <w:r w:rsidR="00954CEE">
          <w:rPr>
            <w:noProof/>
            <w:webHidden/>
          </w:rPr>
          <w:tab/>
        </w:r>
        <w:r w:rsidR="00954CEE">
          <w:rPr>
            <w:noProof/>
            <w:webHidden/>
          </w:rPr>
          <w:fldChar w:fldCharType="begin"/>
        </w:r>
        <w:r w:rsidR="00954CEE">
          <w:rPr>
            <w:noProof/>
            <w:webHidden/>
          </w:rPr>
          <w:instrText xml:space="preserve"> PAGEREF _Toc279302770 \h </w:instrText>
        </w:r>
        <w:r w:rsidR="00954CEE">
          <w:rPr>
            <w:noProof/>
            <w:webHidden/>
          </w:rPr>
        </w:r>
        <w:r w:rsidR="00954CEE">
          <w:rPr>
            <w:noProof/>
            <w:webHidden/>
          </w:rPr>
          <w:fldChar w:fldCharType="separate"/>
        </w:r>
        <w:r w:rsidR="00954CEE">
          <w:rPr>
            <w:noProof/>
            <w:webHidden/>
          </w:rPr>
          <w:t>67</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1" w:history="1">
        <w:r w:rsidR="00954CEE" w:rsidRPr="00FF3FAA">
          <w:rPr>
            <w:rStyle w:val="Hipervnculo"/>
            <w:noProof/>
            <w:lang w:val="pt-BR"/>
          </w:rPr>
          <w:t>2.9.2. Google Web Toolkit</w:t>
        </w:r>
        <w:r w:rsidR="00954CEE">
          <w:rPr>
            <w:noProof/>
            <w:webHidden/>
          </w:rPr>
          <w:tab/>
        </w:r>
        <w:r w:rsidR="00954CEE">
          <w:rPr>
            <w:noProof/>
            <w:webHidden/>
          </w:rPr>
          <w:fldChar w:fldCharType="begin"/>
        </w:r>
        <w:r w:rsidR="00954CEE">
          <w:rPr>
            <w:noProof/>
            <w:webHidden/>
          </w:rPr>
          <w:instrText xml:space="preserve"> PAGEREF _Toc279302771 \h </w:instrText>
        </w:r>
        <w:r w:rsidR="00954CEE">
          <w:rPr>
            <w:noProof/>
            <w:webHidden/>
          </w:rPr>
        </w:r>
        <w:r w:rsidR="00954CEE">
          <w:rPr>
            <w:noProof/>
            <w:webHidden/>
          </w:rPr>
          <w:fldChar w:fldCharType="separate"/>
        </w:r>
        <w:r w:rsidR="00954CEE">
          <w:rPr>
            <w:noProof/>
            <w:webHidden/>
          </w:rPr>
          <w:t>68</w:t>
        </w:r>
        <w:r w:rsidR="00954CEE">
          <w:rPr>
            <w:noProof/>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772" w:history="1">
        <w:r w:rsidR="00954CEE" w:rsidRPr="00FF3FAA">
          <w:rPr>
            <w:rStyle w:val="Hipervnculo"/>
          </w:rPr>
          <w:t>Capítulo 3: Estado del Arte</w:t>
        </w:r>
        <w:r w:rsidR="00954CEE">
          <w:rPr>
            <w:webHidden/>
          </w:rPr>
          <w:tab/>
        </w:r>
        <w:r w:rsidR="00954CEE">
          <w:rPr>
            <w:webHidden/>
          </w:rPr>
          <w:fldChar w:fldCharType="begin"/>
        </w:r>
        <w:r w:rsidR="00954CEE">
          <w:rPr>
            <w:webHidden/>
          </w:rPr>
          <w:instrText xml:space="preserve"> PAGEREF _Toc279302772 \h </w:instrText>
        </w:r>
        <w:r w:rsidR="00954CEE">
          <w:rPr>
            <w:webHidden/>
          </w:rPr>
        </w:r>
        <w:r w:rsidR="00954CEE">
          <w:rPr>
            <w:webHidden/>
          </w:rPr>
          <w:fldChar w:fldCharType="separate"/>
        </w:r>
        <w:r w:rsidR="00954CEE">
          <w:rPr>
            <w:webHidden/>
          </w:rPr>
          <w:t>69</w:t>
        </w:r>
        <w:r w:rsidR="00954CEE">
          <w:rPr>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73" w:history="1">
        <w:r w:rsidR="00954CEE" w:rsidRPr="00FF3FAA">
          <w:rPr>
            <w:rStyle w:val="Hipervnculo"/>
            <w:noProof/>
          </w:rPr>
          <w:t>3.1. Gestores de Contenidos multimedia existentes</w:t>
        </w:r>
        <w:r w:rsidR="00954CEE">
          <w:rPr>
            <w:noProof/>
            <w:webHidden/>
          </w:rPr>
          <w:tab/>
        </w:r>
        <w:r w:rsidR="00954CEE">
          <w:rPr>
            <w:noProof/>
            <w:webHidden/>
          </w:rPr>
          <w:fldChar w:fldCharType="begin"/>
        </w:r>
        <w:r w:rsidR="00954CEE">
          <w:rPr>
            <w:noProof/>
            <w:webHidden/>
          </w:rPr>
          <w:instrText xml:space="preserve"> PAGEREF _Toc279302773 \h </w:instrText>
        </w:r>
        <w:r w:rsidR="00954CEE">
          <w:rPr>
            <w:noProof/>
            <w:webHidden/>
          </w:rPr>
        </w:r>
        <w:r w:rsidR="00954CEE">
          <w:rPr>
            <w:noProof/>
            <w:webHidden/>
          </w:rPr>
          <w:fldChar w:fldCharType="separate"/>
        </w:r>
        <w:r w:rsidR="00954CEE">
          <w:rPr>
            <w:noProof/>
            <w:webHidden/>
          </w:rPr>
          <w:t>69</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4" w:history="1">
        <w:r w:rsidR="00954CEE" w:rsidRPr="00FF3FAA">
          <w:rPr>
            <w:rStyle w:val="Hipervnculo"/>
            <w:noProof/>
            <w:lang w:val="es-ES"/>
          </w:rPr>
          <w:t>3.1.1.PHPMotion</w:t>
        </w:r>
        <w:r w:rsidR="00954CEE">
          <w:rPr>
            <w:noProof/>
            <w:webHidden/>
          </w:rPr>
          <w:tab/>
        </w:r>
        <w:r w:rsidR="00954CEE">
          <w:rPr>
            <w:noProof/>
            <w:webHidden/>
          </w:rPr>
          <w:fldChar w:fldCharType="begin"/>
        </w:r>
        <w:r w:rsidR="00954CEE">
          <w:rPr>
            <w:noProof/>
            <w:webHidden/>
          </w:rPr>
          <w:instrText xml:space="preserve"> PAGEREF _Toc279302774 \h </w:instrText>
        </w:r>
        <w:r w:rsidR="00954CEE">
          <w:rPr>
            <w:noProof/>
            <w:webHidden/>
          </w:rPr>
        </w:r>
        <w:r w:rsidR="00954CEE">
          <w:rPr>
            <w:noProof/>
            <w:webHidden/>
          </w:rPr>
          <w:fldChar w:fldCharType="separate"/>
        </w:r>
        <w:r w:rsidR="00954CEE">
          <w:rPr>
            <w:noProof/>
            <w:webHidden/>
          </w:rPr>
          <w:t>69</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5" w:history="1">
        <w:r w:rsidR="00954CEE" w:rsidRPr="00FF3FAA">
          <w:rPr>
            <w:rStyle w:val="Hipervnculo"/>
            <w:noProof/>
            <w:lang w:val="es-ES"/>
          </w:rPr>
          <w:t>3.1.2.OsTube</w:t>
        </w:r>
        <w:r w:rsidR="00954CEE">
          <w:rPr>
            <w:noProof/>
            <w:webHidden/>
          </w:rPr>
          <w:tab/>
        </w:r>
        <w:r w:rsidR="00954CEE">
          <w:rPr>
            <w:noProof/>
            <w:webHidden/>
          </w:rPr>
          <w:fldChar w:fldCharType="begin"/>
        </w:r>
        <w:r w:rsidR="00954CEE">
          <w:rPr>
            <w:noProof/>
            <w:webHidden/>
          </w:rPr>
          <w:instrText xml:space="preserve"> PAGEREF _Toc279302775 \h </w:instrText>
        </w:r>
        <w:r w:rsidR="00954CEE">
          <w:rPr>
            <w:noProof/>
            <w:webHidden/>
          </w:rPr>
        </w:r>
        <w:r w:rsidR="00954CEE">
          <w:rPr>
            <w:noProof/>
            <w:webHidden/>
          </w:rPr>
          <w:fldChar w:fldCharType="separate"/>
        </w:r>
        <w:r w:rsidR="00954CEE">
          <w:rPr>
            <w:noProof/>
            <w:webHidden/>
          </w:rPr>
          <w:t>71</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76" w:history="1">
        <w:r w:rsidR="00954CEE" w:rsidRPr="00FF3FAA">
          <w:rPr>
            <w:rStyle w:val="Hipervnculo"/>
            <w:noProof/>
          </w:rPr>
          <w:t>3.2. Sitios de contenidos multimedia de referencia</w:t>
        </w:r>
        <w:r w:rsidR="00954CEE">
          <w:rPr>
            <w:noProof/>
            <w:webHidden/>
          </w:rPr>
          <w:tab/>
        </w:r>
        <w:r w:rsidR="00954CEE">
          <w:rPr>
            <w:noProof/>
            <w:webHidden/>
          </w:rPr>
          <w:fldChar w:fldCharType="begin"/>
        </w:r>
        <w:r w:rsidR="00954CEE">
          <w:rPr>
            <w:noProof/>
            <w:webHidden/>
          </w:rPr>
          <w:instrText xml:space="preserve"> PAGEREF _Toc279302776 \h </w:instrText>
        </w:r>
        <w:r w:rsidR="00954CEE">
          <w:rPr>
            <w:noProof/>
            <w:webHidden/>
          </w:rPr>
        </w:r>
        <w:r w:rsidR="00954CEE">
          <w:rPr>
            <w:noProof/>
            <w:webHidden/>
          </w:rPr>
          <w:fldChar w:fldCharType="separate"/>
        </w:r>
        <w:r w:rsidR="00954CEE">
          <w:rPr>
            <w:noProof/>
            <w:webHidden/>
          </w:rPr>
          <w:t>72</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7" w:history="1">
        <w:r w:rsidR="00954CEE" w:rsidRPr="00FF3FAA">
          <w:rPr>
            <w:rStyle w:val="Hipervnculo"/>
            <w:noProof/>
            <w:lang w:val="es-ES"/>
          </w:rPr>
          <w:t>3.2.1.Youtube</w:t>
        </w:r>
        <w:r w:rsidR="00954CEE">
          <w:rPr>
            <w:noProof/>
            <w:webHidden/>
          </w:rPr>
          <w:tab/>
        </w:r>
        <w:r w:rsidR="00954CEE">
          <w:rPr>
            <w:noProof/>
            <w:webHidden/>
          </w:rPr>
          <w:fldChar w:fldCharType="begin"/>
        </w:r>
        <w:r w:rsidR="00954CEE">
          <w:rPr>
            <w:noProof/>
            <w:webHidden/>
          </w:rPr>
          <w:instrText xml:space="preserve"> PAGEREF _Toc279302777 \h </w:instrText>
        </w:r>
        <w:r w:rsidR="00954CEE">
          <w:rPr>
            <w:noProof/>
            <w:webHidden/>
          </w:rPr>
        </w:r>
        <w:r w:rsidR="00954CEE">
          <w:rPr>
            <w:noProof/>
            <w:webHidden/>
          </w:rPr>
          <w:fldChar w:fldCharType="separate"/>
        </w:r>
        <w:r w:rsidR="00954CEE">
          <w:rPr>
            <w:noProof/>
            <w:webHidden/>
          </w:rPr>
          <w:t>72</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8" w:history="1">
        <w:r w:rsidR="00954CEE" w:rsidRPr="00FF3FAA">
          <w:rPr>
            <w:rStyle w:val="Hipervnculo"/>
            <w:noProof/>
            <w:lang w:val="es-ES"/>
          </w:rPr>
          <w:t>3.2.2. Google Video</w:t>
        </w:r>
        <w:r w:rsidR="00954CEE">
          <w:rPr>
            <w:noProof/>
            <w:webHidden/>
          </w:rPr>
          <w:tab/>
        </w:r>
        <w:r w:rsidR="00954CEE">
          <w:rPr>
            <w:noProof/>
            <w:webHidden/>
          </w:rPr>
          <w:fldChar w:fldCharType="begin"/>
        </w:r>
        <w:r w:rsidR="00954CEE">
          <w:rPr>
            <w:noProof/>
            <w:webHidden/>
          </w:rPr>
          <w:instrText xml:space="preserve"> PAGEREF _Toc279302778 \h </w:instrText>
        </w:r>
        <w:r w:rsidR="00954CEE">
          <w:rPr>
            <w:noProof/>
            <w:webHidden/>
          </w:rPr>
        </w:r>
        <w:r w:rsidR="00954CEE">
          <w:rPr>
            <w:noProof/>
            <w:webHidden/>
          </w:rPr>
          <w:fldChar w:fldCharType="separate"/>
        </w:r>
        <w:r w:rsidR="00954CEE">
          <w:rPr>
            <w:noProof/>
            <w:webHidden/>
          </w:rPr>
          <w:t>73</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79" w:history="1">
        <w:r w:rsidR="00954CEE" w:rsidRPr="00FF3FAA">
          <w:rPr>
            <w:rStyle w:val="Hipervnculo"/>
            <w:noProof/>
          </w:rPr>
          <w:t>3.2.3.Vimeo</w:t>
        </w:r>
        <w:r w:rsidR="00954CEE">
          <w:rPr>
            <w:noProof/>
            <w:webHidden/>
          </w:rPr>
          <w:tab/>
        </w:r>
        <w:r w:rsidR="00954CEE">
          <w:rPr>
            <w:noProof/>
            <w:webHidden/>
          </w:rPr>
          <w:fldChar w:fldCharType="begin"/>
        </w:r>
        <w:r w:rsidR="00954CEE">
          <w:rPr>
            <w:noProof/>
            <w:webHidden/>
          </w:rPr>
          <w:instrText xml:space="preserve"> PAGEREF _Toc279302779 \h </w:instrText>
        </w:r>
        <w:r w:rsidR="00954CEE">
          <w:rPr>
            <w:noProof/>
            <w:webHidden/>
          </w:rPr>
        </w:r>
        <w:r w:rsidR="00954CEE">
          <w:rPr>
            <w:noProof/>
            <w:webHidden/>
          </w:rPr>
          <w:fldChar w:fldCharType="separate"/>
        </w:r>
        <w:r w:rsidR="00954CEE">
          <w:rPr>
            <w:noProof/>
            <w:webHidden/>
          </w:rPr>
          <w:t>76</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0" w:history="1">
        <w:r w:rsidR="00954CEE" w:rsidRPr="00FF3FAA">
          <w:rPr>
            <w:rStyle w:val="Hipervnculo"/>
            <w:noProof/>
            <w:lang w:val="es-ES"/>
          </w:rPr>
          <w:t>3.2.4.TerraTV</w:t>
        </w:r>
        <w:r w:rsidR="00954CEE">
          <w:rPr>
            <w:noProof/>
            <w:webHidden/>
          </w:rPr>
          <w:tab/>
        </w:r>
        <w:r w:rsidR="00954CEE">
          <w:rPr>
            <w:noProof/>
            <w:webHidden/>
          </w:rPr>
          <w:fldChar w:fldCharType="begin"/>
        </w:r>
        <w:r w:rsidR="00954CEE">
          <w:rPr>
            <w:noProof/>
            <w:webHidden/>
          </w:rPr>
          <w:instrText xml:space="preserve"> PAGEREF _Toc279302780 \h </w:instrText>
        </w:r>
        <w:r w:rsidR="00954CEE">
          <w:rPr>
            <w:noProof/>
            <w:webHidden/>
          </w:rPr>
        </w:r>
        <w:r w:rsidR="00954CEE">
          <w:rPr>
            <w:noProof/>
            <w:webHidden/>
          </w:rPr>
          <w:fldChar w:fldCharType="separate"/>
        </w:r>
        <w:r w:rsidR="00954CEE">
          <w:rPr>
            <w:noProof/>
            <w:webHidden/>
          </w:rPr>
          <w:t>77</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1" w:history="1">
        <w:r w:rsidR="00954CEE" w:rsidRPr="00FF3FAA">
          <w:rPr>
            <w:rStyle w:val="Hipervnculo"/>
            <w:noProof/>
            <w:lang w:val="es-ES"/>
          </w:rPr>
          <w:t>3.2.6. 3TV</w:t>
        </w:r>
        <w:r w:rsidR="00954CEE">
          <w:rPr>
            <w:noProof/>
            <w:webHidden/>
          </w:rPr>
          <w:tab/>
        </w:r>
        <w:r w:rsidR="00954CEE">
          <w:rPr>
            <w:noProof/>
            <w:webHidden/>
          </w:rPr>
          <w:fldChar w:fldCharType="begin"/>
        </w:r>
        <w:r w:rsidR="00954CEE">
          <w:rPr>
            <w:noProof/>
            <w:webHidden/>
          </w:rPr>
          <w:instrText xml:space="preserve"> PAGEREF _Toc279302781 \h </w:instrText>
        </w:r>
        <w:r w:rsidR="00954CEE">
          <w:rPr>
            <w:noProof/>
            <w:webHidden/>
          </w:rPr>
        </w:r>
        <w:r w:rsidR="00954CEE">
          <w:rPr>
            <w:noProof/>
            <w:webHidden/>
          </w:rPr>
          <w:fldChar w:fldCharType="separate"/>
        </w:r>
        <w:r w:rsidR="00954CEE">
          <w:rPr>
            <w:noProof/>
            <w:webHidden/>
          </w:rPr>
          <w:t>79</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82" w:history="1">
        <w:r w:rsidR="00954CEE" w:rsidRPr="00FF3FAA">
          <w:rPr>
            <w:rStyle w:val="Hipervnculo"/>
            <w:noProof/>
            <w:lang w:val="en-US"/>
          </w:rPr>
          <w:t>3.3. Google TV</w:t>
        </w:r>
        <w:r w:rsidR="00954CEE">
          <w:rPr>
            <w:noProof/>
            <w:webHidden/>
          </w:rPr>
          <w:tab/>
        </w:r>
        <w:r w:rsidR="00954CEE">
          <w:rPr>
            <w:noProof/>
            <w:webHidden/>
          </w:rPr>
          <w:fldChar w:fldCharType="begin"/>
        </w:r>
        <w:r w:rsidR="00954CEE">
          <w:rPr>
            <w:noProof/>
            <w:webHidden/>
          </w:rPr>
          <w:instrText xml:space="preserve"> PAGEREF _Toc279302782 \h </w:instrText>
        </w:r>
        <w:r w:rsidR="00954CEE">
          <w:rPr>
            <w:noProof/>
            <w:webHidden/>
          </w:rPr>
        </w:r>
        <w:r w:rsidR="00954CEE">
          <w:rPr>
            <w:noProof/>
            <w:webHidden/>
          </w:rPr>
          <w:fldChar w:fldCharType="separate"/>
        </w:r>
        <w:r w:rsidR="00954CEE">
          <w:rPr>
            <w:noProof/>
            <w:webHidden/>
          </w:rPr>
          <w:t>80</w:t>
        </w:r>
        <w:r w:rsidR="00954CEE">
          <w:rPr>
            <w:noProof/>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783" w:history="1">
        <w:r w:rsidR="00954CEE" w:rsidRPr="00FF3FAA">
          <w:rPr>
            <w:rStyle w:val="Hipervnculo"/>
          </w:rPr>
          <w:t>4. Desarrollo</w:t>
        </w:r>
        <w:r w:rsidR="00954CEE">
          <w:rPr>
            <w:webHidden/>
          </w:rPr>
          <w:tab/>
        </w:r>
        <w:r w:rsidR="00954CEE">
          <w:rPr>
            <w:webHidden/>
          </w:rPr>
          <w:fldChar w:fldCharType="begin"/>
        </w:r>
        <w:r w:rsidR="00954CEE">
          <w:rPr>
            <w:webHidden/>
          </w:rPr>
          <w:instrText xml:space="preserve"> PAGEREF _Toc279302783 \h </w:instrText>
        </w:r>
        <w:r w:rsidR="00954CEE">
          <w:rPr>
            <w:webHidden/>
          </w:rPr>
        </w:r>
        <w:r w:rsidR="00954CEE">
          <w:rPr>
            <w:webHidden/>
          </w:rPr>
          <w:fldChar w:fldCharType="separate"/>
        </w:r>
        <w:r w:rsidR="00954CEE">
          <w:rPr>
            <w:webHidden/>
          </w:rPr>
          <w:t>82</w:t>
        </w:r>
        <w:r w:rsidR="00954CEE">
          <w:rPr>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84" w:history="1">
        <w:r w:rsidR="00954CEE" w:rsidRPr="00FF3FAA">
          <w:rPr>
            <w:rStyle w:val="Hipervnculo"/>
            <w:noProof/>
          </w:rPr>
          <w:t>4.1. Toma de requerimientos</w:t>
        </w:r>
        <w:r w:rsidR="00954CEE">
          <w:rPr>
            <w:noProof/>
            <w:webHidden/>
          </w:rPr>
          <w:tab/>
        </w:r>
        <w:r w:rsidR="00954CEE">
          <w:rPr>
            <w:noProof/>
            <w:webHidden/>
          </w:rPr>
          <w:fldChar w:fldCharType="begin"/>
        </w:r>
        <w:r w:rsidR="00954CEE">
          <w:rPr>
            <w:noProof/>
            <w:webHidden/>
          </w:rPr>
          <w:instrText xml:space="preserve"> PAGEREF _Toc279302784 \h </w:instrText>
        </w:r>
        <w:r w:rsidR="00954CEE">
          <w:rPr>
            <w:noProof/>
            <w:webHidden/>
          </w:rPr>
        </w:r>
        <w:r w:rsidR="00954CEE">
          <w:rPr>
            <w:noProof/>
            <w:webHidden/>
          </w:rPr>
          <w:fldChar w:fldCharType="separate"/>
        </w:r>
        <w:r w:rsidR="00954CEE">
          <w:rPr>
            <w:noProof/>
            <w:webHidden/>
          </w:rPr>
          <w:t>82</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5" w:history="1">
        <w:r w:rsidR="00954CEE" w:rsidRPr="00FF3FAA">
          <w:rPr>
            <w:rStyle w:val="Hipervnculo"/>
            <w:noProof/>
          </w:rPr>
          <w:t>4.1.1. Requerimientos Funcionales</w:t>
        </w:r>
        <w:r w:rsidR="00954CEE">
          <w:rPr>
            <w:noProof/>
            <w:webHidden/>
          </w:rPr>
          <w:tab/>
        </w:r>
        <w:r w:rsidR="00954CEE">
          <w:rPr>
            <w:noProof/>
            <w:webHidden/>
          </w:rPr>
          <w:fldChar w:fldCharType="begin"/>
        </w:r>
        <w:r w:rsidR="00954CEE">
          <w:rPr>
            <w:noProof/>
            <w:webHidden/>
          </w:rPr>
          <w:instrText xml:space="preserve"> PAGEREF _Toc279302785 \h </w:instrText>
        </w:r>
        <w:r w:rsidR="00954CEE">
          <w:rPr>
            <w:noProof/>
            <w:webHidden/>
          </w:rPr>
        </w:r>
        <w:r w:rsidR="00954CEE">
          <w:rPr>
            <w:noProof/>
            <w:webHidden/>
          </w:rPr>
          <w:fldChar w:fldCharType="separate"/>
        </w:r>
        <w:r w:rsidR="00954CEE">
          <w:rPr>
            <w:noProof/>
            <w:webHidden/>
          </w:rPr>
          <w:t>82</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6" w:history="1">
        <w:r w:rsidR="00954CEE" w:rsidRPr="00FF3FAA">
          <w:rPr>
            <w:rStyle w:val="Hipervnculo"/>
            <w:noProof/>
          </w:rPr>
          <w:t>4.1.2. Requerimientos No Funcionales</w:t>
        </w:r>
        <w:r w:rsidR="00954CEE">
          <w:rPr>
            <w:noProof/>
            <w:webHidden/>
          </w:rPr>
          <w:tab/>
        </w:r>
        <w:r w:rsidR="00954CEE">
          <w:rPr>
            <w:noProof/>
            <w:webHidden/>
          </w:rPr>
          <w:fldChar w:fldCharType="begin"/>
        </w:r>
        <w:r w:rsidR="00954CEE">
          <w:rPr>
            <w:noProof/>
            <w:webHidden/>
          </w:rPr>
          <w:instrText xml:space="preserve"> PAGEREF _Toc279302786 \h </w:instrText>
        </w:r>
        <w:r w:rsidR="00954CEE">
          <w:rPr>
            <w:noProof/>
            <w:webHidden/>
          </w:rPr>
        </w:r>
        <w:r w:rsidR="00954CEE">
          <w:rPr>
            <w:noProof/>
            <w:webHidden/>
          </w:rPr>
          <w:fldChar w:fldCharType="separate"/>
        </w:r>
        <w:r w:rsidR="00954CEE">
          <w:rPr>
            <w:noProof/>
            <w:webHidden/>
          </w:rPr>
          <w:t>83</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87" w:history="1">
        <w:r w:rsidR="00954CEE" w:rsidRPr="00FF3FAA">
          <w:rPr>
            <w:rStyle w:val="Hipervnculo"/>
            <w:noProof/>
          </w:rPr>
          <w:t>4.2. Tecnología a Utilizar</w:t>
        </w:r>
        <w:r w:rsidR="00954CEE">
          <w:rPr>
            <w:noProof/>
            <w:webHidden/>
          </w:rPr>
          <w:tab/>
        </w:r>
        <w:r w:rsidR="00954CEE">
          <w:rPr>
            <w:noProof/>
            <w:webHidden/>
          </w:rPr>
          <w:fldChar w:fldCharType="begin"/>
        </w:r>
        <w:r w:rsidR="00954CEE">
          <w:rPr>
            <w:noProof/>
            <w:webHidden/>
          </w:rPr>
          <w:instrText xml:space="preserve"> PAGEREF _Toc279302787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8" w:history="1">
        <w:r w:rsidR="00954CEE" w:rsidRPr="00FF3FAA">
          <w:rPr>
            <w:rStyle w:val="Hipervnculo"/>
            <w:noProof/>
          </w:rPr>
          <w:t>4.2.1. Lado Servidor</w:t>
        </w:r>
        <w:r w:rsidR="00954CEE">
          <w:rPr>
            <w:noProof/>
            <w:webHidden/>
          </w:rPr>
          <w:tab/>
        </w:r>
        <w:r w:rsidR="00954CEE">
          <w:rPr>
            <w:noProof/>
            <w:webHidden/>
          </w:rPr>
          <w:fldChar w:fldCharType="begin"/>
        </w:r>
        <w:r w:rsidR="00954CEE">
          <w:rPr>
            <w:noProof/>
            <w:webHidden/>
          </w:rPr>
          <w:instrText xml:space="preserve"> PAGEREF _Toc279302788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89" w:history="1">
        <w:r w:rsidR="00954CEE" w:rsidRPr="00FF3FAA">
          <w:rPr>
            <w:rStyle w:val="Hipervnculo"/>
            <w:noProof/>
          </w:rPr>
          <w:t>4.2.1.1. PHP 5.3</w:t>
        </w:r>
        <w:r w:rsidR="00954CEE">
          <w:rPr>
            <w:noProof/>
            <w:webHidden/>
          </w:rPr>
          <w:tab/>
        </w:r>
        <w:r w:rsidR="00954CEE">
          <w:rPr>
            <w:noProof/>
            <w:webHidden/>
          </w:rPr>
          <w:fldChar w:fldCharType="begin"/>
        </w:r>
        <w:r w:rsidR="00954CEE">
          <w:rPr>
            <w:noProof/>
            <w:webHidden/>
          </w:rPr>
          <w:instrText xml:space="preserve"> PAGEREF _Toc279302789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0" w:history="1">
        <w:r w:rsidR="00954CEE" w:rsidRPr="00FF3FAA">
          <w:rPr>
            <w:rStyle w:val="Hipervnculo"/>
            <w:noProof/>
          </w:rPr>
          <w:t>4.2.1.2. MySQL 5</w:t>
        </w:r>
        <w:r w:rsidR="00954CEE">
          <w:rPr>
            <w:noProof/>
            <w:webHidden/>
          </w:rPr>
          <w:tab/>
        </w:r>
        <w:r w:rsidR="00954CEE">
          <w:rPr>
            <w:noProof/>
            <w:webHidden/>
          </w:rPr>
          <w:fldChar w:fldCharType="begin"/>
        </w:r>
        <w:r w:rsidR="00954CEE">
          <w:rPr>
            <w:noProof/>
            <w:webHidden/>
          </w:rPr>
          <w:instrText xml:space="preserve"> PAGEREF _Toc279302790 \h </w:instrText>
        </w:r>
        <w:r w:rsidR="00954CEE">
          <w:rPr>
            <w:noProof/>
            <w:webHidden/>
          </w:rPr>
        </w:r>
        <w:r w:rsidR="00954CEE">
          <w:rPr>
            <w:noProof/>
            <w:webHidden/>
          </w:rPr>
          <w:fldChar w:fldCharType="separate"/>
        </w:r>
        <w:r w:rsidR="00954CEE">
          <w:rPr>
            <w:noProof/>
            <w:webHidden/>
          </w:rPr>
          <w:t>86</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1" w:history="1">
        <w:r w:rsidR="00954CEE" w:rsidRPr="00FF3FAA">
          <w:rPr>
            <w:rStyle w:val="Hipervnculo"/>
            <w:noProof/>
          </w:rPr>
          <w:t>4.2.1.3. FFmpeg</w:t>
        </w:r>
        <w:r w:rsidR="00954CEE">
          <w:rPr>
            <w:noProof/>
            <w:webHidden/>
          </w:rPr>
          <w:tab/>
        </w:r>
        <w:r w:rsidR="00954CEE">
          <w:rPr>
            <w:noProof/>
            <w:webHidden/>
          </w:rPr>
          <w:fldChar w:fldCharType="begin"/>
        </w:r>
        <w:r w:rsidR="00954CEE">
          <w:rPr>
            <w:noProof/>
            <w:webHidden/>
          </w:rPr>
          <w:instrText xml:space="preserve"> PAGEREF _Toc279302791 \h </w:instrText>
        </w:r>
        <w:r w:rsidR="00954CEE">
          <w:rPr>
            <w:noProof/>
            <w:webHidden/>
          </w:rPr>
        </w:r>
        <w:r w:rsidR="00954CEE">
          <w:rPr>
            <w:noProof/>
            <w:webHidden/>
          </w:rPr>
          <w:fldChar w:fldCharType="separate"/>
        </w:r>
        <w:r w:rsidR="00954CEE">
          <w:rPr>
            <w:noProof/>
            <w:webHidden/>
          </w:rPr>
          <w:t>87</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2" w:history="1">
        <w:r w:rsidR="00954CEE" w:rsidRPr="00FF3FAA">
          <w:rPr>
            <w:rStyle w:val="Hipervnculo"/>
            <w:noProof/>
          </w:rPr>
          <w:t>4.2.2. Lado Cliente</w:t>
        </w:r>
        <w:r w:rsidR="00954CEE">
          <w:rPr>
            <w:noProof/>
            <w:webHidden/>
          </w:rPr>
          <w:tab/>
        </w:r>
        <w:r w:rsidR="00954CEE">
          <w:rPr>
            <w:noProof/>
            <w:webHidden/>
          </w:rPr>
          <w:fldChar w:fldCharType="begin"/>
        </w:r>
        <w:r w:rsidR="00954CEE">
          <w:rPr>
            <w:noProof/>
            <w:webHidden/>
          </w:rPr>
          <w:instrText xml:space="preserve"> PAGEREF _Toc279302792 \h </w:instrText>
        </w:r>
        <w:r w:rsidR="00954CEE">
          <w:rPr>
            <w:noProof/>
            <w:webHidden/>
          </w:rPr>
        </w:r>
        <w:r w:rsidR="00954CEE">
          <w:rPr>
            <w:noProof/>
            <w:webHidden/>
          </w:rPr>
          <w:fldChar w:fldCharType="separate"/>
        </w:r>
        <w:r w:rsidR="00954CEE">
          <w:rPr>
            <w:noProof/>
            <w:webHidden/>
          </w:rPr>
          <w:t>88</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3" w:history="1">
        <w:r w:rsidR="00954CEE" w:rsidRPr="00FF3FAA">
          <w:rPr>
            <w:rStyle w:val="Hipervnculo"/>
            <w:noProof/>
          </w:rPr>
          <w:t>4.2.2.1 Javascript</w:t>
        </w:r>
        <w:r w:rsidR="00954CEE">
          <w:rPr>
            <w:noProof/>
            <w:webHidden/>
          </w:rPr>
          <w:tab/>
        </w:r>
        <w:r w:rsidR="00954CEE">
          <w:rPr>
            <w:noProof/>
            <w:webHidden/>
          </w:rPr>
          <w:fldChar w:fldCharType="begin"/>
        </w:r>
        <w:r w:rsidR="00954CEE">
          <w:rPr>
            <w:noProof/>
            <w:webHidden/>
          </w:rPr>
          <w:instrText xml:space="preserve"> PAGEREF _Toc279302793 \h </w:instrText>
        </w:r>
        <w:r w:rsidR="00954CEE">
          <w:rPr>
            <w:noProof/>
            <w:webHidden/>
          </w:rPr>
        </w:r>
        <w:r w:rsidR="00954CEE">
          <w:rPr>
            <w:noProof/>
            <w:webHidden/>
          </w:rPr>
          <w:fldChar w:fldCharType="separate"/>
        </w:r>
        <w:r w:rsidR="00954CEE">
          <w:rPr>
            <w:noProof/>
            <w:webHidden/>
          </w:rPr>
          <w:t>88</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4" w:history="1">
        <w:r w:rsidR="00954CEE" w:rsidRPr="00FF3FAA">
          <w:rPr>
            <w:rStyle w:val="Hipervnculo"/>
            <w:noProof/>
          </w:rPr>
          <w:t>4.2.2.2 JW Player</w:t>
        </w:r>
        <w:r w:rsidR="00954CEE">
          <w:rPr>
            <w:noProof/>
            <w:webHidden/>
          </w:rPr>
          <w:tab/>
        </w:r>
        <w:r w:rsidR="00954CEE">
          <w:rPr>
            <w:noProof/>
            <w:webHidden/>
          </w:rPr>
          <w:fldChar w:fldCharType="begin"/>
        </w:r>
        <w:r w:rsidR="00954CEE">
          <w:rPr>
            <w:noProof/>
            <w:webHidden/>
          </w:rPr>
          <w:instrText xml:space="preserve"> PAGEREF _Toc279302794 \h </w:instrText>
        </w:r>
        <w:r w:rsidR="00954CEE">
          <w:rPr>
            <w:noProof/>
            <w:webHidden/>
          </w:rPr>
        </w:r>
        <w:r w:rsidR="00954CEE">
          <w:rPr>
            <w:noProof/>
            <w:webHidden/>
          </w:rPr>
          <w:fldChar w:fldCharType="separate"/>
        </w:r>
        <w:r w:rsidR="00954CEE">
          <w:rPr>
            <w:noProof/>
            <w:webHidden/>
          </w:rPr>
          <w:t>90</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95" w:history="1">
        <w:r w:rsidR="00954CEE" w:rsidRPr="00FF3FAA">
          <w:rPr>
            <w:rStyle w:val="Hipervnculo"/>
            <w:noProof/>
          </w:rPr>
          <w:t>4.3. Entorno de Desarrollo</w:t>
        </w:r>
        <w:r w:rsidR="00954CEE">
          <w:rPr>
            <w:noProof/>
            <w:webHidden/>
          </w:rPr>
          <w:tab/>
        </w:r>
        <w:r w:rsidR="00954CEE">
          <w:rPr>
            <w:noProof/>
            <w:webHidden/>
          </w:rPr>
          <w:fldChar w:fldCharType="begin"/>
        </w:r>
        <w:r w:rsidR="00954CEE">
          <w:rPr>
            <w:noProof/>
            <w:webHidden/>
          </w:rPr>
          <w:instrText xml:space="preserve"> PAGEREF _Toc279302795 \h </w:instrText>
        </w:r>
        <w:r w:rsidR="00954CEE">
          <w:rPr>
            <w:noProof/>
            <w:webHidden/>
          </w:rPr>
        </w:r>
        <w:r w:rsidR="00954CEE">
          <w:rPr>
            <w:noProof/>
            <w:webHidden/>
          </w:rPr>
          <w:fldChar w:fldCharType="separate"/>
        </w:r>
        <w:r w:rsidR="00954CEE">
          <w:rPr>
            <w:noProof/>
            <w:webHidden/>
          </w:rPr>
          <w:t>91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6" w:history="1">
        <w:r w:rsidR="00954CEE" w:rsidRPr="00FF3FAA">
          <w:rPr>
            <w:rStyle w:val="Hipervnculo"/>
            <w:noProof/>
          </w:rPr>
          <w:t>4.3.1. IDE</w:t>
        </w:r>
        <w:r w:rsidR="00954CEE">
          <w:rPr>
            <w:noProof/>
            <w:webHidden/>
          </w:rPr>
          <w:tab/>
        </w:r>
        <w:r w:rsidR="00954CEE">
          <w:rPr>
            <w:noProof/>
            <w:webHidden/>
          </w:rPr>
          <w:fldChar w:fldCharType="begin"/>
        </w:r>
        <w:r w:rsidR="00954CEE">
          <w:rPr>
            <w:noProof/>
            <w:webHidden/>
          </w:rPr>
          <w:instrText xml:space="preserve"> PAGEREF _Toc279302796 \h </w:instrText>
        </w:r>
        <w:r w:rsidR="00954CEE">
          <w:rPr>
            <w:noProof/>
            <w:webHidden/>
          </w:rPr>
        </w:r>
        <w:r w:rsidR="00954CEE">
          <w:rPr>
            <w:noProof/>
            <w:webHidden/>
          </w:rPr>
          <w:fldChar w:fldCharType="separate"/>
        </w:r>
        <w:r w:rsidR="00954CEE">
          <w:rPr>
            <w:noProof/>
            <w:webHidden/>
          </w:rPr>
          <w:t>91</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797" w:history="1">
        <w:r w:rsidR="00954CEE" w:rsidRPr="00FF3FAA">
          <w:rPr>
            <w:rStyle w:val="Hipervnculo"/>
            <w:noProof/>
          </w:rPr>
          <w:t>4.3.2. Control de versiones</w:t>
        </w:r>
        <w:r w:rsidR="00954CEE">
          <w:rPr>
            <w:noProof/>
            <w:webHidden/>
          </w:rPr>
          <w:tab/>
        </w:r>
        <w:r w:rsidR="00954CEE">
          <w:rPr>
            <w:noProof/>
            <w:webHidden/>
          </w:rPr>
          <w:fldChar w:fldCharType="begin"/>
        </w:r>
        <w:r w:rsidR="00954CEE">
          <w:rPr>
            <w:noProof/>
            <w:webHidden/>
          </w:rPr>
          <w:instrText xml:space="preserve"> PAGEREF _Toc279302797 \h </w:instrText>
        </w:r>
        <w:r w:rsidR="00954CEE">
          <w:rPr>
            <w:noProof/>
            <w:webHidden/>
          </w:rPr>
        </w:r>
        <w:r w:rsidR="00954CEE">
          <w:rPr>
            <w:noProof/>
            <w:webHidden/>
          </w:rPr>
          <w:fldChar w:fldCharType="separate"/>
        </w:r>
        <w:r w:rsidR="00954CEE">
          <w:rPr>
            <w:noProof/>
            <w:webHidden/>
          </w:rPr>
          <w:t>92</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798" w:history="1">
        <w:r w:rsidR="00954CEE" w:rsidRPr="00FF3FAA">
          <w:rPr>
            <w:rStyle w:val="Hipervnculo"/>
            <w:noProof/>
          </w:rPr>
          <w:t>4.3. Diagrama de Datos</w:t>
        </w:r>
        <w:r w:rsidR="00954CEE">
          <w:rPr>
            <w:noProof/>
            <w:webHidden/>
          </w:rPr>
          <w:tab/>
        </w:r>
        <w:r w:rsidR="00954CEE">
          <w:rPr>
            <w:noProof/>
            <w:webHidden/>
          </w:rPr>
          <w:fldChar w:fldCharType="begin"/>
        </w:r>
        <w:r w:rsidR="00954CEE">
          <w:rPr>
            <w:noProof/>
            <w:webHidden/>
          </w:rPr>
          <w:instrText xml:space="preserve"> PAGEREF _Toc279302798 \h </w:instrText>
        </w:r>
        <w:r w:rsidR="00954CEE">
          <w:rPr>
            <w:noProof/>
            <w:webHidden/>
          </w:rPr>
        </w:r>
        <w:r w:rsidR="00954CEE">
          <w:rPr>
            <w:noProof/>
            <w:webHidden/>
          </w:rPr>
          <w:fldChar w:fldCharType="separate"/>
        </w:r>
        <w:r w:rsidR="00954CEE">
          <w:rPr>
            <w:noProof/>
            <w:webHidden/>
          </w:rPr>
          <w:t>93</w:t>
        </w:r>
        <w:r w:rsidR="00954CEE">
          <w:rPr>
            <w:noProof/>
            <w:webHidden/>
          </w:rPr>
          <w:fldChar w:fldCharType="end"/>
        </w:r>
      </w:hyperlink>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"_Toc279302799"</w:instrText>
      </w:r>
      <w:r w:rsidRPr="00FF3FAA">
        <w:rPr>
          <w:rStyle w:val="Hipervnculo"/>
          <w:noProof/>
        </w:rPr>
        <w:instrText xml:space="preserve"> </w:instrText>
      </w:r>
      <w:r w:rsidRPr="00FF3FAA">
        <w:rPr>
          <w:rStyle w:val="Hipervnculo"/>
          <w:noProof/>
        </w:rPr>
        <w:fldChar w:fldCharType="separate"/>
      </w:r>
      <w:r w:rsidRPr="00FF3FAA">
        <w:rPr>
          <w:rStyle w:val="Hipervnculo"/>
          <w:noProof/>
        </w:rPr>
        <w:t>4.4.1. NamespaceAdmin</w:t>
      </w:r>
      <w:ins w:id="0" w:author="manolo" w:date="2010-12-05T08:55:00Z">
        <w:r w:rsidRPr="00FF3FAA">
          <w:rPr>
            <w:rStyle w:val="Hipervnculo"/>
            <w:rPrChange w:id="1">
              <w:rPr>
                <w:rFonts w:eastAsia="Calibri" w:cs="Calibri"/>
                <w:noProof/>
                <w:lang w:eastAsia="es-CL"/>
              </w:rPr>
            </w:rPrChange>
          </w:rPr>
          <w:drawing>
            <wp:inline distT="0" distB="0" distL="0" distR="0">
              <wp:extent cx="4246831" cy="5114925"/>
              <wp:effectExtent l="19050" t="0" r="1319"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66741" cy="513890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_Toc279302799 \h </w:instrText>
      </w:r>
      <w:r>
        <w:rPr>
          <w:noProof/>
          <w:webHidden/>
        </w:rPr>
      </w:r>
      <w:r>
        <w:rPr>
          <w:noProof/>
          <w:webHidden/>
        </w:rPr>
        <w:fldChar w:fldCharType="separate"/>
      </w:r>
      <w:r>
        <w:rPr>
          <w:noProof/>
          <w:webHidden/>
        </w:rPr>
        <w:t>98</w:t>
      </w:r>
      <w:r>
        <w:rPr>
          <w:noProof/>
          <w:webHidden/>
        </w:rPr>
        <w:fldChar w:fldCharType="end"/>
      </w:r>
      <w:r w:rsidRPr="00FF3FAA">
        <w:rPr>
          <w:rStyle w:val="Hipervnculo"/>
          <w:noProof/>
        </w:rPr>
        <w:fldChar w:fldCharType="end"/>
      </w:r>
    </w:p>
    <w:p w:rsidR="00954CEE" w:rsidRDefault="00D6456C">
      <w:pPr>
        <w:pStyle w:val="TDC3"/>
        <w:tabs>
          <w:tab w:val="right" w:leader="dot" w:pos="8828"/>
        </w:tabs>
        <w:rPr>
          <w:rFonts w:asciiTheme="minorHAnsi" w:eastAsiaTheme="minorEastAsia" w:hAnsiTheme="minorHAnsi" w:cstheme="minorBidi"/>
          <w:noProof/>
          <w:sz w:val="22"/>
        </w:rPr>
      </w:pPr>
      <w:hyperlink w:anchor="_Toc279302800" w:history="1">
        <w:r w:rsidR="00954CEE" w:rsidRPr="00FF3FAA">
          <w:rPr>
            <w:rStyle w:val="Hipervnculo"/>
            <w:noProof/>
          </w:rPr>
          <w:t>4.4.3. NamespaceLib</w:t>
        </w:r>
        <w:r w:rsidR="00954CEE">
          <w:rPr>
            <w:noProof/>
            <w:webHidden/>
          </w:rPr>
          <w:tab/>
        </w:r>
        <w:r w:rsidR="00954CEE">
          <w:rPr>
            <w:noProof/>
            <w:webHidden/>
          </w:rPr>
          <w:fldChar w:fldCharType="begin"/>
        </w:r>
        <w:r w:rsidR="00954CEE">
          <w:rPr>
            <w:noProof/>
            <w:webHidden/>
          </w:rPr>
          <w:instrText xml:space="preserve"> PAGEREF _Toc279302800 \h </w:instrText>
        </w:r>
        <w:r w:rsidR="00954CEE">
          <w:rPr>
            <w:noProof/>
            <w:webHidden/>
          </w:rPr>
        </w:r>
        <w:r w:rsidR="00954CEE">
          <w:rPr>
            <w:noProof/>
            <w:webHidden/>
          </w:rPr>
          <w:fldChar w:fldCharType="separate"/>
        </w:r>
        <w:r w:rsidR="00954CEE">
          <w:rPr>
            <w:noProof/>
            <w:webHidden/>
          </w:rPr>
          <w:t>100</w:t>
        </w:r>
        <w:r w:rsidR="00954CEE">
          <w:rPr>
            <w:noProof/>
            <w:webHidden/>
          </w:rPr>
          <w:fldChar w:fldCharType="end"/>
        </w:r>
      </w:hyperlink>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"_Toc279302801"</w:instrText>
      </w:r>
      <w:r w:rsidRPr="00FF3FAA">
        <w:rPr>
          <w:rStyle w:val="Hipervnculo"/>
          <w:noProof/>
        </w:rPr>
        <w:instrText xml:space="preserve"> </w:instrText>
      </w:r>
      <w:r w:rsidRPr="00FF3FAA">
        <w:rPr>
          <w:rStyle w:val="Hipervnculo"/>
          <w:noProof/>
        </w:rPr>
        <w:fldChar w:fldCharType="separate"/>
      </w:r>
      <w:ins w:id="2" w:author="manolo" w:date="2010-12-05T08:55:00Z">
        <w:r w:rsidRPr="00FF3FAA">
          <w:rPr>
            <w:rStyle w:val="Hipervnculo"/>
            <w:rPrChange w:id="3">
              <w:rPr>
                <w:rFonts w:eastAsia="Calibri" w:cs="Calibri"/>
                <w:noProof/>
                <w:lang w:eastAsia="es-CL"/>
              </w:rPr>
            </w:rPrChange>
          </w:rPr>
          <w:drawing>
            <wp:inline distT="0" distB="0" distL="0" distR="0">
              <wp:extent cx="5608466" cy="5486400"/>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548998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_Toc279302801 \h </w:instrText>
      </w:r>
      <w:r>
        <w:rPr>
          <w:noProof/>
          <w:webHidden/>
        </w:rPr>
      </w:r>
      <w:r>
        <w:rPr>
          <w:noProof/>
          <w:webHidden/>
        </w:rPr>
        <w:fldChar w:fldCharType="separate"/>
      </w:r>
      <w:r>
        <w:rPr>
          <w:noProof/>
          <w:webHidden/>
        </w:rPr>
        <w:t>101</w:t>
      </w:r>
      <w:r>
        <w:rPr>
          <w:noProof/>
          <w:webHidden/>
        </w:rPr>
        <w:fldChar w:fldCharType="end"/>
      </w:r>
      <w:r w:rsidRPr="00FF3FAA">
        <w:rPr>
          <w:rStyle w:val="Hipervnculo"/>
          <w:noProof/>
        </w:rPr>
        <w:fldChar w:fldCharType="end"/>
      </w:r>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"_Toc279302802"</w:instrText>
      </w:r>
      <w:r w:rsidRPr="00FF3FAA">
        <w:rPr>
          <w:rStyle w:val="Hipervnculo"/>
          <w:noProof/>
        </w:rPr>
        <w:instrText xml:space="preserve"> </w:instrText>
      </w:r>
      <w:r w:rsidRPr="00FF3FAA">
        <w:rPr>
          <w:rStyle w:val="Hipervnculo"/>
          <w:noProof/>
        </w:rPr>
        <w:fldChar w:fldCharType="separate"/>
      </w:r>
      <w:ins w:id="4" w:author="manolo" w:date="2010-12-05T08:55:00Z">
        <w:r w:rsidRPr="00FF3FAA">
          <w:rPr>
            <w:rStyle w:val="Hipervnculo"/>
            <w:rPrChange w:id="5">
              <w:rPr>
                <w:rFonts w:eastAsia="Calibri" w:cs="Calibri"/>
                <w:noProof/>
                <w:lang w:eastAsia="es-CL"/>
              </w:rPr>
            </w:rPrChange>
          </w:rPr>
          <w:drawing>
            <wp:inline distT="0" distB="0" distL="0" distR="0">
              <wp:extent cx="5608466" cy="550545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5509047"/>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_Toc279302802 \h </w:instrText>
      </w:r>
      <w:r>
        <w:rPr>
          <w:noProof/>
          <w:webHidden/>
        </w:rPr>
      </w:r>
      <w:r>
        <w:rPr>
          <w:noProof/>
          <w:webHidden/>
        </w:rPr>
        <w:fldChar w:fldCharType="separate"/>
      </w:r>
      <w:r>
        <w:rPr>
          <w:noProof/>
          <w:webHidden/>
        </w:rPr>
        <w:t>102</w:t>
      </w:r>
      <w:r>
        <w:rPr>
          <w:noProof/>
          <w:webHidden/>
        </w:rPr>
        <w:fldChar w:fldCharType="end"/>
      </w:r>
      <w:r w:rsidRPr="00FF3FAA">
        <w:rPr>
          <w:rStyle w:val="Hipervnculo"/>
          <w:noProof/>
        </w:rPr>
        <w:fldChar w:fldCharType="end"/>
      </w:r>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803" w:history="1">
        <w:r w:rsidR="00954CEE" w:rsidRPr="00FF3FAA">
          <w:rPr>
            <w:rStyle w:val="Hipervnculo"/>
            <w:noProof/>
          </w:rPr>
          <w:t>4.4.5. NamespaceViews</w:t>
        </w:r>
        <w:r w:rsidR="00954CEE">
          <w:rPr>
            <w:noProof/>
            <w:webHidden/>
          </w:rPr>
          <w:tab/>
        </w:r>
        <w:r w:rsidR="00954CEE">
          <w:rPr>
            <w:noProof/>
            <w:webHidden/>
          </w:rPr>
          <w:fldChar w:fldCharType="begin"/>
        </w:r>
        <w:r w:rsidR="00954CEE">
          <w:rPr>
            <w:noProof/>
            <w:webHidden/>
          </w:rPr>
          <w:instrText xml:space="preserve"> PAGEREF _Toc279302803 \h </w:instrText>
        </w:r>
        <w:r w:rsidR="00954CEE">
          <w:rPr>
            <w:noProof/>
            <w:webHidden/>
          </w:rPr>
        </w:r>
        <w:r w:rsidR="00954CEE">
          <w:rPr>
            <w:noProof/>
            <w:webHidden/>
          </w:rPr>
          <w:fldChar w:fldCharType="separate"/>
        </w:r>
        <w:r w:rsidR="00954CEE">
          <w:rPr>
            <w:noProof/>
            <w:webHidden/>
          </w:rPr>
          <w:t>103</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804" w:history="1">
        <w:r w:rsidR="00954CEE" w:rsidRPr="00FF3FAA">
          <w:rPr>
            <w:rStyle w:val="Hipervnculo"/>
            <w:noProof/>
          </w:rPr>
          <w:t>4.5. Especificaciones de desarrollo back office</w:t>
        </w:r>
        <w:r w:rsidR="00954CEE">
          <w:rPr>
            <w:noProof/>
            <w:webHidden/>
          </w:rPr>
          <w:tab/>
        </w:r>
        <w:r w:rsidR="00954CEE">
          <w:rPr>
            <w:noProof/>
            <w:webHidden/>
          </w:rPr>
          <w:fldChar w:fldCharType="begin"/>
        </w:r>
        <w:r w:rsidR="00954CEE">
          <w:rPr>
            <w:noProof/>
            <w:webHidden/>
          </w:rPr>
          <w:instrText xml:space="preserve"> PAGEREF _Toc279302804 \h </w:instrText>
        </w:r>
        <w:r w:rsidR="00954CEE">
          <w:rPr>
            <w:noProof/>
            <w:webHidden/>
          </w:rPr>
        </w:r>
        <w:r w:rsidR="00954CEE">
          <w:rPr>
            <w:noProof/>
            <w:webHidden/>
          </w:rPr>
          <w:fldChar w:fldCharType="separate"/>
        </w:r>
        <w:r w:rsidR="00954CEE">
          <w:rPr>
            <w:noProof/>
            <w:webHidden/>
          </w:rPr>
          <w:t>105</w:t>
        </w:r>
        <w:r w:rsidR="00954CEE">
          <w:rPr>
            <w:noProof/>
            <w:webHidden/>
          </w:rPr>
          <w:fldChar w:fldCharType="end"/>
        </w:r>
      </w:hyperlink>
    </w:p>
    <w:p w:rsidR="00954CEE" w:rsidRDefault="00D6456C">
      <w:pPr>
        <w:pStyle w:val="TDC3"/>
        <w:tabs>
          <w:tab w:val="right" w:leader="dot" w:pos="8828"/>
        </w:tabs>
        <w:rPr>
          <w:rFonts w:asciiTheme="minorHAnsi" w:eastAsiaTheme="minorEastAsia" w:hAnsiTheme="minorHAnsi" w:cstheme="minorBidi"/>
          <w:noProof/>
          <w:sz w:val="22"/>
        </w:rPr>
      </w:pPr>
      <w:hyperlink w:anchor="_Toc279302805" w:history="1">
        <w:r w:rsidR="00954CEE" w:rsidRPr="00FF3FAA">
          <w:rPr>
            <w:rStyle w:val="Hipervnculo"/>
            <w:noProof/>
          </w:rPr>
          <w:t>4.5.1. Componentes XML</w:t>
        </w:r>
        <w:r w:rsidR="00954CEE">
          <w:rPr>
            <w:noProof/>
            <w:webHidden/>
          </w:rPr>
          <w:tab/>
        </w:r>
        <w:r w:rsidR="00954CEE">
          <w:rPr>
            <w:noProof/>
            <w:webHidden/>
          </w:rPr>
          <w:fldChar w:fldCharType="begin"/>
        </w:r>
        <w:r w:rsidR="00954CEE">
          <w:rPr>
            <w:noProof/>
            <w:webHidden/>
          </w:rPr>
          <w:instrText xml:space="preserve"> PAGEREF _Toc279302805 \h </w:instrText>
        </w:r>
        <w:r w:rsidR="00954CEE">
          <w:rPr>
            <w:noProof/>
            <w:webHidden/>
          </w:rPr>
        </w:r>
        <w:r w:rsidR="00954CEE">
          <w:rPr>
            <w:noProof/>
            <w:webHidden/>
          </w:rPr>
          <w:fldChar w:fldCharType="separate"/>
        </w:r>
        <w:r w:rsidR="00954CEE">
          <w:rPr>
            <w:noProof/>
            <w:webHidden/>
          </w:rPr>
          <w:t>106</w:t>
        </w:r>
        <w:r w:rsidR="00954CEE">
          <w:rPr>
            <w:noProof/>
            <w:webHidden/>
          </w:rPr>
          <w:fldChar w:fldCharType="end"/>
        </w:r>
      </w:hyperlink>
    </w:p>
    <w:p w:rsidR="00954CEE" w:rsidRDefault="00D6456C">
      <w:pPr>
        <w:pStyle w:val="TDC2"/>
        <w:tabs>
          <w:tab w:val="right" w:leader="dot" w:pos="8828"/>
        </w:tabs>
        <w:rPr>
          <w:rFonts w:asciiTheme="minorHAnsi" w:eastAsiaTheme="minorEastAsia" w:hAnsiTheme="minorHAnsi" w:cstheme="minorBidi"/>
          <w:noProof/>
          <w:sz w:val="22"/>
          <w:lang w:eastAsia="es-CL"/>
        </w:rPr>
      </w:pPr>
      <w:hyperlink w:anchor="_Toc279302806" w:history="1">
        <w:r w:rsidR="00954CEE" w:rsidRPr="00FF3FAA">
          <w:rPr>
            <w:rStyle w:val="Hipervnculo"/>
            <w:noProof/>
            <w:lang w:val="en-US"/>
          </w:rPr>
          <w:t>4.7. Interfaz UMA-CMS</w:t>
        </w:r>
        <w:r w:rsidR="00954CEE">
          <w:rPr>
            <w:noProof/>
            <w:webHidden/>
          </w:rPr>
          <w:tab/>
        </w:r>
        <w:r w:rsidR="00954CEE">
          <w:rPr>
            <w:noProof/>
            <w:webHidden/>
          </w:rPr>
          <w:fldChar w:fldCharType="begin"/>
        </w:r>
        <w:r w:rsidR="00954CEE">
          <w:rPr>
            <w:noProof/>
            <w:webHidden/>
          </w:rPr>
          <w:instrText xml:space="preserve"> PAGEREF _Toc279302806 \h </w:instrText>
        </w:r>
        <w:r w:rsidR="00954CEE">
          <w:rPr>
            <w:noProof/>
            <w:webHidden/>
          </w:rPr>
        </w:r>
        <w:r w:rsidR="00954CEE">
          <w:rPr>
            <w:noProof/>
            <w:webHidden/>
          </w:rPr>
          <w:fldChar w:fldCharType="separate"/>
        </w:r>
        <w:r w:rsidR="00954CEE">
          <w:rPr>
            <w:noProof/>
            <w:webHidden/>
          </w:rPr>
          <w:t>108</w:t>
        </w:r>
        <w:r w:rsidR="00954CEE">
          <w:rPr>
            <w:noProof/>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807" w:history="1">
        <w:r w:rsidR="00954CEE" w:rsidRPr="00FF3FAA">
          <w:rPr>
            <w:rStyle w:val="Hipervnculo"/>
          </w:rPr>
          <w:t>5. Bibliografía</w:t>
        </w:r>
        <w:r w:rsidR="00954CEE">
          <w:rPr>
            <w:webHidden/>
          </w:rPr>
          <w:tab/>
        </w:r>
        <w:r w:rsidR="00954CEE">
          <w:rPr>
            <w:webHidden/>
          </w:rPr>
          <w:fldChar w:fldCharType="begin"/>
        </w:r>
        <w:r w:rsidR="00954CEE">
          <w:rPr>
            <w:webHidden/>
          </w:rPr>
          <w:instrText xml:space="preserve"> PAGEREF _Toc279302807 \h </w:instrText>
        </w:r>
        <w:r w:rsidR="00954CEE">
          <w:rPr>
            <w:webHidden/>
          </w:rPr>
        </w:r>
        <w:r w:rsidR="00954CEE">
          <w:rPr>
            <w:webHidden/>
          </w:rPr>
          <w:fldChar w:fldCharType="separate"/>
        </w:r>
        <w:r w:rsidR="00954CEE">
          <w:rPr>
            <w:webHidden/>
          </w:rPr>
          <w:t>119</w:t>
        </w:r>
        <w:r w:rsidR="00954CEE">
          <w:rPr>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808" w:history="1">
        <w:r w:rsidR="00954CEE" w:rsidRPr="00FF3FAA">
          <w:rPr>
            <w:rStyle w:val="Hipervnculo"/>
          </w:rPr>
          <w:t>Glosario</w:t>
        </w:r>
        <w:r w:rsidR="00954CEE">
          <w:rPr>
            <w:webHidden/>
          </w:rPr>
          <w:tab/>
        </w:r>
        <w:r w:rsidR="00954CEE">
          <w:rPr>
            <w:webHidden/>
          </w:rPr>
          <w:fldChar w:fldCharType="begin"/>
        </w:r>
        <w:r w:rsidR="00954CEE">
          <w:rPr>
            <w:webHidden/>
          </w:rPr>
          <w:instrText xml:space="preserve"> PAGEREF _Toc279302808 \h </w:instrText>
        </w:r>
        <w:r w:rsidR="00954CEE">
          <w:rPr>
            <w:webHidden/>
          </w:rPr>
        </w:r>
        <w:r w:rsidR="00954CEE">
          <w:rPr>
            <w:webHidden/>
          </w:rPr>
          <w:fldChar w:fldCharType="separate"/>
        </w:r>
        <w:r w:rsidR="00954CEE">
          <w:rPr>
            <w:webHidden/>
          </w:rPr>
          <w:t>121</w:t>
        </w:r>
        <w:r w:rsidR="00954CEE">
          <w:rPr>
            <w:webHidden/>
          </w:rPr>
          <w:fldChar w:fldCharType="end"/>
        </w:r>
      </w:hyperlink>
    </w:p>
    <w:p w:rsidR="00954CEE" w:rsidRDefault="00D6456C">
      <w:pPr>
        <w:pStyle w:val="TDC1"/>
        <w:rPr>
          <w:rFonts w:asciiTheme="minorHAnsi" w:eastAsiaTheme="minorEastAsia" w:hAnsiTheme="minorHAnsi" w:cstheme="minorBidi"/>
          <w:b w:val="0"/>
          <w:sz w:val="22"/>
          <w:lang w:eastAsia="es-CL"/>
        </w:rPr>
      </w:pPr>
      <w:hyperlink w:anchor="_Toc279302809" w:history="1">
        <w:r w:rsidR="00954CEE" w:rsidRPr="00FF3FAA">
          <w:rPr>
            <w:rStyle w:val="Hipervnculo"/>
          </w:rPr>
          <w:t>Acrónimos</w:t>
        </w:r>
        <w:r w:rsidR="00954CEE">
          <w:rPr>
            <w:webHidden/>
          </w:rPr>
          <w:tab/>
        </w:r>
        <w:r w:rsidR="00954CEE">
          <w:rPr>
            <w:webHidden/>
          </w:rPr>
          <w:fldChar w:fldCharType="begin"/>
        </w:r>
        <w:r w:rsidR="00954CEE">
          <w:rPr>
            <w:webHidden/>
          </w:rPr>
          <w:instrText xml:space="preserve"> PAGEREF _Toc279302809 \h </w:instrText>
        </w:r>
        <w:r w:rsidR="00954CEE">
          <w:rPr>
            <w:webHidden/>
          </w:rPr>
        </w:r>
        <w:r w:rsidR="00954CEE">
          <w:rPr>
            <w:webHidden/>
          </w:rPr>
          <w:fldChar w:fldCharType="separate"/>
        </w:r>
        <w:r w:rsidR="00954CEE">
          <w:rPr>
            <w:webHidden/>
          </w:rPr>
          <w:t>122</w:t>
        </w:r>
        <w:r w:rsidR="00954CEE">
          <w:rPr>
            <w:webHidden/>
          </w:rPr>
          <w:fldChar w:fldCharType="end"/>
        </w:r>
      </w:hyperlink>
    </w:p>
    <w:p w:rsidR="00391FD4" w:rsidRDefault="00AF2F39">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954CEE" w:rsidRDefault="00AF2F3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54CEE">
        <w:rPr>
          <w:noProof/>
        </w:rPr>
        <w:t>Ilustración 1 - Componentes que intervienen en acceso multimedia web</w:t>
      </w:r>
      <w:r w:rsidR="00954CEE">
        <w:rPr>
          <w:noProof/>
        </w:rPr>
        <w:tab/>
      </w:r>
      <w:r w:rsidR="00954CEE">
        <w:rPr>
          <w:noProof/>
        </w:rPr>
        <w:fldChar w:fldCharType="begin"/>
      </w:r>
      <w:r w:rsidR="00954CEE">
        <w:rPr>
          <w:noProof/>
        </w:rPr>
        <w:instrText xml:space="preserve"> PAGEREF _Toc279302810 \h </w:instrText>
      </w:r>
      <w:r w:rsidR="00954CEE">
        <w:rPr>
          <w:noProof/>
        </w:rPr>
      </w:r>
      <w:r w:rsidR="00954CEE">
        <w:rPr>
          <w:noProof/>
        </w:rPr>
        <w:fldChar w:fldCharType="separate"/>
      </w:r>
      <w:r w:rsidR="00954CEE">
        <w:rPr>
          <w:noProof/>
        </w:rPr>
        <w:t>16</w:t>
      </w:r>
      <w:r w:rsidR="00954CEE">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_Toc279302811 \h </w:instrText>
      </w:r>
      <w:r>
        <w:rPr>
          <w:noProof/>
        </w:rPr>
      </w:r>
      <w:r>
        <w:rPr>
          <w:noProof/>
        </w:rPr>
        <w:fldChar w:fldCharType="separate"/>
      </w:r>
      <w:r>
        <w:rPr>
          <w:noProof/>
        </w:rPr>
        <w:t>27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_Toc279302812 \h </w:instrText>
      </w:r>
      <w:r>
        <w:rPr>
          <w:noProof/>
        </w:rPr>
      </w:r>
      <w:r>
        <w:rPr>
          <w:noProof/>
        </w:rPr>
        <w:fldChar w:fldCharType="separate"/>
      </w:r>
      <w:r>
        <w:rPr>
          <w:noProof/>
        </w:rPr>
        <w:t>29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_Toc279302813 \h </w:instrText>
      </w:r>
      <w:r>
        <w:rPr>
          <w:noProof/>
        </w:rPr>
      </w:r>
      <w:r>
        <w:rPr>
          <w:noProof/>
        </w:rPr>
        <w:fldChar w:fldCharType="separate"/>
      </w:r>
      <w:r>
        <w:rPr>
          <w:noProof/>
        </w:rPr>
        <w:t>31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_Toc279302814 \h </w:instrText>
      </w:r>
      <w:r>
        <w:rPr>
          <w:noProof/>
        </w:rPr>
      </w:r>
      <w:r>
        <w:rPr>
          <w:noProof/>
        </w:rPr>
        <w:fldChar w:fldCharType="separate"/>
      </w:r>
      <w:r>
        <w:rPr>
          <w:noProof/>
        </w:rPr>
        <w:t>33</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_Toc279302815 \h </w:instrText>
      </w:r>
      <w:r>
        <w:rPr>
          <w:noProof/>
        </w:rPr>
      </w:r>
      <w:r>
        <w:rPr>
          <w:noProof/>
        </w:rPr>
        <w:fldChar w:fldCharType="separate"/>
      </w:r>
      <w:r>
        <w:rPr>
          <w:noProof/>
        </w:rPr>
        <w:t>38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_Toc279302816 \h </w:instrText>
      </w:r>
      <w:r>
        <w:rPr>
          <w:noProof/>
        </w:rPr>
      </w:r>
      <w:r>
        <w:rPr>
          <w:noProof/>
        </w:rPr>
        <w:fldChar w:fldCharType="separate"/>
      </w:r>
      <w:r>
        <w:rPr>
          <w:noProof/>
        </w:rPr>
        <w:t>43</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_Toc279302817 \h </w:instrText>
      </w:r>
      <w:r>
        <w:rPr>
          <w:noProof/>
        </w:rPr>
      </w:r>
      <w:r>
        <w:rPr>
          <w:noProof/>
        </w:rPr>
        <w:fldChar w:fldCharType="separate"/>
      </w:r>
      <w:r>
        <w:rPr>
          <w:noProof/>
        </w:rPr>
        <w:t>44</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_Toc279302818 \h </w:instrText>
      </w:r>
      <w:r>
        <w:rPr>
          <w:noProof/>
        </w:rPr>
      </w:r>
      <w:r>
        <w:rPr>
          <w:noProof/>
        </w:rPr>
        <w:fldChar w:fldCharType="separate"/>
      </w:r>
      <w:r>
        <w:rPr>
          <w:noProof/>
        </w:rPr>
        <w:t>45</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_Toc279302819 \h </w:instrText>
      </w:r>
      <w:r>
        <w:rPr>
          <w:noProof/>
        </w:rPr>
      </w:r>
      <w:r>
        <w:rPr>
          <w:noProof/>
        </w:rPr>
        <w:fldChar w:fldCharType="separate"/>
      </w:r>
      <w:r>
        <w:rPr>
          <w:noProof/>
        </w:rPr>
        <w:t>46</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_Toc279302820 \h </w:instrText>
      </w:r>
      <w:r>
        <w:rPr>
          <w:noProof/>
        </w:rPr>
      </w:r>
      <w:r>
        <w:rPr>
          <w:noProof/>
        </w:rPr>
        <w:fldChar w:fldCharType="separate"/>
      </w:r>
      <w:r>
        <w:rPr>
          <w:noProof/>
        </w:rPr>
        <w:t>48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_Toc279302821 \h </w:instrText>
      </w:r>
      <w:r>
        <w:rPr>
          <w:noProof/>
        </w:rPr>
      </w:r>
      <w:r>
        <w:rPr>
          <w:noProof/>
        </w:rPr>
        <w:fldChar w:fldCharType="separate"/>
      </w:r>
      <w:r>
        <w:rPr>
          <w:noProof/>
        </w:rPr>
        <w:t>52</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_Toc279302822 \h </w:instrText>
      </w:r>
      <w:r>
        <w:rPr>
          <w:noProof/>
        </w:rPr>
      </w:r>
      <w:r>
        <w:rPr>
          <w:noProof/>
        </w:rPr>
        <w:fldChar w:fldCharType="separate"/>
      </w:r>
      <w:r>
        <w:rPr>
          <w:noProof/>
        </w:rPr>
        <w:t>67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_Toc279302823 \h </w:instrText>
      </w:r>
      <w:r>
        <w:rPr>
          <w:noProof/>
        </w:rPr>
      </w:r>
      <w:r>
        <w:rPr>
          <w:noProof/>
        </w:rPr>
        <w:fldChar w:fldCharType="separate"/>
      </w:r>
      <w:r>
        <w:rPr>
          <w:noProof/>
        </w:rPr>
        <w:t>68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_Toc279302824 \h </w:instrText>
      </w:r>
      <w:r>
        <w:rPr>
          <w:noProof/>
        </w:rPr>
      </w:r>
      <w:r>
        <w:rPr>
          <w:noProof/>
        </w:rPr>
        <w:fldChar w:fldCharType="separate"/>
      </w:r>
      <w:r>
        <w:rPr>
          <w:noProof/>
        </w:rPr>
        <w:t>70</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_Toc279302825 \h </w:instrText>
      </w:r>
      <w:r>
        <w:rPr>
          <w:noProof/>
        </w:rPr>
      </w:r>
      <w:r>
        <w:rPr>
          <w:noProof/>
        </w:rPr>
        <w:fldChar w:fldCharType="separate"/>
      </w:r>
      <w:r>
        <w:rPr>
          <w:noProof/>
        </w:rPr>
        <w:t>71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_Toc279302826 \h </w:instrText>
      </w:r>
      <w:r>
        <w:rPr>
          <w:noProof/>
        </w:rPr>
      </w:r>
      <w:r>
        <w:rPr>
          <w:noProof/>
        </w:rPr>
        <w:fldChar w:fldCharType="separate"/>
      </w:r>
      <w:r>
        <w:rPr>
          <w:noProof/>
        </w:rPr>
        <w:t>74</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_Toc279302827 \h </w:instrText>
      </w:r>
      <w:r>
        <w:rPr>
          <w:noProof/>
        </w:rPr>
      </w:r>
      <w:r>
        <w:rPr>
          <w:noProof/>
        </w:rPr>
        <w:fldChar w:fldCharType="separate"/>
      </w:r>
      <w:r>
        <w:rPr>
          <w:noProof/>
        </w:rPr>
        <w:t>76</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_Toc279302828 \h </w:instrText>
      </w:r>
      <w:r>
        <w:rPr>
          <w:noProof/>
        </w:rPr>
      </w:r>
      <w:r>
        <w:rPr>
          <w:noProof/>
        </w:rPr>
        <w:fldChar w:fldCharType="separate"/>
      </w:r>
      <w:r>
        <w:rPr>
          <w:noProof/>
        </w:rPr>
        <w:t>77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_Toc279302829 \h </w:instrText>
      </w:r>
      <w:r>
        <w:rPr>
          <w:noProof/>
        </w:rPr>
      </w:r>
      <w:r>
        <w:rPr>
          <w:noProof/>
        </w:rPr>
        <w:fldChar w:fldCharType="separate"/>
      </w:r>
      <w:r>
        <w:rPr>
          <w:noProof/>
        </w:rPr>
        <w:t>78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_Toc279302830 \h </w:instrText>
      </w:r>
      <w:r>
        <w:rPr>
          <w:noProof/>
        </w:rPr>
      </w:r>
      <w:r>
        <w:rPr>
          <w:noProof/>
        </w:rPr>
        <w:fldChar w:fldCharType="separate"/>
      </w:r>
      <w:r>
        <w:rPr>
          <w:noProof/>
        </w:rPr>
        <w:t>79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_Toc279302831 \h </w:instrText>
      </w:r>
      <w:r>
        <w:rPr>
          <w:noProof/>
        </w:rPr>
      </w:r>
      <w:r>
        <w:rPr>
          <w:noProof/>
        </w:rPr>
        <w:fldChar w:fldCharType="separate"/>
      </w:r>
      <w:r>
        <w:rPr>
          <w:noProof/>
        </w:rPr>
        <w:t>85</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_Toc279302832 \h </w:instrText>
      </w:r>
      <w:r>
        <w:rPr>
          <w:noProof/>
        </w:rPr>
      </w:r>
      <w:r>
        <w:rPr>
          <w:noProof/>
        </w:rPr>
        <w:fldChar w:fldCharType="separate"/>
      </w:r>
      <w:r>
        <w:rPr>
          <w:noProof/>
        </w:rPr>
        <w:t>89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_Toc279302833 \h </w:instrText>
      </w:r>
      <w:r>
        <w:rPr>
          <w:noProof/>
        </w:rPr>
      </w:r>
      <w:r>
        <w:rPr>
          <w:noProof/>
        </w:rPr>
        <w:fldChar w:fldCharType="separate"/>
      </w:r>
      <w:r>
        <w:rPr>
          <w:noProof/>
        </w:rPr>
        <w:t>91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_Toc279302834 \h </w:instrText>
      </w:r>
      <w:r>
        <w:rPr>
          <w:noProof/>
        </w:rPr>
      </w:r>
      <w:r>
        <w:rPr>
          <w:noProof/>
        </w:rPr>
        <w:fldChar w:fldCharType="separate"/>
      </w:r>
      <w:r>
        <w:rPr>
          <w:noProof/>
        </w:rPr>
        <w:t>92</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_Toc279302835 \h </w:instrText>
      </w:r>
      <w:r>
        <w:rPr>
          <w:noProof/>
        </w:rPr>
      </w:r>
      <w:r>
        <w:rPr>
          <w:noProof/>
        </w:rPr>
        <w:fldChar w:fldCharType="separate"/>
      </w:r>
      <w:r>
        <w:rPr>
          <w:noProof/>
        </w:rPr>
        <w:t>93</w:t>
      </w:r>
      <w:r>
        <w:rPr>
          <w:noProof/>
        </w:rPr>
        <w:fldChar w:fldCharType="end"/>
      </w:r>
    </w:p>
    <w:p w:rsidR="009A106D" w:rsidRDefault="00AF2F39" w:rsidP="00777734">
      <w:pPr>
        <w:pStyle w:val="Ttulo"/>
        <w:outlineLvl w:val="0"/>
      </w:pPr>
      <w:r>
        <w:rPr>
          <w:lang w:val="es-ES"/>
        </w:rPr>
        <w:fldChar w:fldCharType="end"/>
      </w:r>
      <w:r w:rsidR="00391FD4">
        <w:rPr>
          <w:lang w:val="es-ES"/>
        </w:rPr>
        <w:br w:type="page"/>
      </w:r>
      <w:bookmarkStart w:id="6" w:name="_Toc279302729"/>
      <w:r w:rsidR="007C0EE8" w:rsidRPr="001D2C1D">
        <w:t>Capítulo 1</w:t>
      </w:r>
      <w:r w:rsidR="003A19EE">
        <w:t>.</w:t>
      </w:r>
      <w:r w:rsidR="007C0EE8" w:rsidRPr="001D2C1D">
        <w:t xml:space="preserve"> Introducción</w:t>
      </w:r>
      <w:bookmarkEnd w:id="6"/>
    </w:p>
    <w:p w:rsidR="009A106D" w:rsidRDefault="002D7A96" w:rsidP="00460025">
      <w:pPr>
        <w:pStyle w:val="Subttulo"/>
        <w:outlineLvl w:val="1"/>
      </w:pPr>
      <w:bookmarkStart w:id="7" w:name="_Toc279302730"/>
      <w:r w:rsidRPr="003A19EE">
        <w:t>R</w:t>
      </w:r>
      <w:r w:rsidR="00427C5E">
        <w:t>esumen</w:t>
      </w:r>
      <w:bookmarkEnd w:id="7"/>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del w:id="8" w:author="manolo" w:date="2010-12-05T08:55:00Z">
        <w:r w:rsidRPr="00460025">
          <w:delText xml:space="preserve"> </w:delText>
        </w:r>
      </w:del>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9" w:name="_Toc279302810"/>
      <w:r>
        <w:t xml:space="preserve">Ilustración </w:t>
      </w:r>
      <w:r w:rsidR="00AF2F39">
        <w:fldChar w:fldCharType="begin"/>
      </w:r>
      <w:r>
        <w:instrText xml:space="preserve"> SEQ Ilustración \* ARABIC </w:instrText>
      </w:r>
      <w:r w:rsidR="00AF2F39">
        <w:fldChar w:fldCharType="separate"/>
      </w:r>
      <w:r w:rsidR="006C6064">
        <w:rPr>
          <w:noProof/>
        </w:rPr>
        <w:t>1</w:t>
      </w:r>
      <w:r w:rsidR="00AF2F39">
        <w:fldChar w:fldCharType="end"/>
      </w:r>
      <w:r>
        <w:t xml:space="preserve"> - Componentes que intervienen en acceso multimedia web</w:t>
      </w:r>
      <w:bookmarkEnd w:id="9"/>
    </w:p>
    <w:p w:rsidR="009A106D" w:rsidRPr="00460025" w:rsidRDefault="00D6456C" w:rsidP="00460025">
      <w:pPr>
        <w:pStyle w:val="Ttulo7"/>
        <w:rPr>
          <w:lang w:val="es-CL"/>
        </w:rPr>
      </w:pPr>
      <w:hyperlink r:id="rId20"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del w:id="10" w:author="manolo" w:date="2010-12-05T08:55:00Z">
        <w:r w:rsidRPr="00460025">
          <w:rPr>
            <w:lang w:val="es-CL"/>
          </w:rPr>
          <w:delText xml:space="preserve"> </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11" w:name="_Toc279302731"/>
      <w:r w:rsidR="00CC20D5" w:rsidRPr="00D56AA3">
        <w:t>1.</w:t>
      </w:r>
      <w:r w:rsidR="00C8251B">
        <w:t>1</w:t>
      </w:r>
      <w:r w:rsidR="003A19EE">
        <w:t xml:space="preserve">. </w:t>
      </w:r>
      <w:r w:rsidR="00D72575">
        <w:t>Formulación General del Proyecto</w:t>
      </w:r>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6456C">
      <w:pPr>
        <w:pStyle w:val="Sinespaciado"/>
        <w:jc w:val="center"/>
      </w:pPr>
      <w:hyperlink r:id="rId22"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del w:id="12" w:author="manolo" w:date="2010-12-05T08:55:00Z">
        <w:r w:rsidR="00CC20D5">
          <w:rPr>
            <w:lang w:val="en-US"/>
          </w:rPr>
          <w:delText xml:space="preserve"> </w:delText>
        </w:r>
      </w:del>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3" w:name="_Toc279302732"/>
      <w:r>
        <w:rPr>
          <w:kern w:val="1"/>
        </w:rPr>
        <w:t>1.2. Objetivos</w:t>
      </w:r>
      <w:bookmarkEnd w:id="13"/>
    </w:p>
    <w:p w:rsidR="009A106D" w:rsidRPr="00460025" w:rsidRDefault="00C8251B" w:rsidP="00460025">
      <w:pPr>
        <w:pStyle w:val="Subttulo"/>
        <w:outlineLvl w:val="2"/>
        <w:rPr>
          <w:b w:val="0"/>
          <w:kern w:val="1"/>
          <w:u w:val="single"/>
        </w:rPr>
      </w:pPr>
      <w:bookmarkStart w:id="14" w:name="_Toc279302733"/>
      <w:r>
        <w:rPr>
          <w:kern w:val="1"/>
        </w:rPr>
        <w:t>1.</w:t>
      </w:r>
      <w:r w:rsidR="003A19EE">
        <w:rPr>
          <w:kern w:val="1"/>
        </w:rPr>
        <w:t>2</w:t>
      </w:r>
      <w:r w:rsidR="00CC20D5">
        <w:rPr>
          <w:kern w:val="1"/>
        </w:rPr>
        <w:t>.1</w:t>
      </w:r>
      <w:r w:rsidR="003A19EE">
        <w:rPr>
          <w:kern w:val="1"/>
        </w:rPr>
        <w:t>.</w:t>
      </w:r>
      <w:del w:id="15" w:author="manolo" w:date="2010-12-05T08:55:00Z">
        <w:r w:rsidR="00CC20D5">
          <w:rPr>
            <w:kern w:val="1"/>
          </w:rPr>
          <w:delText xml:space="preserve"> </w:delText>
        </w:r>
      </w:del>
      <w:r w:rsidR="003A19EE">
        <w:rPr>
          <w:kern w:val="1"/>
        </w:rPr>
        <w:t>Objetivo General</w:t>
      </w:r>
      <w:bookmarkEnd w:id="14"/>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16" w:name="_Toc279302734"/>
      <w:r>
        <w:t>1</w:t>
      </w:r>
      <w:r w:rsidR="00CC20D5">
        <w:t>.2</w:t>
      </w:r>
      <w:r w:rsidR="003A19EE">
        <w:t>.</w:t>
      </w:r>
      <w:r>
        <w:t>1.</w:t>
      </w:r>
      <w:del w:id="17" w:author="manolo" w:date="2010-12-05T08:55:00Z">
        <w:r w:rsidR="00CC20D5">
          <w:delText xml:space="preserve"> </w:delText>
        </w:r>
      </w:del>
      <w:r>
        <w:t xml:space="preserve">Objetivos </w:t>
      </w:r>
      <w:r w:rsidR="009945AA">
        <w:t>Específicos</w:t>
      </w:r>
      <w:bookmarkEnd w:id="1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8" w:name="_Toc279302735"/>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1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9" w:name="_Toc279302736"/>
      <w:r>
        <w:t>1.</w:t>
      </w:r>
      <w:r w:rsidR="00CC20D5">
        <w:t>4.</w:t>
      </w:r>
      <w:r w:rsidR="006A6A8F">
        <w:t xml:space="preserve"> </w:t>
      </w:r>
      <w:r w:rsidR="00460025">
        <w:t>Planificación</w:t>
      </w:r>
      <w:r w:rsidR="006A6A8F">
        <w:t xml:space="preserve"> Inicial</w:t>
      </w:r>
      <w:bookmarkEnd w:id="1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del w:id="20" w:author="manolo" w:date="2010-12-05T08:55:00Z">
              <w:r w:rsidRPr="00E904C8">
                <w:rPr>
                  <w:sz w:val="20"/>
                  <w:szCs w:val="20"/>
                </w:rPr>
                <w:delText xml:space="preserve"> </w:delText>
              </w:r>
            </w:del>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954CEE">
            <w:pPr>
              <w:spacing w:line="240" w:lineRule="auto"/>
              <w:rPr>
                <w:sz w:val="20"/>
                <w:szCs w:val="20"/>
              </w:rPr>
            </w:pPr>
            <w:r w:rsidRPr="00E904C8">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21" w:name="_Toc279302737"/>
            <w:r w:rsidRPr="00460025">
              <w:t>Capítulo 2. Marco Teórico</w:t>
            </w:r>
            <w:bookmarkEnd w:id="21"/>
          </w:p>
        </w:tc>
      </w:tr>
    </w:tbl>
    <w:p w:rsidR="009A106D" w:rsidRDefault="007C0EE8" w:rsidP="00460025">
      <w:pPr>
        <w:pStyle w:val="Subttulo"/>
        <w:outlineLvl w:val="1"/>
      </w:pPr>
      <w:bookmarkStart w:id="22" w:name="_Toc266039162"/>
      <w:bookmarkStart w:id="23" w:name="_Toc279302738"/>
      <w:r w:rsidRPr="002D62D6">
        <w:t>2.1</w:t>
      </w:r>
      <w:r w:rsidR="008B100A">
        <w:t>.</w:t>
      </w:r>
      <w:r>
        <w:t xml:space="preserve"> </w:t>
      </w:r>
      <w:r w:rsidRPr="002D62D6">
        <w:t>Acceso Multimedia Universal</w:t>
      </w:r>
      <w:bookmarkEnd w:id="22"/>
      <w:bookmarkEnd w:id="2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4"/>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La mayoría se centra en los estándares MPEG-7 y MPEG-21 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366515" w:rsidRDefault="00366515" w:rsidP="00366515">
      <w:pPr>
        <w:suppressAutoHyphens w:val="0"/>
        <w:spacing w:before="240" w:after="440"/>
        <w:ind w:left="424"/>
      </w:pPr>
      <w:r>
        <w:rPr>
          <w:rStyle w:val="Refdenotaalpie"/>
        </w:rPr>
        <w:footnoteReference w:id="3"/>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3"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5" w:name="_Toc276683966"/>
      <w:bookmarkStart w:id="26" w:name="_Toc279302811"/>
      <w:r>
        <w:t xml:space="preserve">Ilustración </w:t>
      </w:r>
      <w:r w:rsidR="00AF2F39">
        <w:fldChar w:fldCharType="begin"/>
      </w:r>
      <w:r>
        <w:instrText xml:space="preserve"> SEQ Ilustración \* ARABIC </w:instrText>
      </w:r>
      <w:r w:rsidR="00AF2F39">
        <w:fldChar w:fldCharType="separate"/>
      </w:r>
      <w:r w:rsidR="006C6064">
        <w:rPr>
          <w:noProof/>
        </w:rPr>
        <w:t>2</w:t>
      </w:r>
      <w:r w:rsidR="00AF2F39">
        <w:fldChar w:fldCharType="end"/>
      </w:r>
      <w:r>
        <w:t xml:space="preserve"> - </w:t>
      </w:r>
      <w:r w:rsidRPr="00464E84">
        <w:t>Adaptación de cont</w:t>
      </w:r>
      <w:r>
        <w:t>enidos para un acceso universal</w:t>
      </w:r>
      <w:bookmarkEnd w:id="25"/>
      <w:bookmarkEnd w:id="26"/>
    </w:p>
    <w:p w:rsidR="009A106D" w:rsidRPr="00460025" w:rsidRDefault="00D6456C" w:rsidP="00460025">
      <w:pPr>
        <w:pStyle w:val="Ttulo7"/>
        <w:rPr>
          <w:lang w:val="es-CL"/>
        </w:rPr>
      </w:pPr>
      <w:hyperlink r:id="rId24" w:history="1">
        <w:r w:rsidR="002843D3" w:rsidRPr="00460025">
          <w:rPr>
            <w:rStyle w:val="Hipervnculo"/>
            <w:lang w:val="es-CL"/>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79302739"/>
      <w:r>
        <w:t xml:space="preserve">2.2. Protocolo </w:t>
      </w:r>
      <w:r w:rsidR="00452D69">
        <w:t xml:space="preserve">XML </w:t>
      </w:r>
      <w:r>
        <w:t>orientado a objeto</w:t>
      </w:r>
      <w:r w:rsidR="00DB24E3">
        <w:t>s</w:t>
      </w:r>
      <w:bookmarkEnd w:id="29"/>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30" w:name="_Toc279302740"/>
      <w:r>
        <w:t xml:space="preserve">2.2.1. </w:t>
      </w:r>
      <w:r w:rsidR="00452D69">
        <w:t>SOAP</w:t>
      </w:r>
      <w:bookmarkEnd w:id="3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1" w:name="_Toc276683967"/>
      <w:bookmarkStart w:id="32" w:name="_Toc279302812"/>
      <w:r>
        <w:t xml:space="preserve">Ilustración </w:t>
      </w:r>
      <w:r w:rsidR="00AF2F39">
        <w:fldChar w:fldCharType="begin"/>
      </w:r>
      <w:r>
        <w:instrText xml:space="preserve"> SEQ Ilustración \* ARABIC </w:instrText>
      </w:r>
      <w:r w:rsidR="00AF2F39">
        <w:fldChar w:fldCharType="separate"/>
      </w:r>
      <w:r w:rsidR="006C6064">
        <w:rPr>
          <w:noProof/>
        </w:rPr>
        <w:t>3</w:t>
      </w:r>
      <w:r w:rsidR="00AF2F39">
        <w:fldChar w:fldCharType="end"/>
      </w:r>
      <w:r>
        <w:t xml:space="preserve"> - </w:t>
      </w:r>
      <w:r w:rsidRPr="001D0396">
        <w:t>Esquema SOAP seg</w:t>
      </w:r>
      <w:r w:rsidR="00F8658A">
        <w:t>ú</w:t>
      </w:r>
      <w:r w:rsidRPr="001D0396">
        <w:t>n la W3C</w:t>
      </w:r>
      <w:bookmarkEnd w:id="31"/>
      <w:bookmarkEnd w:id="32"/>
    </w:p>
    <w:p w:rsidR="009A106D" w:rsidRPr="00460025" w:rsidRDefault="00D6456C" w:rsidP="00460025">
      <w:pPr>
        <w:pStyle w:val="Ttulo7"/>
        <w:rPr>
          <w:rStyle w:val="nfasis"/>
          <w:b/>
          <w:bCs/>
          <w:i w:val="0"/>
          <w:lang w:val="es-CL"/>
        </w:rPr>
      </w:pPr>
      <w:hyperlink r:id="rId26"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3" w:name="_Toc279302741"/>
      <w:r>
        <w:t xml:space="preserve">2.2.2. </w:t>
      </w:r>
      <w:r w:rsidR="00A71B02">
        <w:t>REST</w:t>
      </w:r>
      <w:bookmarkEnd w:id="33"/>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4" w:name="_Toc279302742"/>
      <w:r>
        <w:t>2.2.</w:t>
      </w:r>
      <w:r w:rsidR="00E25300">
        <w:t>3</w:t>
      </w:r>
      <w:r>
        <w:t>. R</w:t>
      </w:r>
      <w:r w:rsidR="00F977D8">
        <w:t>SS</w:t>
      </w:r>
      <w:bookmarkEnd w:id="34"/>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7"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35" w:name="_Toc279302813"/>
      <w:r>
        <w:t xml:space="preserve">Ilustración </w:t>
      </w:r>
      <w:r w:rsidR="00AF2F39">
        <w:fldChar w:fldCharType="begin"/>
      </w:r>
      <w:r>
        <w:instrText xml:space="preserve"> SEQ Ilustración \* ARABIC </w:instrText>
      </w:r>
      <w:r w:rsidR="00AF2F39">
        <w:fldChar w:fldCharType="separate"/>
      </w:r>
      <w:r w:rsidR="006C6064">
        <w:rPr>
          <w:noProof/>
        </w:rPr>
        <w:t>4</w:t>
      </w:r>
      <w:r w:rsidR="00AF2F39">
        <w:fldChar w:fldCharType="end"/>
      </w:r>
      <w:r>
        <w:t xml:space="preserve"> - </w:t>
      </w:r>
      <w:r w:rsidRPr="008D05B2">
        <w:t>Esquema del funcionamiento de RSS</w:t>
      </w:r>
      <w:bookmarkEnd w:id="35"/>
    </w:p>
    <w:p w:rsidR="000262D2" w:rsidRDefault="00D6456C" w:rsidP="000A7B9F">
      <w:pPr>
        <w:pStyle w:val="Epgrafe"/>
        <w:jc w:val="center"/>
        <w:rPr>
          <w:rStyle w:val="nfasis"/>
        </w:rPr>
      </w:pPr>
      <w:hyperlink r:id="rId28"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36" w:name="_Toc279302743"/>
      <w:r w:rsidR="00AC2D2B">
        <w:t>2.2.</w:t>
      </w:r>
      <w:r w:rsidR="00E25300">
        <w:t>4</w:t>
      </w:r>
      <w:r w:rsidR="00AC2D2B">
        <w:t>. XML Orientado a MVC</w:t>
      </w:r>
      <w:bookmarkEnd w:id="36"/>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9"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7" w:name="_Toc276683968"/>
      <w:bookmarkStart w:id="38" w:name="_Toc279302814"/>
      <w:r>
        <w:t xml:space="preserve">Ilustración </w:t>
      </w:r>
      <w:r w:rsidR="00AF2F39">
        <w:fldChar w:fldCharType="begin"/>
      </w:r>
      <w:r>
        <w:instrText xml:space="preserve"> SEQ Ilustración \* ARABIC </w:instrText>
      </w:r>
      <w:r w:rsidR="00AF2F39">
        <w:fldChar w:fldCharType="separate"/>
      </w:r>
      <w:r w:rsidR="006C6064">
        <w:rPr>
          <w:noProof/>
        </w:rPr>
        <w:t>5</w:t>
      </w:r>
      <w:r w:rsidR="00AF2F39">
        <w:fldChar w:fldCharType="end"/>
      </w:r>
      <w:r>
        <w:t xml:space="preserve"> - </w:t>
      </w:r>
      <w:r w:rsidRPr="00E46373">
        <w:t>Esquema de XML Orientado a MVC</w:t>
      </w:r>
      <w:bookmarkEnd w:id="37"/>
      <w:bookmarkEnd w:id="38"/>
    </w:p>
    <w:p w:rsidR="00AC2D2B" w:rsidRDefault="00D6456C" w:rsidP="00AC2D2B">
      <w:pPr>
        <w:pStyle w:val="Epgrafe"/>
        <w:jc w:val="center"/>
        <w:rPr>
          <w:noProof/>
          <w:lang w:val="es-ES"/>
        </w:rPr>
      </w:pPr>
      <w:hyperlink r:id="rId30"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9" w:name="_Toc279302744"/>
      <w:r>
        <w:t>2.3</w:t>
      </w:r>
      <w:r w:rsidR="007C0EE8">
        <w:t>.</w:t>
      </w:r>
      <w:r w:rsidR="005E1AF4">
        <w:t>1.</w:t>
      </w:r>
      <w:r w:rsidR="006433BF">
        <w:t xml:space="preserve"> </w:t>
      </w:r>
      <w:r w:rsidR="007C0EE8">
        <w:t>Servi</w:t>
      </w:r>
      <w:r w:rsidR="006433BF">
        <w:t>do</w:t>
      </w:r>
      <w:r w:rsidR="007C0EE8">
        <w:t xml:space="preserve">r </w:t>
      </w:r>
      <w:r w:rsidR="006433BF">
        <w:t xml:space="preserve"> Web</w:t>
      </w:r>
      <w:bookmarkEnd w:id="28"/>
      <w:bookmarkEnd w:id="3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0" w:name="_Toc266039165"/>
      <w:r>
        <w:rPr>
          <w:lang w:val="es-ES"/>
        </w:rPr>
        <w:br w:type="page"/>
      </w:r>
      <w:bookmarkStart w:id="41" w:name="_Toc279302745"/>
      <w:r w:rsidR="00D23AE3">
        <w:rPr>
          <w:lang w:val="es-ES"/>
        </w:rPr>
        <w:t>2</w:t>
      </w:r>
      <w:r w:rsidR="007C0EE8">
        <w:rPr>
          <w:lang w:val="es-ES"/>
        </w:rPr>
        <w:t>.</w:t>
      </w:r>
      <w:r w:rsidR="00D23AE3">
        <w:rPr>
          <w:lang w:val="es-ES"/>
        </w:rPr>
        <w:t>3</w:t>
      </w:r>
      <w:r w:rsidR="007C0EE8">
        <w:rPr>
          <w:lang w:val="es-ES"/>
        </w:rPr>
        <w:t>.2. Stream</w:t>
      </w:r>
      <w:bookmarkEnd w:id="40"/>
      <w:bookmarkEnd w:id="4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42" w:name="_Toc266039166"/>
      <w:bookmarkStart w:id="43" w:name="_Toc279302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42"/>
      <w:bookmarkEnd w:id="43"/>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44" w:name="_Toc279302747"/>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44"/>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45" w:name="_Toc279302748"/>
      <w:r>
        <w:rPr>
          <w:lang w:val="es-ES"/>
        </w:rPr>
        <w:t xml:space="preserve">2.3.2.3. </w:t>
      </w:r>
      <w:r w:rsidR="007C0EE8" w:rsidRPr="007E48E2">
        <w:rPr>
          <w:lang w:val="es-ES"/>
        </w:rPr>
        <w:t>Media Streaming</w:t>
      </w:r>
      <w:bookmarkEnd w:id="4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0"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51" w:name="_Toc279302815"/>
      <w:r>
        <w:t xml:space="preserve">Ilustración </w:t>
      </w:r>
      <w:r w:rsidR="00AF2F39">
        <w:fldChar w:fldCharType="begin"/>
      </w:r>
      <w:r>
        <w:instrText xml:space="preserve"> SEQ Ilustración \* ARABIC </w:instrText>
      </w:r>
      <w:r w:rsidR="00AF2F39">
        <w:fldChar w:fldCharType="separate"/>
      </w:r>
      <w:r w:rsidR="006C6064">
        <w:rPr>
          <w:noProof/>
        </w:rPr>
        <w:t>6</w:t>
      </w:r>
      <w:r w:rsidR="00AF2F39">
        <w:fldChar w:fldCharType="end"/>
      </w:r>
      <w:r>
        <w:t xml:space="preserve"> - </w:t>
      </w:r>
      <w:r w:rsidRPr="00620C24">
        <w:t>Modelo típico de un servicio streaming</w:t>
      </w:r>
      <w:bookmarkEnd w:id="51"/>
    </w:p>
    <w:p w:rsidR="00BA71DB" w:rsidRPr="008551A5" w:rsidRDefault="00D6456C" w:rsidP="00BA71DB">
      <w:pPr>
        <w:pStyle w:val="Epgrafe"/>
        <w:jc w:val="center"/>
        <w:rPr>
          <w:noProof/>
          <w:sz w:val="24"/>
        </w:rPr>
      </w:pPr>
      <w:hyperlink r:id="rId32" w:history="1">
        <w:r w:rsidR="00BA71DB" w:rsidRPr="0094433B">
          <w:rPr>
            <w:rStyle w:val="Hipervnculo"/>
            <w:noProof/>
            <w:lang w:val="es-ES"/>
          </w:rPr>
          <w:t>http://www.rediris.es/difusion/publicaciones/boletin/58-59/ponencia10.html</w:t>
        </w:r>
      </w:hyperlink>
    </w:p>
    <w:p w:rsidR="009A106D" w:rsidRDefault="00BA71DB" w:rsidP="006E7562">
      <w:pPr>
        <w:pStyle w:val="Subttulo"/>
        <w:outlineLvl w:val="1"/>
      </w:pPr>
      <w:r>
        <w:br w:type="page"/>
      </w:r>
      <w:bookmarkStart w:id="52" w:name="_Toc279302749"/>
      <w:r w:rsidR="00D23AE3">
        <w:t>2</w:t>
      </w:r>
      <w:r w:rsidR="007C0EE8">
        <w:t>.</w:t>
      </w:r>
      <w:r w:rsidR="001B6042">
        <w:t>4</w:t>
      </w:r>
      <w:r w:rsidR="001667D4">
        <w:t>.</w:t>
      </w:r>
      <w:r w:rsidR="007C0EE8">
        <w:t xml:space="preserve"> C</w:t>
      </w:r>
      <w:r w:rsidR="002813B8">
        <w:t>o</w:t>
      </w:r>
      <w:r w:rsidR="007C0EE8">
        <w:t>decs de Video</w:t>
      </w:r>
      <w:bookmarkEnd w:id="50"/>
      <w:bookmarkEnd w:id="52"/>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53" w:name="_Toc279302750"/>
      <w:r>
        <w:rPr>
          <w:lang w:val="es-ES"/>
        </w:rPr>
        <w:t>2.4.1.</w:t>
      </w:r>
      <w:r w:rsidRPr="007E48E2">
        <w:rPr>
          <w:lang w:val="es-ES"/>
        </w:rPr>
        <w:t xml:space="preserve"> H263 Sorenson</w:t>
      </w:r>
      <w:bookmarkEnd w:id="53"/>
    </w:p>
    <w:p w:rsidR="00B87A91" w:rsidRDefault="00B87A91" w:rsidP="00B87A91">
      <w:pPr>
        <w:rPr>
          <w:szCs w:val="24"/>
        </w:rPr>
      </w:pPr>
      <w:r>
        <w:rPr>
          <w:szCs w:val="24"/>
        </w:rPr>
        <w:t>También llamado Sorenson Video Códec, Sorenson video Quantizer</w:t>
      </w:r>
      <w:r w:rsidR="00B14044">
        <w:rPr>
          <w:szCs w:val="24"/>
        </w:rPr>
        <w:t xml:space="preserve"> </w:t>
      </w:r>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54" w:name="_Toc279302751"/>
      <w:r>
        <w:t>2.4.</w:t>
      </w:r>
      <w:r w:rsidR="00B87A91">
        <w:t>2</w:t>
      </w:r>
      <w:r>
        <w:t>. H264 Mpeg-4 Parte 10</w:t>
      </w:r>
      <w:bookmarkEnd w:id="54"/>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5" w:name="_Toc279302752"/>
      <w:r>
        <w:t>2.4.4. OGG Theora</w:t>
      </w:r>
      <w:bookmarkEnd w:id="5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6" w:name="_Toc279302753"/>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5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57" w:name="_Toc279302754"/>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5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6E7562">
        <w:rPr>
          <w:szCs w:val="24"/>
        </w:rPr>
        <w:t xml:space="preserve"> </w:t>
      </w:r>
      <w:r>
        <w:rPr>
          <w:szCs w:val="24"/>
        </w:rPr>
        <w:t>Streaming</w:t>
      </w:r>
      <w:r w:rsidR="006E7562">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59" w:name="_Toc279302755"/>
      <w:r>
        <w:t xml:space="preserve">2.5. </w:t>
      </w:r>
      <w:r w:rsidR="00682677">
        <w:t>Tecnologías</w:t>
      </w:r>
      <w:r>
        <w:t xml:space="preserve"> Clientes</w:t>
      </w:r>
      <w:bookmarkEnd w:id="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0" w:name="_Toc276683969"/>
      <w:bookmarkStart w:id="61" w:name="_Toc279302816"/>
      <w:r>
        <w:t xml:space="preserve">Ilustración </w:t>
      </w:r>
      <w:r w:rsidR="00AF2F39">
        <w:fldChar w:fldCharType="begin"/>
      </w:r>
      <w:r>
        <w:instrText xml:space="preserve"> SEQ Ilustración \* ARABIC </w:instrText>
      </w:r>
      <w:r w:rsidR="00AF2F39">
        <w:fldChar w:fldCharType="separate"/>
      </w:r>
      <w:r w:rsidR="006C6064">
        <w:rPr>
          <w:noProof/>
        </w:rPr>
        <w:t>7</w:t>
      </w:r>
      <w:r w:rsidR="00AF2F39">
        <w:fldChar w:fldCharType="end"/>
      </w:r>
      <w:r>
        <w:t xml:space="preserve"> - Logotipos de reproductores comerciales</w:t>
      </w:r>
      <w:bookmarkEnd w:id="60"/>
      <w:bookmarkEnd w:id="61"/>
    </w:p>
    <w:p w:rsidR="009A0F34" w:rsidRPr="007E48E2" w:rsidRDefault="009A0F34" w:rsidP="009A0F34">
      <w:pPr>
        <w:pStyle w:val="Subttulo"/>
        <w:outlineLvl w:val="2"/>
        <w:rPr>
          <w:lang w:val="es-ES"/>
        </w:rPr>
      </w:pPr>
      <w:r>
        <w:rPr>
          <w:lang w:val="es-ES"/>
        </w:rPr>
        <w:br w:type="page"/>
      </w:r>
      <w:bookmarkStart w:id="62" w:name="_Toc279302756"/>
      <w:r w:rsidR="003B2254">
        <w:rPr>
          <w:lang w:val="es-ES"/>
        </w:rPr>
        <w:t>2.</w:t>
      </w:r>
      <w:r w:rsidR="00E96DD8">
        <w:rPr>
          <w:lang w:val="es-ES"/>
        </w:rPr>
        <w:t>5</w:t>
      </w:r>
      <w:r>
        <w:rPr>
          <w:lang w:val="es-ES"/>
        </w:rPr>
        <w:t>.1.</w:t>
      </w:r>
      <w:r w:rsidRPr="007E48E2">
        <w:rPr>
          <w:lang w:val="es-ES"/>
        </w:rPr>
        <w:t xml:space="preserve"> Real Media Player</w:t>
      </w:r>
      <w:bookmarkEnd w:id="6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3" w:name="_Toc276683970"/>
      <w:bookmarkStart w:id="64" w:name="_Toc279302817"/>
      <w:r>
        <w:t xml:space="preserve">Ilustración </w:t>
      </w:r>
      <w:r w:rsidR="00AF2F39">
        <w:fldChar w:fldCharType="begin"/>
      </w:r>
      <w:r>
        <w:instrText xml:space="preserve"> SEQ Ilustración \* ARABIC </w:instrText>
      </w:r>
      <w:r w:rsidR="00AF2F39">
        <w:fldChar w:fldCharType="separate"/>
      </w:r>
      <w:r w:rsidR="006C6064">
        <w:rPr>
          <w:noProof/>
        </w:rPr>
        <w:t>8</w:t>
      </w:r>
      <w:r w:rsidR="00AF2F39">
        <w:fldChar w:fldCharType="end"/>
      </w:r>
      <w:r>
        <w:t xml:space="preserve"> - Real Player 11</w:t>
      </w:r>
      <w:bookmarkEnd w:id="63"/>
      <w:bookmarkEnd w:id="64"/>
    </w:p>
    <w:p w:rsidR="00B23E60" w:rsidRDefault="00D6456C" w:rsidP="00B23E60">
      <w:pPr>
        <w:pStyle w:val="Epgrafe"/>
        <w:jc w:val="center"/>
      </w:pPr>
      <w:hyperlink r:id="rId38"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65" w:name="_Toc266039174"/>
      <w:bookmarkStart w:id="66" w:name="_Toc279302757"/>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65"/>
      <w:bookmarkEnd w:id="6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r w:rsidR="00B14044">
        <w:rPr>
          <w:szCs w:val="24"/>
        </w:rPr>
        <w:t>. L</w:t>
      </w:r>
      <w:r w:rsidR="00B8643E">
        <w:rPr>
          <w:szCs w:val="24"/>
        </w:rPr>
        <w:t xml:space="preserve">as últimas </w:t>
      </w:r>
      <w:r>
        <w:rPr>
          <w:szCs w:val="24"/>
        </w:rPr>
        <w:t>versiones de la aplicación re</w:t>
      </w:r>
      <w:r w:rsidR="00F8658A">
        <w:rPr>
          <w:szCs w:val="24"/>
        </w:rPr>
        <w:t>ú</w:t>
      </w:r>
      <w:r w:rsidR="00B14044">
        <w:rPr>
          <w:szCs w:val="24"/>
        </w:rPr>
        <w:t>nen distintos tipo de</w:t>
      </w:r>
      <w:r>
        <w:rPr>
          <w:szCs w:val="24"/>
        </w:rPr>
        <w:t xml:space="preserve"> contenidos dentro de un </w:t>
      </w:r>
      <w:r w:rsidR="00B14044">
        <w:rPr>
          <w:szCs w:val="24"/>
        </w:rPr>
        <w:t xml:space="preserve">solo </w:t>
      </w:r>
      <w:r>
        <w:rPr>
          <w:szCs w:val="24"/>
        </w:rPr>
        <w:t>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67" w:name="_Toc276683971"/>
      <w:bookmarkStart w:id="68" w:name="_Toc279302818"/>
      <w:r>
        <w:t xml:space="preserve">Ilustración </w:t>
      </w:r>
      <w:r w:rsidR="00AF2F39">
        <w:fldChar w:fldCharType="begin"/>
      </w:r>
      <w:r>
        <w:instrText xml:space="preserve"> SEQ Ilustración \* ARABIC </w:instrText>
      </w:r>
      <w:r w:rsidR="00AF2F39">
        <w:fldChar w:fldCharType="separate"/>
      </w:r>
      <w:r w:rsidR="006C6064">
        <w:rPr>
          <w:noProof/>
        </w:rPr>
        <w:t>9</w:t>
      </w:r>
      <w:r w:rsidR="00AF2F39">
        <w:fldChar w:fldCharType="end"/>
      </w:r>
      <w:r>
        <w:t xml:space="preserve"> - </w:t>
      </w:r>
      <w:r w:rsidRPr="009849ED">
        <w:t>Presentación de Windows Media Center en Windows 7</w:t>
      </w:r>
      <w:bookmarkEnd w:id="67"/>
      <w:bookmarkEnd w:id="6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300019" w:rsidRDefault="00300019">
      <w:pPr>
        <w:suppressAutoHyphens w:val="0"/>
        <w:spacing w:before="0" w:after="0" w:line="240" w:lineRule="auto"/>
        <w:jc w:val="left"/>
        <w:rPr>
          <w:rFonts w:eastAsia="Times New Roman" w:cs="Times New Roman"/>
          <w:b/>
          <w:sz w:val="28"/>
          <w:szCs w:val="24"/>
          <w:lang w:val="es-ES"/>
        </w:rPr>
      </w:pPr>
      <w:bookmarkStart w:id="69" w:name="_Toc266039176"/>
      <w:bookmarkStart w:id="70" w:name="_Toc279302758"/>
      <w:r>
        <w:rPr>
          <w:lang w:val="es-ES"/>
        </w:rPr>
        <w:br w:type="page"/>
      </w:r>
    </w:p>
    <w:p w:rsidR="007C0EE8" w:rsidRPr="007E48E2" w:rsidRDefault="003B2254" w:rsidP="007C0EE8">
      <w:pPr>
        <w:pStyle w:val="Subttulo"/>
        <w:outlineLvl w:val="2"/>
        <w:rPr>
          <w:lang w:val="es-ES"/>
        </w:rPr>
      </w:pPr>
      <w:r>
        <w:rPr>
          <w:lang w:val="es-ES"/>
        </w:rPr>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69"/>
      <w:bookmarkEnd w:id="7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 w:name="_Toc279302819"/>
      <w:r>
        <w:t xml:space="preserve">Ilustración </w:t>
      </w:r>
      <w:r w:rsidR="00AF2F39">
        <w:fldChar w:fldCharType="begin"/>
      </w:r>
      <w:r>
        <w:instrText xml:space="preserve"> SEQ Ilustración \* ARABIC </w:instrText>
      </w:r>
      <w:r w:rsidR="00AF2F39">
        <w:fldChar w:fldCharType="separate"/>
      </w:r>
      <w:r w:rsidR="006C6064">
        <w:rPr>
          <w:noProof/>
        </w:rPr>
        <w:t>10</w:t>
      </w:r>
      <w:r w:rsidR="00AF2F39">
        <w:fldChar w:fldCharType="end"/>
      </w:r>
      <w:r>
        <w:t xml:space="preserve"> - </w:t>
      </w:r>
      <w:r w:rsidRPr="00F77C06">
        <w:t>Reproductor Quicktime 7</w:t>
      </w:r>
      <w:bookmarkEnd w:id="71"/>
    </w:p>
    <w:p w:rsidR="007C0EE8" w:rsidRPr="003E7A01" w:rsidRDefault="00A4311D" w:rsidP="007C0EE8">
      <w:pPr>
        <w:pStyle w:val="Subttulo"/>
        <w:outlineLvl w:val="2"/>
      </w:pPr>
      <w:r w:rsidRPr="00460025">
        <w:rPr>
          <w:sz w:val="27"/>
          <w:lang w:val="es-ES"/>
        </w:rPr>
        <w:br w:type="page"/>
      </w:r>
      <w:bookmarkStart w:id="72" w:name="_Toc266039177"/>
      <w:bookmarkStart w:id="73" w:name="_Toc279302759"/>
      <w:r w:rsidR="007C0EE8" w:rsidRPr="003E7A01">
        <w:t>2.</w:t>
      </w:r>
      <w:r w:rsidR="00E96DD8">
        <w:t>5</w:t>
      </w:r>
      <w:r w:rsidR="00852685">
        <w:t>.</w:t>
      </w:r>
      <w:r w:rsidR="007C0EE8" w:rsidRPr="003E7A01">
        <w:t>4</w:t>
      </w:r>
      <w:r w:rsidR="00852685">
        <w:t>.</w:t>
      </w:r>
      <w:r w:rsidR="007C0EE8" w:rsidRPr="003E7A01">
        <w:t xml:space="preserve"> Adobe Flash</w:t>
      </w:r>
      <w:bookmarkEnd w:id="72"/>
      <w:bookmarkEnd w:id="73"/>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1"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4" w:name="_Toc279302820"/>
      <w:r>
        <w:t xml:space="preserve">Ilustración </w:t>
      </w:r>
      <w:r w:rsidR="00AF2F39">
        <w:fldChar w:fldCharType="begin"/>
      </w:r>
      <w:r>
        <w:instrText xml:space="preserve"> SEQ Ilustración \* ARABIC </w:instrText>
      </w:r>
      <w:r w:rsidR="00AF2F39">
        <w:fldChar w:fldCharType="separate"/>
      </w:r>
      <w:r w:rsidR="006C6064">
        <w:rPr>
          <w:noProof/>
        </w:rPr>
        <w:t>11</w:t>
      </w:r>
      <w:r w:rsidR="00AF2F39">
        <w:fldChar w:fldCharType="end"/>
      </w:r>
      <w:r w:rsidR="00D43B14">
        <w:t xml:space="preserve"> </w:t>
      </w:r>
      <w:r>
        <w:t xml:space="preserve">- </w:t>
      </w:r>
      <w:r w:rsidRPr="000618C3">
        <w:t>JW Player</w:t>
      </w:r>
      <w:bookmarkEnd w:id="74"/>
    </w:p>
    <w:p w:rsidR="007C0EE8" w:rsidRPr="007C0EE8" w:rsidRDefault="007C0EE8" w:rsidP="007C0EE8">
      <w:pPr>
        <w:pStyle w:val="Epgrafe"/>
        <w:jc w:val="center"/>
      </w:pPr>
      <w:bookmarkStart w:id="75" w:name="_Toc266039203"/>
      <w:r w:rsidRPr="007C0EE8">
        <w:t xml:space="preserve">- </w:t>
      </w:r>
      <w:hyperlink r:id="rId42" w:history="1">
        <w:r w:rsidRPr="007C0EE8">
          <w:rPr>
            <w:rStyle w:val="Hipervnculo"/>
          </w:rPr>
          <w:t>http://www.longtailvideo.com</w:t>
        </w:r>
        <w:bookmarkEnd w:id="7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76" w:name="_Toc266039178"/>
      <w:bookmarkStart w:id="77" w:name="_Toc279302760"/>
      <w:r w:rsidRPr="007E48E2">
        <w:rPr>
          <w:lang w:val="es-ES"/>
        </w:rPr>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76"/>
      <w:bookmarkEnd w:id="77"/>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9" w:name="_Toc279302761"/>
      <w:r w:rsidR="003D5D52">
        <w:t>2.</w:t>
      </w:r>
      <w:r w:rsidR="00CF4C85">
        <w:t>6</w:t>
      </w:r>
      <w:r w:rsidR="003D5D52">
        <w:t xml:space="preserve">. </w:t>
      </w:r>
      <w:r w:rsidR="006E6582">
        <w:t>C</w:t>
      </w:r>
      <w:r w:rsidR="003D5D52">
        <w:t>onversión de videos</w:t>
      </w:r>
      <w:bookmarkEnd w:id="7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80" w:name="_Toc279302762"/>
      <w:bookmarkStart w:id="81" w:name="_Toc266039182"/>
      <w:r>
        <w:t>2.</w:t>
      </w:r>
      <w:r w:rsidR="00CF4C85">
        <w:t>6</w:t>
      </w:r>
      <w:r w:rsidR="003D5D52">
        <w:t>.</w:t>
      </w:r>
      <w:r>
        <w:t>1</w:t>
      </w:r>
      <w:r w:rsidR="003D5D52">
        <w:t>.</w:t>
      </w:r>
      <w:r>
        <w:t xml:space="preserve"> FFmpeg</w:t>
      </w:r>
      <w:bookmarkEnd w:id="80"/>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4"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82" w:name="_Toc276683972"/>
      <w:bookmarkStart w:id="83" w:name="_Toc279302821"/>
      <w:r>
        <w:t xml:space="preserve">Ilustración </w:t>
      </w:r>
      <w:r w:rsidR="00AF2F39">
        <w:fldChar w:fldCharType="begin"/>
      </w:r>
      <w:r>
        <w:instrText xml:space="preserve"> SEQ Ilustración \* ARABIC </w:instrText>
      </w:r>
      <w:r w:rsidR="00AF2F39">
        <w:fldChar w:fldCharType="separate"/>
      </w:r>
      <w:r w:rsidR="006C6064">
        <w:rPr>
          <w:noProof/>
        </w:rPr>
        <w:t>12</w:t>
      </w:r>
      <w:r w:rsidR="00AF2F39">
        <w:fldChar w:fldCharType="end"/>
      </w:r>
      <w:r>
        <w:t xml:space="preserve"> - Esquema de componentes de FFmpeg</w:t>
      </w:r>
      <w:bookmarkEnd w:id="82"/>
      <w:bookmarkEnd w:id="83"/>
    </w:p>
    <w:p w:rsidR="00107078" w:rsidRPr="008551A5" w:rsidRDefault="00BB2EFB" w:rsidP="00107078">
      <w:pPr>
        <w:pStyle w:val="Epgrafe"/>
        <w:jc w:val="center"/>
        <w:rPr>
          <w:noProof/>
          <w:sz w:val="24"/>
        </w:rPr>
      </w:pPr>
      <w:r w:rsidRPr="00DA4F25">
        <w:rPr>
          <w:lang w:val="es-ES"/>
        </w:rPr>
        <w:t xml:space="preserve"> </w:t>
      </w:r>
      <w:hyperlink r:id="rId45"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84" w:name="_Toc279302763"/>
      <w:r w:rsidR="00155E35">
        <w:t>2.7.</w:t>
      </w:r>
      <w:r w:rsidR="006859D3">
        <w:t xml:space="preserve"> IPTV</w:t>
      </w:r>
      <w:bookmarkEnd w:id="8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6"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85" w:name="_Toc276683973"/>
      <w:r>
        <w:t xml:space="preserve">Ilustración </w:t>
      </w:r>
      <w:r w:rsidR="00AF2F39">
        <w:fldChar w:fldCharType="begin"/>
      </w:r>
      <w:r>
        <w:instrText xml:space="preserve"> SEQ Ilustración \* ARABIC </w:instrText>
      </w:r>
      <w:r w:rsidR="00AF2F39">
        <w:fldChar w:fldCharType="separate"/>
      </w:r>
      <w:r w:rsidR="006C6064">
        <w:rPr>
          <w:noProof/>
        </w:rPr>
        <w:t>13</w:t>
      </w:r>
      <w:r w:rsidR="00AF2F39">
        <w:fldChar w:fldCharType="end"/>
      </w:r>
      <w:r>
        <w:t xml:space="preserve"> - Infraestructura de redes IPTV</w:t>
      </w:r>
      <w:bookmarkEnd w:id="85"/>
    </w:p>
    <w:p w:rsidR="006859D3" w:rsidRPr="00460025" w:rsidRDefault="00D6456C" w:rsidP="006859D3">
      <w:pPr>
        <w:pStyle w:val="Ttulo7"/>
        <w:rPr>
          <w:lang w:val="es-ES"/>
        </w:rPr>
      </w:pPr>
      <w:hyperlink r:id="rId47"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86" w:name="_Toc279302764"/>
      <w:r w:rsidR="007F68C8">
        <w:t>2.8. Metodología de Desarrollo</w:t>
      </w:r>
      <w:bookmarkEnd w:id="86"/>
    </w:p>
    <w:bookmarkEnd w:id="8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87" w:name="_Toc266039184"/>
      <w:bookmarkStart w:id="88" w:name="_Toc279302765"/>
      <w:r w:rsidRPr="00531853">
        <w:t>2.</w:t>
      </w:r>
      <w:r w:rsidR="00B60CF3">
        <w:t>8</w:t>
      </w:r>
      <w:r w:rsidRPr="00531853">
        <w:t>.</w:t>
      </w:r>
      <w:r w:rsidR="00B60CF3">
        <w:t>1</w:t>
      </w:r>
      <w:r w:rsidR="008867A5">
        <w:t>.</w:t>
      </w:r>
      <w:r w:rsidRPr="00531853">
        <w:t xml:space="preserve"> Extreme Programming</w:t>
      </w:r>
      <w:bookmarkEnd w:id="87"/>
      <w:bookmarkEnd w:id="88"/>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91" w:name="_Toc279302766"/>
      <w:r>
        <w:t>2.</w:t>
      </w:r>
      <w:r w:rsidR="00B60CF3">
        <w:t>8.2</w:t>
      </w:r>
      <w:r w:rsidR="008867A5">
        <w:t>.</w:t>
      </w:r>
      <w:r>
        <w:t xml:space="preserve"> </w:t>
      </w:r>
      <w:r w:rsidR="00245FC0">
        <w:t>Scrum</w:t>
      </w:r>
      <w:bookmarkEnd w:id="9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93" w:name="_Toc279302767"/>
      <w:r>
        <w:t>2.8.3</w:t>
      </w:r>
      <w:r w:rsidR="008867A5">
        <w:t>.</w:t>
      </w:r>
      <w:r w:rsidR="00CC5BD0">
        <w:t xml:space="preserve"> </w:t>
      </w:r>
      <w:r w:rsidR="00665B89">
        <w:t>Software Libre</w:t>
      </w:r>
      <w:bookmarkEnd w:id="9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54CEE">
        <w:t>Esto último es</w:t>
      </w:r>
      <w:r w:rsidRPr="004D680B">
        <w:rPr>
          <w:lang w:val="en-US"/>
        </w:rPr>
        <w:t xml:space="preserve">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95" w:name="_Toc279302768"/>
      <w:r>
        <w:t>2.8.3.1</w:t>
      </w:r>
      <w:r w:rsidR="008867A5">
        <w:t>.</w:t>
      </w:r>
      <w:r>
        <w:t xml:space="preserve"> Licencia GNU GPL v2</w:t>
      </w:r>
      <w:bookmarkEnd w:id="9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D201C4">
        <w:t xml:space="preserve"> </w:t>
      </w:r>
      <w:r w:rsidRPr="00F8658A">
        <w:t>distribu</w:t>
      </w:r>
      <w:r w:rsidR="005E46BE">
        <w:t>ció</w:t>
      </w:r>
      <w:r w:rsidR="00D201C4">
        <w:t>n</w:t>
      </w:r>
      <w:r w:rsidRPr="00F8658A">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96" w:name="_Toc279302769"/>
      <w:r>
        <w:t>2.9. Frameworks</w:t>
      </w:r>
      <w:bookmarkEnd w:id="9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97" w:name="_Toc279302770"/>
      <w:r>
        <w:t>2.9.1. Zend Framework</w:t>
      </w:r>
      <w:bookmarkEnd w:id="9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98" w:name="_Toc279302822"/>
      <w:r>
        <w:t xml:space="preserve">Ilustración </w:t>
      </w:r>
      <w:r w:rsidR="00AF2F39">
        <w:fldChar w:fldCharType="begin"/>
      </w:r>
      <w:r w:rsidR="000051F5">
        <w:instrText xml:space="preserve"> SEQ Ilustración \* ARABIC </w:instrText>
      </w:r>
      <w:r w:rsidR="00AF2F39">
        <w:fldChar w:fldCharType="separate"/>
      </w:r>
      <w:r w:rsidR="006C6064">
        <w:rPr>
          <w:noProof/>
        </w:rPr>
        <w:t>14</w:t>
      </w:r>
      <w:r w:rsidR="00AF2F39">
        <w:rPr>
          <w:noProof/>
        </w:rPr>
        <w:fldChar w:fldCharType="end"/>
      </w:r>
      <w:r>
        <w:t xml:space="preserve"> - Visión general Zend Framework</w:t>
      </w:r>
      <w:bookmarkEnd w:id="98"/>
    </w:p>
    <w:p w:rsidR="003607CB" w:rsidRDefault="00D6456C" w:rsidP="003607CB">
      <w:pPr>
        <w:pStyle w:val="Epgrafe"/>
        <w:jc w:val="center"/>
        <w:rPr>
          <w:lang w:val="pt-BR"/>
        </w:rPr>
      </w:pPr>
      <w:hyperlink r:id="rId4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99" w:name="_Toc279302771"/>
      <w:r w:rsidRPr="00460025">
        <w:rPr>
          <w:lang w:val="pt-BR"/>
        </w:rPr>
        <w:t>2.9.2. Google Web Toolkit</w:t>
      </w:r>
      <w:bookmarkEnd w:id="99"/>
    </w:p>
    <w:p w:rsidR="00F235E4" w:rsidRPr="00F235E4" w:rsidRDefault="00F235E4" w:rsidP="00F235E4">
      <w:pPr>
        <w:rPr>
          <w:lang w:val="pt-BR"/>
        </w:rPr>
      </w:pPr>
      <w:r w:rsidRPr="00F235E4">
        <w:rPr>
          <w:lang w:val="pt-BR"/>
        </w:rPr>
        <w:t>Google Web Toolkit</w:t>
      </w:r>
      <w:r>
        <w:rPr>
          <w:lang w:val="pt-BR"/>
        </w:rPr>
        <w:t xml:space="preserve"> </w:t>
      </w:r>
      <w:proofErr w:type="gramStart"/>
      <w:r>
        <w:rPr>
          <w:lang w:val="pt-BR"/>
        </w:rPr>
        <w:t>es</w:t>
      </w:r>
      <w:proofErr w:type="gramEnd"/>
      <w:r>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w:t>
      </w:r>
      <w:r w:rsidR="002122EF">
        <w:t>de las aplicaciones web b</w:t>
      </w:r>
      <w:r w:rsidRPr="00F235E4">
        <w:rPr>
          <w:lang w:val="pt-BR"/>
        </w:rPr>
        <w:t xml:space="preserve">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rsidR="002122EF">
        <w:rPr>
          <w:lang w:val="pt-BR"/>
        </w:rPr>
        <w:t xml:space="preserve"> </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00" w:name="_Toc279302823"/>
      <w:r>
        <w:t xml:space="preserve">Ilustración </w:t>
      </w:r>
      <w:r w:rsidR="00AF2F39">
        <w:fldChar w:fldCharType="begin"/>
      </w:r>
      <w:r w:rsidR="000051F5">
        <w:instrText xml:space="preserve"> SEQ Ilustración \* ARABIC </w:instrText>
      </w:r>
      <w:r w:rsidR="00AF2F39">
        <w:fldChar w:fldCharType="separate"/>
      </w:r>
      <w:r w:rsidR="006C6064">
        <w:rPr>
          <w:noProof/>
        </w:rPr>
        <w:t>15</w:t>
      </w:r>
      <w:r w:rsidR="00AF2F39">
        <w:rPr>
          <w:noProof/>
        </w:rPr>
        <w:fldChar w:fldCharType="end"/>
      </w:r>
      <w:r>
        <w:t xml:space="preserve"> - Esquema de Widgets GWT</w:t>
      </w:r>
      <w:bookmarkEnd w:id="100"/>
    </w:p>
    <w:p w:rsidR="003607CB" w:rsidRPr="00BE13A4" w:rsidRDefault="00D6456C" w:rsidP="003607CB">
      <w:pPr>
        <w:pStyle w:val="Ttulo7"/>
        <w:rPr>
          <w:lang w:val="es-ES"/>
        </w:rPr>
      </w:pPr>
      <w:hyperlink r:id="rId51"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01" w:name="_Toc279302772"/>
      <w:r w:rsidRPr="007E48E2">
        <w:t>Capítulo 3: Estado del Arte</w:t>
      </w:r>
      <w:bookmarkEnd w:id="101"/>
    </w:p>
    <w:p w:rsidR="009A106D" w:rsidRDefault="007C0EE8" w:rsidP="00460025">
      <w:pPr>
        <w:pStyle w:val="Subttulo"/>
        <w:outlineLvl w:val="1"/>
      </w:pPr>
      <w:bookmarkStart w:id="102" w:name="_Toc266039185"/>
      <w:bookmarkStart w:id="103" w:name="_Toc279302773"/>
      <w:r w:rsidRPr="007E48E2">
        <w:t>3.</w:t>
      </w:r>
      <w:r w:rsidR="003607CB">
        <w:t>1</w:t>
      </w:r>
      <w:r w:rsidR="008E4C93">
        <w:t>.</w:t>
      </w:r>
      <w:r w:rsidRPr="007E48E2">
        <w:t xml:space="preserve"> Gestores de Contenidos multimedia existentes</w:t>
      </w:r>
      <w:bookmarkEnd w:id="102"/>
      <w:bookmarkEnd w:id="10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04" w:name="_Toc279302774"/>
      <w:r w:rsidRPr="007E48E2">
        <w:rPr>
          <w:lang w:val="es-ES"/>
        </w:rPr>
        <w:t>3.</w:t>
      </w:r>
      <w:r w:rsidR="003607CB">
        <w:rPr>
          <w:lang w:val="es-ES"/>
        </w:rPr>
        <w:t>1</w:t>
      </w:r>
      <w:r w:rsidRPr="007E48E2">
        <w:rPr>
          <w:lang w:val="es-ES"/>
        </w:rPr>
        <w:t>.1</w:t>
      </w:r>
      <w:r w:rsidR="008E4C93">
        <w:rPr>
          <w:lang w:val="es-ES"/>
        </w:rPr>
        <w:t>.</w:t>
      </w:r>
      <w:del w:id="105" w:author="manolo" w:date="2010-12-05T08:55:00Z">
        <w:r w:rsidRPr="007E48E2">
          <w:rPr>
            <w:lang w:val="es-ES"/>
          </w:rPr>
          <w:delText xml:space="preserve"> </w:delText>
        </w:r>
      </w:del>
      <w:r w:rsidRPr="007E48E2">
        <w:rPr>
          <w:lang w:val="es-ES"/>
        </w:rPr>
        <w:t>PHPMotion</w:t>
      </w:r>
      <w:bookmarkEnd w:id="10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2"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06" w:name="_Toc276683976"/>
      <w:bookmarkStart w:id="107" w:name="_Toc279302824"/>
      <w:r>
        <w:t xml:space="preserve">Ilustración </w:t>
      </w:r>
      <w:r w:rsidR="00AF2F39">
        <w:fldChar w:fldCharType="begin"/>
      </w:r>
      <w:r>
        <w:instrText xml:space="preserve"> SEQ Ilustración \* ARABIC </w:instrText>
      </w:r>
      <w:r w:rsidR="00AF2F39">
        <w:fldChar w:fldCharType="separate"/>
      </w:r>
      <w:r w:rsidR="006C6064">
        <w:rPr>
          <w:noProof/>
        </w:rPr>
        <w:t>16</w:t>
      </w:r>
      <w:r w:rsidR="00AF2F39">
        <w:fldChar w:fldCharType="end"/>
      </w:r>
      <w:r>
        <w:t xml:space="preserve"> - Web PHPMotion</w:t>
      </w:r>
      <w:bookmarkEnd w:id="106"/>
      <w:bookmarkEnd w:id="107"/>
    </w:p>
    <w:bookmarkStart w:id="108" w:name="_Toc266039206"/>
    <w:p w:rsidR="007C0EE8" w:rsidRPr="00460025" w:rsidRDefault="00AF2F3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08"/>
      <w:r w:rsidRPr="00460025">
        <w:rPr>
          <w:b w:val="0"/>
        </w:rPr>
        <w:fldChar w:fldCharType="end"/>
      </w:r>
    </w:p>
    <w:p w:rsidR="009A106D" w:rsidRDefault="00F76108" w:rsidP="00460025">
      <w:pPr>
        <w:pStyle w:val="Subttulo"/>
        <w:outlineLvl w:val="2"/>
        <w:rPr>
          <w:lang w:val="es-ES"/>
        </w:rPr>
      </w:pPr>
      <w:r>
        <w:rPr>
          <w:lang w:val="es-ES"/>
        </w:rPr>
        <w:br w:type="page"/>
      </w:r>
      <w:bookmarkStart w:id="109" w:name="_Toc279302775"/>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10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3"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10" w:name="_Toc276683977"/>
      <w:bookmarkStart w:id="111" w:name="_Toc279302825"/>
      <w:r>
        <w:t xml:space="preserve">Ilustración </w:t>
      </w:r>
      <w:r w:rsidR="00AF2F39">
        <w:fldChar w:fldCharType="begin"/>
      </w:r>
      <w:r>
        <w:instrText xml:space="preserve"> SEQ Ilustración \* ARABIC </w:instrText>
      </w:r>
      <w:r w:rsidR="00AF2F39">
        <w:fldChar w:fldCharType="separate"/>
      </w:r>
      <w:r w:rsidR="006C6064">
        <w:rPr>
          <w:noProof/>
        </w:rPr>
        <w:t>17</w:t>
      </w:r>
      <w:r w:rsidR="00AF2F39">
        <w:fldChar w:fldCharType="end"/>
      </w:r>
      <w:r>
        <w:t xml:space="preserve"> - </w:t>
      </w:r>
      <w:r w:rsidRPr="00AE733E">
        <w:t>OSTube</w:t>
      </w:r>
      <w:bookmarkEnd w:id="110"/>
      <w:bookmarkEnd w:id="111"/>
    </w:p>
    <w:p w:rsidR="007C0EE8" w:rsidRPr="00460025" w:rsidRDefault="007C0EE8" w:rsidP="007C0EE8">
      <w:pPr>
        <w:pStyle w:val="Epgrafe"/>
        <w:jc w:val="center"/>
        <w:rPr>
          <w:b w:val="0"/>
          <w:lang w:val="pt-BR"/>
        </w:rPr>
      </w:pPr>
      <w:bookmarkStart w:id="112" w:name="_Toc266039207"/>
      <w:r w:rsidRPr="00BD1B4B">
        <w:rPr>
          <w:lang w:val="pt-BR"/>
        </w:rPr>
        <w:t xml:space="preserve"> </w:t>
      </w:r>
      <w:hyperlink r:id="rId54" w:history="1">
        <w:r w:rsidR="00427C5E" w:rsidRPr="00460025">
          <w:rPr>
            <w:rStyle w:val="Hipervnculo"/>
            <w:b w:val="0"/>
            <w:lang w:val="pt-BR"/>
          </w:rPr>
          <w:t>http://www.ostube.de/en/ostube</w:t>
        </w:r>
      </w:hyperlink>
    </w:p>
    <w:bookmarkEnd w:id="112"/>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13" w:name="_Toc266039186"/>
      <w:bookmarkStart w:id="114" w:name="_Toc279302776"/>
      <w:r w:rsidRPr="007E48E2">
        <w:t>3.</w:t>
      </w:r>
      <w:r w:rsidR="003607CB">
        <w:t>2</w:t>
      </w:r>
      <w:r w:rsidR="00BB77FD">
        <w:t>.</w:t>
      </w:r>
      <w:r w:rsidRPr="007E48E2">
        <w:t xml:space="preserve"> Sitios de contenidos multimedia de referencia</w:t>
      </w:r>
      <w:bookmarkEnd w:id="113"/>
      <w:bookmarkEnd w:id="11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15" w:name="_Toc266039187"/>
      <w:bookmarkStart w:id="116" w:name="_Toc279302777"/>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115"/>
      <w:bookmarkEnd w:id="116"/>
    </w:p>
    <w:p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w:t>
      </w:r>
      <w:hyperlink r:id="rId60"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17" w:name="_Toc276683978"/>
      <w:r>
        <w:t xml:space="preserve">Ilustración </w:t>
      </w:r>
      <w:r w:rsidR="00AF2F39">
        <w:fldChar w:fldCharType="begin"/>
      </w:r>
      <w:r>
        <w:instrText xml:space="preserve"> SEQ Ilustración \* ARABIC </w:instrText>
      </w:r>
      <w:r w:rsidR="00AF2F39">
        <w:fldChar w:fldCharType="separate"/>
      </w:r>
      <w:r w:rsidR="006C6064">
        <w:rPr>
          <w:noProof/>
        </w:rPr>
        <w:t>18</w:t>
      </w:r>
      <w:r w:rsidR="00AF2F39">
        <w:fldChar w:fldCharType="end"/>
      </w:r>
      <w:r>
        <w:t xml:space="preserve"> - </w:t>
      </w:r>
      <w:r w:rsidRPr="001D6F6B">
        <w:t>Youtube</w:t>
      </w:r>
      <w:bookmarkEnd w:id="117"/>
    </w:p>
    <w:bookmarkStart w:id="118" w:name="_Toc266039208"/>
    <w:p w:rsidR="007C0EE8" w:rsidRPr="0026694D" w:rsidRDefault="00AF2F3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18"/>
      <w:r w:rsidRPr="00460025">
        <w:rPr>
          <w:b w:val="0"/>
        </w:rPr>
        <w:fldChar w:fldCharType="end"/>
      </w:r>
    </w:p>
    <w:p w:rsidR="00771E9F" w:rsidRDefault="00771E9F" w:rsidP="007C0EE8">
      <w:pPr>
        <w:pStyle w:val="Subttulo"/>
        <w:outlineLvl w:val="2"/>
        <w:rPr>
          <w:lang w:val="es-ES"/>
        </w:rPr>
      </w:pPr>
      <w:bookmarkStart w:id="119" w:name="_Toc266039188"/>
    </w:p>
    <w:p w:rsidR="007C0EE8" w:rsidRPr="007E48E2" w:rsidRDefault="007C0EE8" w:rsidP="007C0EE8">
      <w:pPr>
        <w:pStyle w:val="Subttulo"/>
        <w:outlineLvl w:val="2"/>
        <w:rPr>
          <w:lang w:val="es-ES"/>
        </w:rPr>
      </w:pPr>
      <w:bookmarkStart w:id="120" w:name="_Toc27930277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19"/>
      <w:bookmarkEnd w:id="12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23" w:name="_Toc279302826"/>
      <w:r>
        <w:t xml:space="preserve">Ilustración </w:t>
      </w:r>
      <w:r w:rsidR="00AF2F39">
        <w:fldChar w:fldCharType="begin"/>
      </w:r>
      <w:r>
        <w:instrText xml:space="preserve"> SEQ Ilustración \* ARABIC </w:instrText>
      </w:r>
      <w:r w:rsidR="00AF2F39">
        <w:fldChar w:fldCharType="separate"/>
      </w:r>
      <w:r w:rsidR="006C6064">
        <w:rPr>
          <w:noProof/>
        </w:rPr>
        <w:t>19</w:t>
      </w:r>
      <w:r w:rsidR="00AF2F39">
        <w:fldChar w:fldCharType="end"/>
      </w:r>
      <w:r>
        <w:t xml:space="preserve"> - Google Video</w:t>
      </w:r>
      <w:bookmarkEnd w:id="123"/>
    </w:p>
    <w:bookmarkStart w:id="124" w:name="_Toc266039209"/>
    <w:p w:rsidR="007C0EE8" w:rsidRPr="00460025" w:rsidRDefault="00AF2F3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2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25" w:name="_Toc266039189"/>
      <w:bookmarkStart w:id="126" w:name="_Toc279302779"/>
      <w:r w:rsidRPr="007E48E2">
        <w:t>3.</w:t>
      </w:r>
      <w:r w:rsidR="003607CB">
        <w:t>2</w:t>
      </w:r>
      <w:r w:rsidRPr="007E48E2">
        <w:t>.3</w:t>
      </w:r>
      <w:r w:rsidR="004578B2">
        <w:t>.</w:t>
      </w:r>
      <w:r>
        <w:t xml:space="preserve"> </w:t>
      </w:r>
      <w:r w:rsidRPr="007E48E2">
        <w:t>Vimeo</w:t>
      </w:r>
      <w:bookmarkEnd w:id="125"/>
      <w:bookmarkEnd w:id="12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27" w:name="_Toc279302827"/>
      <w:r w:rsidRPr="00CE025F">
        <w:t xml:space="preserve">Ilustración </w:t>
      </w:r>
      <w:r w:rsidR="00AF2F39" w:rsidRPr="00CE025F">
        <w:fldChar w:fldCharType="begin"/>
      </w:r>
      <w:r w:rsidRPr="00CE025F">
        <w:instrText xml:space="preserve"> SEQ Ilustración \* ARABIC </w:instrText>
      </w:r>
      <w:r w:rsidR="00AF2F39" w:rsidRPr="00CE025F">
        <w:fldChar w:fldCharType="separate"/>
      </w:r>
      <w:r w:rsidR="006C6064">
        <w:rPr>
          <w:noProof/>
        </w:rPr>
        <w:t>20</w:t>
      </w:r>
      <w:r w:rsidR="00AF2F39" w:rsidRPr="00CE025F">
        <w:fldChar w:fldCharType="end"/>
      </w:r>
      <w:r w:rsidRPr="00CE025F">
        <w:t xml:space="preserve"> - Vimeo</w:t>
      </w:r>
      <w:bookmarkEnd w:id="127"/>
    </w:p>
    <w:bookmarkStart w:id="128" w:name="_Toc266039210"/>
    <w:p w:rsidR="007C0EE8" w:rsidRPr="00CE025F" w:rsidRDefault="00AF2F3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954CEE">
        <w:rPr>
          <w:rStyle w:val="Hipervnculo"/>
          <w:b w:val="0"/>
          <w:u w:val="none"/>
          <w:lang w:val="pt-BR"/>
        </w:rPr>
        <w:t>http://vimeo.com/</w:t>
      </w:r>
      <w:bookmarkEnd w:id="128"/>
      <w:r w:rsidRPr="00CE025F">
        <w:rPr>
          <w:b w:val="0"/>
        </w:rPr>
        <w:fldChar w:fldCharType="end"/>
      </w:r>
    </w:p>
    <w:p w:rsidR="007C0EE8" w:rsidRPr="007E48E2" w:rsidRDefault="0026694D" w:rsidP="007C0EE8">
      <w:pPr>
        <w:pStyle w:val="Subttulo"/>
        <w:outlineLvl w:val="2"/>
        <w:rPr>
          <w:lang w:val="es-ES"/>
        </w:rPr>
      </w:pPr>
      <w:bookmarkStart w:id="129" w:name="_Toc266039190"/>
      <w:r>
        <w:rPr>
          <w:lang w:val="es-ES"/>
        </w:rPr>
        <w:br w:type="page"/>
      </w:r>
      <w:bookmarkStart w:id="130" w:name="_Toc279302780"/>
      <w:r w:rsidR="007C0EE8" w:rsidRPr="007E48E2">
        <w:rPr>
          <w:lang w:val="es-ES"/>
        </w:rPr>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29"/>
      <w:bookmarkEnd w:id="13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1" w:name="_Toc276683979"/>
      <w:bookmarkStart w:id="132" w:name="_Toc279302828"/>
      <w:r>
        <w:t xml:space="preserve">Ilustración </w:t>
      </w:r>
      <w:r w:rsidR="00AF2F39">
        <w:fldChar w:fldCharType="begin"/>
      </w:r>
      <w:r>
        <w:instrText xml:space="preserve"> SEQ Ilustración \* ARABIC </w:instrText>
      </w:r>
      <w:r w:rsidR="00AF2F39">
        <w:fldChar w:fldCharType="separate"/>
      </w:r>
      <w:r w:rsidR="006C6064">
        <w:rPr>
          <w:noProof/>
        </w:rPr>
        <w:t>21</w:t>
      </w:r>
      <w:r w:rsidR="00AF2F39">
        <w:fldChar w:fldCharType="end"/>
      </w:r>
      <w:r>
        <w:t xml:space="preserve"> - Terra TV</w:t>
      </w:r>
      <w:bookmarkEnd w:id="131"/>
      <w:bookmarkEnd w:id="132"/>
    </w:p>
    <w:bookmarkStart w:id="133" w:name="_Toc266039211"/>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33"/>
      <w:r w:rsidRPr="00460025">
        <w:rPr>
          <w:b w:val="0"/>
        </w:rPr>
        <w:fldChar w:fldCharType="end"/>
      </w:r>
    </w:p>
    <w:p w:rsidR="009A106D" w:rsidRDefault="007C0EE8" w:rsidP="00460025">
      <w:pPr>
        <w:pStyle w:val="Subttulo"/>
        <w:rPr>
          <w:lang w:val="es-ES"/>
        </w:rPr>
      </w:pPr>
      <w:r w:rsidRPr="00BD1B4B">
        <w:br w:type="page"/>
      </w:r>
      <w:bookmarkStart w:id="134" w:name="_Toc266039191"/>
      <w:r w:rsidRPr="007E48E2">
        <w:rPr>
          <w:lang w:val="es-ES"/>
        </w:rPr>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34"/>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5" w:name="_Toc279302829"/>
      <w:r>
        <w:t xml:space="preserve">Ilustración </w:t>
      </w:r>
      <w:r w:rsidR="00AF2F39">
        <w:fldChar w:fldCharType="begin"/>
      </w:r>
      <w:r>
        <w:instrText xml:space="preserve"> SEQ Ilustración \* ARABIC </w:instrText>
      </w:r>
      <w:r w:rsidR="00AF2F39">
        <w:fldChar w:fldCharType="separate"/>
      </w:r>
      <w:r w:rsidR="006C6064">
        <w:rPr>
          <w:noProof/>
        </w:rPr>
        <w:t>22</w:t>
      </w:r>
      <w:r w:rsidR="00AF2F39">
        <w:fldChar w:fldCharType="end"/>
      </w:r>
      <w:r>
        <w:t xml:space="preserve"> - Emol TV</w:t>
      </w:r>
      <w:bookmarkEnd w:id="135"/>
    </w:p>
    <w:bookmarkStart w:id="136" w:name="_Toc266039212"/>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3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37" w:name="_Toc266039192"/>
      <w:r>
        <w:rPr>
          <w:lang w:val="es-ES"/>
        </w:rPr>
        <w:br w:type="page"/>
      </w:r>
    </w:p>
    <w:p w:rsidR="007C0EE8" w:rsidRPr="00460025" w:rsidRDefault="007C0EE8" w:rsidP="007C0EE8">
      <w:pPr>
        <w:pStyle w:val="Subttulo"/>
        <w:outlineLvl w:val="2"/>
        <w:rPr>
          <w:lang w:val="es-ES"/>
        </w:rPr>
      </w:pPr>
      <w:bookmarkStart w:id="138" w:name="_Toc279302781"/>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37"/>
      <w:bookmarkEnd w:id="13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9" w:name="_Toc276683980"/>
      <w:bookmarkStart w:id="140" w:name="_Toc279302830"/>
      <w:r>
        <w:t xml:space="preserve">Ilustración </w:t>
      </w:r>
      <w:r w:rsidR="00AF2F39">
        <w:fldChar w:fldCharType="begin"/>
      </w:r>
      <w:r>
        <w:instrText xml:space="preserve"> SEQ Ilustración \* ARABIC </w:instrText>
      </w:r>
      <w:r w:rsidR="00AF2F39">
        <w:fldChar w:fldCharType="separate"/>
      </w:r>
      <w:r w:rsidR="006C6064">
        <w:rPr>
          <w:noProof/>
        </w:rPr>
        <w:t>23</w:t>
      </w:r>
      <w:r w:rsidR="00AF2F39">
        <w:fldChar w:fldCharType="end"/>
      </w:r>
      <w:r>
        <w:t xml:space="preserve"> - </w:t>
      </w:r>
      <w:r w:rsidRPr="00B90018">
        <w:t>3TV</w:t>
      </w:r>
      <w:bookmarkEnd w:id="139"/>
      <w:bookmarkEnd w:id="140"/>
    </w:p>
    <w:p w:rsidR="007C0EE8" w:rsidRPr="00460025" w:rsidRDefault="007C0EE8" w:rsidP="007C0EE8">
      <w:pPr>
        <w:pStyle w:val="Epgrafe"/>
        <w:jc w:val="center"/>
        <w:rPr>
          <w:b w:val="0"/>
          <w:lang w:val="es-ES"/>
        </w:rPr>
      </w:pPr>
      <w:bookmarkStart w:id="141" w:name="_Toc266039213"/>
      <w:r w:rsidRPr="00BD1B4B">
        <w:rPr>
          <w:lang w:val="pt-BR"/>
        </w:rPr>
        <w:t xml:space="preserve"> </w:t>
      </w:r>
      <w:hyperlink r:id="rId70" w:history="1">
        <w:r w:rsidR="00427C5E" w:rsidRPr="00460025">
          <w:rPr>
            <w:rStyle w:val="Hipervnculo"/>
            <w:b w:val="0"/>
            <w:lang w:val="pt-BR"/>
          </w:rPr>
          <w:t>http://www.3tv.cl</w:t>
        </w:r>
      </w:hyperlink>
    </w:p>
    <w:bookmarkEnd w:id="141"/>
    <w:p w:rsidR="009A106D" w:rsidRPr="00094D2C" w:rsidRDefault="00A421A7" w:rsidP="00B14044">
      <w:pPr>
        <w:pStyle w:val="Subttulo"/>
        <w:outlineLvl w:val="1"/>
      </w:pPr>
      <w:r w:rsidRPr="00094D2C">
        <w:br w:type="page"/>
      </w:r>
      <w:bookmarkStart w:id="142" w:name="_Toc279302782"/>
      <w:r w:rsidR="00421830" w:rsidRPr="00094D2C">
        <w:t>3.</w:t>
      </w:r>
      <w:r w:rsidR="003607CB" w:rsidRPr="00094D2C">
        <w:t>3</w:t>
      </w:r>
      <w:r w:rsidR="00421830" w:rsidRPr="00094D2C">
        <w:t>. Google TV</w:t>
      </w:r>
      <w:bookmarkEnd w:id="14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1"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43" w:name="_Toc276683981"/>
      <w:r>
        <w:t xml:space="preserve">Ilustración </w:t>
      </w:r>
      <w:r w:rsidR="00AF2F39">
        <w:fldChar w:fldCharType="begin"/>
      </w:r>
      <w:r>
        <w:instrText xml:space="preserve"> SEQ Ilustración \* ARABIC </w:instrText>
      </w:r>
      <w:r w:rsidR="00AF2F39">
        <w:fldChar w:fldCharType="separate"/>
      </w:r>
      <w:r w:rsidR="006C6064">
        <w:rPr>
          <w:noProof/>
        </w:rPr>
        <w:t>24</w:t>
      </w:r>
      <w:r w:rsidR="00AF2F39">
        <w:fldChar w:fldCharType="end"/>
      </w:r>
      <w:r>
        <w:t xml:space="preserve"> – Google TV en un televisor IPTV conectado a internet</w:t>
      </w:r>
      <w:bookmarkEnd w:id="143"/>
    </w:p>
    <w:p w:rsidR="009A106D" w:rsidRPr="00460025" w:rsidRDefault="00D6456C" w:rsidP="00460025">
      <w:pPr>
        <w:pStyle w:val="Ttulo7"/>
        <w:rPr>
          <w:kern w:val="36"/>
          <w:lang w:val="es-CL"/>
        </w:rPr>
      </w:pPr>
      <w:hyperlink r:id="rId72"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44" w:name="_Toc279302783"/>
      <w:r w:rsidRPr="000B5660">
        <w:t>4. Desarrollo</w:t>
      </w:r>
      <w:bookmarkEnd w:id="144"/>
    </w:p>
    <w:p w:rsidR="000E1C37" w:rsidRDefault="000E1C37" w:rsidP="000B5660">
      <w:pPr>
        <w:pStyle w:val="Subttulo"/>
        <w:outlineLvl w:val="1"/>
      </w:pPr>
      <w:bookmarkStart w:id="145" w:name="_Toc279302784"/>
      <w:r w:rsidRPr="000B5660">
        <w:t>4.1. Toma de requerimientos</w:t>
      </w:r>
      <w:bookmarkEnd w:id="145"/>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46" w:name="_Toc279302785"/>
      <w:r w:rsidRPr="000B5660">
        <w:t>4.1.1. Requerimientos Funcionales</w:t>
      </w:r>
      <w:bookmarkEnd w:id="14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47" w:name="_Toc279302786"/>
      <w:r w:rsidRPr="000B5660">
        <w:t>4.1.2. Requerimientos No Funcionales</w:t>
      </w:r>
      <w:bookmarkEnd w:id="14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48" w:name="_Toc279302787"/>
      <w:r w:rsidRPr="000B5660">
        <w:t>4.2</w:t>
      </w:r>
      <w:r w:rsidR="00B53E02" w:rsidRPr="000B5660">
        <w:t>. Tecnología a Utilizar</w:t>
      </w:r>
      <w:bookmarkEnd w:id="148"/>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49" w:name="_Toc279302788"/>
      <w:r w:rsidRPr="000B5660">
        <w:t>4.2</w:t>
      </w:r>
      <w:r w:rsidR="00B53E02" w:rsidRPr="000B5660">
        <w:t xml:space="preserve">.1. </w:t>
      </w:r>
      <w:r w:rsidRPr="000B5660">
        <w:t>Lado S</w:t>
      </w:r>
      <w:r w:rsidR="00B53E02" w:rsidRPr="000B5660">
        <w:t>ervidor</w:t>
      </w:r>
      <w:bookmarkEnd w:id="149"/>
    </w:p>
    <w:p w:rsidR="00B53E02" w:rsidRPr="000B5660" w:rsidRDefault="000E1C37" w:rsidP="000E1C37">
      <w:pPr>
        <w:pStyle w:val="Subttulo"/>
        <w:outlineLvl w:val="2"/>
      </w:pPr>
      <w:bookmarkStart w:id="150" w:name="_Toc279302789"/>
      <w:r w:rsidRPr="000B5660">
        <w:t xml:space="preserve">4.2.1.1. </w:t>
      </w:r>
      <w:r w:rsidR="00B53E02" w:rsidRPr="000B5660">
        <w:t>PHP 5.3</w:t>
      </w:r>
      <w:bookmarkEnd w:id="150"/>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DA113F" wp14:editId="2FD4563C">
            <wp:extent cx="5076825" cy="1762125"/>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51" w:name="_Toc279302831"/>
      <w:r>
        <w:t xml:space="preserve">Ilustración </w:t>
      </w:r>
      <w:r w:rsidR="00AF2F39">
        <w:fldChar w:fldCharType="begin"/>
      </w:r>
      <w:r w:rsidR="008D3920">
        <w:instrText xml:space="preserve"> SEQ Ilustración \* ARABIC </w:instrText>
      </w:r>
      <w:r w:rsidR="00AF2F39">
        <w:fldChar w:fldCharType="separate"/>
      </w:r>
      <w:r w:rsidR="006C6064">
        <w:rPr>
          <w:noProof/>
        </w:rPr>
        <w:t>25</w:t>
      </w:r>
      <w:r w:rsidR="00AF2F39">
        <w:rPr>
          <w:noProof/>
        </w:rPr>
        <w:fldChar w:fldCharType="end"/>
      </w:r>
      <w:r>
        <w:t xml:space="preserve"> - Estructura Clases PHP del Core del CMS</w:t>
      </w:r>
      <w:bookmarkEnd w:id="1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52" w:name="_Toc279302790"/>
      <w:r w:rsidRPr="000B5660">
        <w:t xml:space="preserve">4.2.1.2. </w:t>
      </w:r>
      <w:r w:rsidR="00B53E02" w:rsidRPr="000B5660">
        <w:t>MySQL 5</w:t>
      </w:r>
      <w:bookmarkEnd w:id="152"/>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53" w:name="_Toc279302791"/>
      <w:r w:rsidRPr="000B5660">
        <w:t xml:space="preserve">4.2.1.3. </w:t>
      </w:r>
      <w:r w:rsidR="00EC3C1C" w:rsidRPr="000B5660">
        <w:t>FF</w:t>
      </w:r>
      <w:r w:rsidR="00383797">
        <w:t>mpeg</w:t>
      </w:r>
      <w:bookmarkEnd w:id="153"/>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54" w:name="_Toc279302792"/>
      <w:r w:rsidRPr="000B5660">
        <w:t>4.2.2. Lado Cliente</w:t>
      </w:r>
      <w:bookmarkEnd w:id="154"/>
    </w:p>
    <w:p w:rsidR="000E1C37" w:rsidRDefault="000E1C37" w:rsidP="000E1C37">
      <w:pPr>
        <w:pStyle w:val="Subttulo"/>
        <w:outlineLvl w:val="2"/>
      </w:pPr>
      <w:bookmarkStart w:id="155" w:name="_Toc279302793"/>
      <w:r w:rsidRPr="000B5660">
        <w:t>4.2.2.1 J</w:t>
      </w:r>
      <w:r w:rsidR="00302ACA">
        <w:t>avascript</w:t>
      </w:r>
      <w:bookmarkEnd w:id="155"/>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gramStart"/>
      <w:r w:rsidRPr="0053639F">
        <w:rPr>
          <w:b/>
        </w:rPr>
        <w:t>js/framework</w:t>
      </w:r>
      <w:proofErr w:type="gramEnd"/>
      <w:r w:rsidRPr="0053639F">
        <w:rPr>
          <w:b/>
        </w:rPr>
        <w:t>:</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14:anchorId="787EA434" wp14:editId="2D6E4C36">
            <wp:extent cx="4105275" cy="1628775"/>
            <wp:effectExtent l="19050" t="0" r="9525"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56" w:name="_Toc279302832"/>
      <w:r>
        <w:t xml:space="preserve">Ilustración </w:t>
      </w:r>
      <w:r w:rsidR="00AF2F39">
        <w:fldChar w:fldCharType="begin"/>
      </w:r>
      <w:r w:rsidR="008D3920">
        <w:instrText xml:space="preserve"> SEQ Ilustración \* ARABIC </w:instrText>
      </w:r>
      <w:r w:rsidR="00AF2F39">
        <w:fldChar w:fldCharType="separate"/>
      </w:r>
      <w:r w:rsidR="006C6064">
        <w:rPr>
          <w:noProof/>
        </w:rPr>
        <w:t>26</w:t>
      </w:r>
      <w:r w:rsidR="00AF2F39">
        <w:rPr>
          <w:noProof/>
        </w:rPr>
        <w:fldChar w:fldCharType="end"/>
      </w:r>
      <w:r>
        <w:t xml:space="preserve"> - Estructura de carpetas javascript</w:t>
      </w:r>
      <w:bookmarkEnd w:id="15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57" w:name="_Toc279302794"/>
      <w:r w:rsidRPr="000B5660">
        <w:t>4.2.2.2 JW Player</w:t>
      </w:r>
      <w:bookmarkEnd w:id="157"/>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58" w:name="_Toc279302795"/>
      <w:r>
        <w:t>4.3</w:t>
      </w:r>
      <w:r w:rsidR="00D3784E">
        <w:t xml:space="preserve">. </w:t>
      </w:r>
      <w:r>
        <w:t>Entorno de Desarrollo</w:t>
      </w:r>
      <w:bookmarkEnd w:id="158"/>
    </w:p>
    <w:p w:rsidR="006D756E" w:rsidRDefault="006D756E" w:rsidP="00AB32B1">
      <w:pPr>
        <w:pStyle w:val="Subttulo"/>
        <w:outlineLvl w:val="2"/>
      </w:pPr>
      <w:bookmarkStart w:id="159" w:name="_Toc279302796"/>
      <w:r>
        <w:t>4.3.1. IDE</w:t>
      </w:r>
      <w:bookmarkEnd w:id="159"/>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p>
    <w:p w:rsidR="001C0220" w:rsidRDefault="001C0220" w:rsidP="001C0220">
      <w:pPr>
        <w:keepNext/>
        <w:jc w:val="center"/>
      </w:pPr>
      <w:r>
        <w:rPr>
          <w:noProof/>
          <w:lang w:eastAsia="es-CL"/>
        </w:rPr>
        <w:drawing>
          <wp:inline distT="0" distB="0" distL="0" distR="0" wp14:anchorId="238F4E04" wp14:editId="4BB0A840">
            <wp:extent cx="4171950" cy="2607588"/>
            <wp:effectExtent l="0" t="0" r="0" b="0"/>
            <wp:docPr id="29"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5"/>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60" w:name="_Toc279302833"/>
      <w:r>
        <w:t xml:space="preserve">Ilustración </w:t>
      </w:r>
      <w:r w:rsidR="00AF2F39">
        <w:fldChar w:fldCharType="begin"/>
      </w:r>
      <w:r w:rsidR="008D3920">
        <w:instrText xml:space="preserve"> SEQ Ilustración \* ARABIC </w:instrText>
      </w:r>
      <w:r w:rsidR="00AF2F39">
        <w:fldChar w:fldCharType="separate"/>
      </w:r>
      <w:r w:rsidR="006C6064">
        <w:rPr>
          <w:noProof/>
        </w:rPr>
        <w:t>27</w:t>
      </w:r>
      <w:r w:rsidR="00AF2F39">
        <w:rPr>
          <w:noProof/>
        </w:rPr>
        <w:fldChar w:fldCharType="end"/>
      </w:r>
      <w:r>
        <w:t xml:space="preserve"> - Zend Studio en Ubuntu Linux</w:t>
      </w:r>
      <w:bookmarkEnd w:id="160"/>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61" w:name="_Toc279302797"/>
      <w:r>
        <w:t>4.3.2. Control de versiones</w:t>
      </w:r>
      <w:bookmarkEnd w:id="161"/>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76E78DFA" wp14:editId="2C3E98A6">
            <wp:extent cx="4836541" cy="3022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62" w:name="_Toc279302834"/>
      <w:r>
        <w:t xml:space="preserve">Ilustración </w:t>
      </w:r>
      <w:r w:rsidR="00AF2F39">
        <w:fldChar w:fldCharType="begin"/>
      </w:r>
      <w:r w:rsidR="008D3920">
        <w:instrText xml:space="preserve"> SEQ Ilustración \* ARABIC </w:instrText>
      </w:r>
      <w:r w:rsidR="00AF2F39">
        <w:fldChar w:fldCharType="separate"/>
      </w:r>
      <w:r w:rsidR="006C6064">
        <w:rPr>
          <w:noProof/>
        </w:rPr>
        <w:t>28</w:t>
      </w:r>
      <w:r w:rsidR="00AF2F39">
        <w:rPr>
          <w:noProof/>
        </w:rPr>
        <w:fldChar w:fldCharType="end"/>
      </w:r>
      <w:r>
        <w:t xml:space="preserve"> - Estructura de repositorio Subversion vista en Zend Studio</w:t>
      </w:r>
      <w:bookmarkEnd w:id="16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63" w:name="_Toc279302798"/>
      <w:r w:rsidRPr="000B5660">
        <w:t>4.3. Diagrama de Datos</w:t>
      </w:r>
      <w:bookmarkEnd w:id="163"/>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64" w:name="_Toc279302835"/>
      <w:r w:rsidRPr="0073406A">
        <w:rPr>
          <w:rStyle w:val="nfasis"/>
          <w:i w:val="0"/>
        </w:rPr>
        <w:t xml:space="preserve">Ilustración </w:t>
      </w:r>
      <w:r w:rsidR="00AF2F39" w:rsidRPr="0073406A">
        <w:rPr>
          <w:rStyle w:val="nfasis"/>
          <w:i w:val="0"/>
        </w:rPr>
        <w:fldChar w:fldCharType="begin"/>
      </w:r>
      <w:r w:rsidRPr="0073406A">
        <w:rPr>
          <w:rStyle w:val="nfasis"/>
          <w:i w:val="0"/>
        </w:rPr>
        <w:instrText xml:space="preserve"> SEQ Ilustración \* ARABIC </w:instrText>
      </w:r>
      <w:r w:rsidR="00AF2F39" w:rsidRPr="0073406A">
        <w:rPr>
          <w:rStyle w:val="nfasis"/>
          <w:i w:val="0"/>
        </w:rPr>
        <w:fldChar w:fldCharType="separate"/>
      </w:r>
      <w:r w:rsidR="006C6064">
        <w:rPr>
          <w:rStyle w:val="nfasis"/>
          <w:i w:val="0"/>
          <w:noProof/>
        </w:rPr>
        <w:t>29</w:t>
      </w:r>
      <w:r w:rsidR="00AF2F3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64"/>
    </w:p>
    <w:p w:rsidR="005E46BE" w:rsidRPr="00954CEE" w:rsidRDefault="00234060" w:rsidP="00B14044">
      <w:pPr>
        <w:suppressAutoHyphens w:val="0"/>
        <w:spacing w:before="0" w:after="0" w:line="240" w:lineRule="auto"/>
        <w:jc w:val="left"/>
      </w:pPr>
      <w:r>
        <w:br w:type="page"/>
      </w:r>
    </w:p>
    <w:p w:rsidR="005E46BE" w:rsidRDefault="000E1C37" w:rsidP="005E0044">
      <w:pPr>
        <w:pStyle w:val="Subttulo"/>
        <w:outlineLvl w:val="1"/>
      </w:pPr>
      <w:r w:rsidRPr="000B5660">
        <w:t>4.4. Diagrama de Clases</w:t>
      </w:r>
    </w:p>
    <w:p w:rsidR="005E46BE" w:rsidRDefault="005E46BE" w:rsidP="005E46BE">
      <w:r>
        <w:t>Como se mencionó anteriormente el Framework y el CMS está compuesto por los siguientes Namespaces (que sería lo equivalente a un Package en Java).</w:t>
      </w:r>
    </w:p>
    <w:p w:rsidR="005E46BE" w:rsidRPr="00B14044" w:rsidRDefault="005E46BE" w:rsidP="00B14044">
      <w:pPr>
        <w:rPr>
          <w:lang w:val="en-US"/>
        </w:rPr>
      </w:pPr>
      <w:r w:rsidRPr="00B14044">
        <w:rPr>
          <w:lang w:val="en-US"/>
        </w:rPr>
        <w:t>Models</w:t>
      </w:r>
    </w:p>
    <w:p w:rsidR="005E46BE" w:rsidRPr="00B14044" w:rsidRDefault="005E46BE" w:rsidP="005E46BE">
      <w:pPr>
        <w:rPr>
          <w:lang w:val="en-US"/>
        </w:rPr>
      </w:pPr>
      <w:r w:rsidRPr="00B14044">
        <w:rPr>
          <w:lang w:val="en-US"/>
        </w:rPr>
        <w:t>Views</w:t>
      </w:r>
    </w:p>
    <w:p w:rsidR="005E46BE" w:rsidRPr="00B14044" w:rsidRDefault="005E46BE" w:rsidP="005E46BE">
      <w:pPr>
        <w:rPr>
          <w:lang w:val="en-US"/>
        </w:rPr>
      </w:pPr>
      <w:r w:rsidRPr="00B14044">
        <w:rPr>
          <w:lang w:val="en-US"/>
        </w:rPr>
        <w:t>Controllers</w:t>
      </w:r>
    </w:p>
    <w:p w:rsidR="005E46BE" w:rsidRPr="00B14044" w:rsidRDefault="005E46BE" w:rsidP="005E46BE">
      <w:pPr>
        <w:rPr>
          <w:lang w:val="en-US"/>
        </w:rPr>
      </w:pPr>
      <w:r w:rsidRPr="00B14044">
        <w:rPr>
          <w:lang w:val="en-US"/>
        </w:rPr>
        <w:t>Admin</w:t>
      </w:r>
    </w:p>
    <w:p w:rsidR="005E46BE" w:rsidRPr="00B14044" w:rsidRDefault="005E46BE" w:rsidP="005E46BE">
      <w:pPr>
        <w:rPr>
          <w:lang w:val="en-US"/>
        </w:rPr>
      </w:pPr>
      <w:r w:rsidRPr="00B14044">
        <w:rPr>
          <w:lang w:val="en-US"/>
        </w:rPr>
        <w:t>Lib</w:t>
      </w:r>
    </w:p>
    <w:p w:rsidR="005E46BE" w:rsidRPr="00B14044" w:rsidRDefault="005E46BE" w:rsidP="005E46BE">
      <w:pPr>
        <w:rPr>
          <w:lang w:val="en-US"/>
        </w:rPr>
      </w:pPr>
      <w:r w:rsidRPr="00094D2C">
        <w:rPr>
          <w:lang w:val="en-US"/>
        </w:rPr>
        <w:t xml:space="preserve"> </w:t>
      </w:r>
    </w:p>
    <w:p w:rsidR="005E46BE" w:rsidRPr="00B14044" w:rsidRDefault="005E46BE" w:rsidP="005E0044">
      <w:pPr>
        <w:pStyle w:val="Subttulo"/>
        <w:outlineLvl w:val="1"/>
        <w:rPr>
          <w:lang w:val="en-US"/>
        </w:rPr>
      </w:pPr>
    </w:p>
    <w:p w:rsidR="005E46BE" w:rsidRPr="00B14044" w:rsidRDefault="005E46BE">
      <w:pPr>
        <w:suppressAutoHyphens w:val="0"/>
        <w:spacing w:before="0" w:after="0" w:line="240" w:lineRule="auto"/>
        <w:jc w:val="left"/>
        <w:rPr>
          <w:b/>
          <w:sz w:val="28"/>
          <w:lang w:val="en-US"/>
        </w:rPr>
      </w:pPr>
      <w:r w:rsidRPr="00B14044">
        <w:rPr>
          <w:lang w:val="en-US"/>
        </w:rPr>
        <w:br w:type="page"/>
      </w:r>
    </w:p>
    <w:p w:rsidR="00C43BA3" w:rsidRDefault="005E46BE" w:rsidP="00B14044">
      <w:pPr>
        <w:pStyle w:val="Subttulo"/>
        <w:outlineLvl w:val="1"/>
        <w:rPr>
          <w:lang w:eastAsia="es-CL"/>
        </w:rPr>
      </w:pPr>
      <w:bookmarkStart w:id="165" w:name="_Toc279302799"/>
      <w:r w:rsidRPr="00B14044">
        <w:rPr>
          <w:lang w:val="en-US"/>
        </w:rPr>
        <w:t xml:space="preserve">4.4.1. </w:t>
      </w:r>
      <w:r>
        <w:t>Namespace Admin</w:t>
      </w:r>
      <w:r w:rsidR="004C78D3">
        <w:rPr>
          <w:noProof/>
          <w:lang w:eastAsia="es-CL"/>
        </w:rPr>
        <w:drawing>
          <wp:inline distT="0" distB="0" distL="0" distR="0" wp14:anchorId="75CF8BC4" wp14:editId="3631DA6F">
            <wp:extent cx="4244454" cy="54928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bookmarkEnd w:id="165"/>
    </w:p>
    <w:p w:rsidR="005E46BE" w:rsidRDefault="005E46BE" w:rsidP="005E46BE">
      <w:pPr>
        <w:pStyle w:val="Subttulo"/>
        <w:rPr>
          <w:lang w:eastAsia="es-CL"/>
        </w:rPr>
      </w:pPr>
      <w:r>
        <w:rPr>
          <w:lang w:eastAsia="es-CL"/>
        </w:rPr>
        <w:t xml:space="preserve">4.4.2. </w:t>
      </w:r>
      <w:r w:rsidR="00E91D32">
        <w:rPr>
          <w:lang w:eastAsia="es-CL"/>
        </w:rPr>
        <w:t>Namespace</w:t>
      </w:r>
      <w:r>
        <w:rPr>
          <w:lang w:eastAsia="es-CL"/>
        </w:rPr>
        <w:t xml:space="preserve"> Controllers</w:t>
      </w:r>
    </w:p>
    <w:p w:rsidR="00C43BA3" w:rsidRDefault="00D9256C" w:rsidP="00B14044">
      <w:pPr>
        <w:suppressAutoHyphens w:val="0"/>
        <w:spacing w:before="0" w:after="0" w:line="240" w:lineRule="auto"/>
        <w:jc w:val="left"/>
      </w:pPr>
      <w:r>
        <w:br w:type="page"/>
      </w:r>
      <w:r w:rsidR="006B4E9A">
        <w:rPr>
          <w:noProof/>
          <w:lang w:eastAsia="es-CL"/>
        </w:rPr>
        <w:drawing>
          <wp:inline distT="0" distB="0" distL="0" distR="0" wp14:anchorId="38600CAB" wp14:editId="57D2C374">
            <wp:extent cx="5612130" cy="72627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bookmarkStart w:id="166" w:name="_Toc279302800"/>
      <w:r>
        <w:t>4.4.3. Namespace Lib</w:t>
      </w:r>
      <w:bookmarkEnd w:id="166"/>
    </w:p>
    <w:p w:rsidR="006B4E9A" w:rsidRDefault="006B4E9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14:anchorId="04B586AD" wp14:editId="42FC53B8">
            <wp:extent cx="5612130" cy="726279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65248E83" wp14:editId="467C1B2B">
            <wp:extent cx="5612130" cy="726279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222B29D3" wp14:editId="6CF03806">
            <wp:extent cx="5612130" cy="72627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p>
    <w:p w:rsidR="006B4E9A" w:rsidRDefault="005E46BE" w:rsidP="000E1C37">
      <w:pPr>
        <w:pStyle w:val="Subttulo"/>
        <w:outlineLvl w:val="1"/>
      </w:pPr>
      <w:r>
        <w:t>4.4.4. Namespace Models</w:t>
      </w:r>
    </w:p>
    <w:p w:rsidR="004C78D3" w:rsidRDefault="004C78D3" w:rsidP="004C78D3">
      <w:pPr>
        <w:suppressAutoHyphens w:val="0"/>
        <w:spacing w:before="0" w:after="0" w:line="240" w:lineRule="auto"/>
        <w:jc w:val="left"/>
      </w:pPr>
      <w:r>
        <w:rPr>
          <w:noProof/>
          <w:lang w:eastAsia="es-CL"/>
        </w:rPr>
        <w:drawing>
          <wp:inline distT="0" distB="0" distL="0" distR="0" wp14:anchorId="56A23D1B" wp14:editId="290F29A0">
            <wp:extent cx="5612130" cy="726279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p>
    <w:p w:rsidR="00C43BA3" w:rsidRDefault="00C43BA3" w:rsidP="000E1C37">
      <w:pPr>
        <w:pStyle w:val="Subttulo"/>
        <w:outlineLvl w:val="1"/>
      </w:pPr>
    </w:p>
    <w:p w:rsidR="00C43BA3" w:rsidRDefault="005E46BE" w:rsidP="000E1C37">
      <w:pPr>
        <w:pStyle w:val="Subttulo"/>
        <w:outlineLvl w:val="1"/>
      </w:pPr>
      <w:bookmarkStart w:id="167" w:name="_Toc279302803"/>
      <w:r>
        <w:t>4.4.5</w:t>
      </w:r>
      <w:r w:rsidR="00C43BA3">
        <w:t xml:space="preserve">. </w:t>
      </w:r>
      <w:r>
        <w:t>Namespace Views</w:t>
      </w:r>
      <w:r>
        <w:rPr>
          <w:noProof/>
          <w:lang w:eastAsia="es-CL"/>
        </w:rPr>
        <w:t xml:space="preserve"> </w:t>
      </w:r>
      <w:r w:rsidR="004C78D3">
        <w:rPr>
          <w:noProof/>
          <w:lang w:eastAsia="es-CL"/>
        </w:rPr>
        <w:drawing>
          <wp:inline distT="0" distB="0" distL="0" distR="0" wp14:anchorId="6F5683D9" wp14:editId="650CFDD6">
            <wp:extent cx="5612130" cy="7262495"/>
            <wp:effectExtent l="76200" t="57150" r="64770" b="527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60000">
                      <a:off x="0" y="0"/>
                      <a:ext cx="5612130" cy="7262495"/>
                    </a:xfrm>
                    <a:prstGeom prst="rect">
                      <a:avLst/>
                    </a:prstGeom>
                  </pic:spPr>
                </pic:pic>
              </a:graphicData>
            </a:graphic>
          </wp:inline>
        </w:drawing>
      </w:r>
      <w:bookmarkEnd w:id="167"/>
    </w:p>
    <w:p w:rsidR="00C43BA3" w:rsidRPr="00954CEE" w:rsidRDefault="00B52A0A" w:rsidP="00B14044">
      <w:pPr>
        <w:suppressAutoHyphens w:val="0"/>
        <w:spacing w:before="0" w:after="0" w:line="240" w:lineRule="auto"/>
        <w:jc w:val="left"/>
      </w:pPr>
      <w:r>
        <w:rPr>
          <w:noProof/>
          <w:lang w:eastAsia="es-CL"/>
        </w:rPr>
        <w:drawing>
          <wp:inline distT="0" distB="0" distL="0" distR="0" wp14:anchorId="59B08300" wp14:editId="639E8E0F">
            <wp:extent cx="4735773" cy="612867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bookmarkStart w:id="168" w:name="_Toc279302804"/>
      <w:r w:rsidRPr="000B5660">
        <w:t xml:space="preserve">4.5. Especificaciones </w:t>
      </w:r>
      <w:r w:rsidR="006B4E9A">
        <w:t xml:space="preserve">de desarrollo </w:t>
      </w:r>
      <w:r w:rsidRPr="000B5660">
        <w:t>back office</w:t>
      </w:r>
      <w:bookmarkEnd w:id="168"/>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C43BA3"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C43BA3" w:rsidRDefault="00C43BA3" w:rsidP="006D756E"/>
    <w:p w:rsidR="006D756E" w:rsidRPr="00770BE8" w:rsidRDefault="006D756E" w:rsidP="004C5C22">
      <w:pPr>
        <w:pStyle w:val="Subttulo"/>
        <w:outlineLvl w:val="2"/>
      </w:pPr>
      <w:bookmarkStart w:id="169" w:name="_Toc279302805"/>
      <w:r w:rsidRPr="00770BE8">
        <w:t>4.5.1. Componentes XML</w:t>
      </w:r>
      <w:bookmarkEnd w:id="169"/>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B14044" w:rsidRDefault="000E1C37" w:rsidP="00B14044">
      <w:pPr>
        <w:pStyle w:val="Subttulo"/>
        <w:outlineLvl w:val="1"/>
      </w:pPr>
      <w:r w:rsidRPr="00B14044">
        <w:t>4.6. Especificaciones front office</w:t>
      </w:r>
    </w:p>
    <w:p w:rsidR="006D756E" w:rsidRDefault="006D756E" w:rsidP="006D756E">
      <w:r w:rsidRPr="00B14044">
        <w:t>4.6.1. Componentes XML</w:t>
      </w:r>
    </w:p>
    <w:p w:rsidR="00B14044" w:rsidRPr="00B14044" w:rsidRDefault="00B14044" w:rsidP="006D756E"/>
    <w:p w:rsidR="00C43BA3" w:rsidRPr="00B14044" w:rsidRDefault="00C43BA3" w:rsidP="00B14044"/>
    <w:p w:rsidR="00E42D27" w:rsidRPr="00B14044" w:rsidRDefault="0031339F" w:rsidP="0031339F">
      <w:pPr>
        <w:pStyle w:val="Subttulo"/>
        <w:outlineLvl w:val="1"/>
      </w:pPr>
      <w:bookmarkStart w:id="170" w:name="_Toc279302806"/>
      <w:r w:rsidRPr="00B14044">
        <w:t xml:space="preserve">4.7. </w:t>
      </w:r>
      <w:r w:rsidR="00DB246B" w:rsidRPr="00B14044">
        <w:t>Interfaz</w:t>
      </w:r>
      <w:r w:rsidRPr="00B14044">
        <w:t xml:space="preserve"> UMA-CMS</w:t>
      </w:r>
      <w:bookmarkEnd w:id="170"/>
    </w:p>
    <w:p w:rsidR="0031339F" w:rsidRDefault="0031339F" w:rsidP="0031339F">
      <w:r>
        <w:rPr>
          <w:noProof/>
          <w:lang w:eastAsia="es-CL"/>
        </w:rPr>
        <w:drawing>
          <wp:inline distT="0" distB="0" distL="0" distR="0">
            <wp:extent cx="5612130" cy="3507581"/>
            <wp:effectExtent l="19050" t="0" r="762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38 – Login Uma-CMS</w:t>
      </w:r>
    </w:p>
    <w:p w:rsidR="0031339F" w:rsidRDefault="0031339F" w:rsidP="0031339F">
      <w:r>
        <w:rPr>
          <w:noProof/>
          <w:lang w:eastAsia="es-CL"/>
        </w:rPr>
        <w:drawing>
          <wp:inline distT="0" distB="0" distL="0" distR="0">
            <wp:extent cx="5612130" cy="3507581"/>
            <wp:effectExtent l="19050" t="0" r="7620" b="0"/>
            <wp:docPr id="41"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39 – Menú principal Uma-CMS</w:t>
      </w:r>
    </w:p>
    <w:p w:rsidR="0031339F" w:rsidRDefault="0031339F" w:rsidP="0031339F">
      <w:r>
        <w:rPr>
          <w:noProof/>
          <w:lang w:eastAsia="es-CL"/>
        </w:rPr>
        <w:drawing>
          <wp:inline distT="0" distB="0" distL="0" distR="0">
            <wp:extent cx="5612130" cy="3507581"/>
            <wp:effectExtent l="19050" t="0" r="762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40 – Pantalla configuración del sistema</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41 – Pantalla Configuración del Sitio</w:t>
      </w:r>
    </w:p>
    <w:p w:rsidR="0031339F" w:rsidRDefault="0031339F" w:rsidP="0031339F">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42 – Pantalla contenido Menú</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43 –Pantalla contenido paginas</w:t>
      </w:r>
    </w:p>
    <w:p w:rsidR="00C43BA3" w:rsidRDefault="00C43BA3" w:rsidP="0031339F"/>
    <w:p w:rsidR="0031339F" w:rsidRDefault="0031339F" w:rsidP="0031339F"/>
    <w:p w:rsidR="0031339F" w:rsidRDefault="0031339F" w:rsidP="0031339F">
      <w:r>
        <w:rPr>
          <w:noProof/>
          <w:lang w:eastAsia="es-CL"/>
        </w:rPr>
        <w:drawing>
          <wp:inline distT="0" distB="0" distL="0" distR="0">
            <wp:extent cx="5612130" cy="3507581"/>
            <wp:effectExtent l="19050" t="0" r="7620" b="0"/>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44 – Pantalla Videos opción Videos</w:t>
      </w:r>
    </w:p>
    <w:p w:rsidR="0031339F" w:rsidRDefault="0031339F" w:rsidP="0031339F">
      <w:r>
        <w:rPr>
          <w:noProof/>
          <w:lang w:eastAsia="es-CL"/>
        </w:rPr>
        <w:drawing>
          <wp:inline distT="0" distB="0" distL="0" distR="0">
            <wp:extent cx="5612130" cy="3507581"/>
            <wp:effectExtent l="19050" t="0" r="762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45 –Pantalla video Opción Tipo Videos</w:t>
      </w:r>
    </w:p>
    <w:p w:rsidR="0031339F" w:rsidRDefault="0031339F" w:rsidP="0031339F">
      <w:r>
        <w:rPr>
          <w:noProof/>
          <w:lang w:eastAsia="es-CL"/>
        </w:rPr>
        <w:drawing>
          <wp:inline distT="0" distB="0" distL="0" distR="0">
            <wp:extent cx="5612130" cy="3507581"/>
            <wp:effectExtent l="19050" t="0" r="7620"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46 – Pantalla Videos Opción categorías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47– Pantalla Videos Opción Etiquetas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48 – Pantalla Videos opción Miniaturas</w:t>
      </w:r>
    </w:p>
    <w:p w:rsidR="0031339F" w:rsidRPr="00C43BA3" w:rsidRDefault="0031339F" w:rsidP="00B14044"/>
    <w:p w:rsidR="0031339F" w:rsidRPr="00BE67FE" w:rsidRDefault="0031339F" w:rsidP="00BE67FE">
      <w:pPr>
        <w:suppressAutoHyphens w:val="0"/>
        <w:autoSpaceDE w:val="0"/>
        <w:autoSpaceDN w:val="0"/>
        <w:adjustRightInd w:val="0"/>
        <w:spacing w:before="0" w:after="0" w:line="240" w:lineRule="auto"/>
        <w:jc w:val="left"/>
        <w:rPr>
          <w:lang w:val="es-ES"/>
        </w:rPr>
      </w:pPr>
    </w:p>
    <w:p w:rsidR="009A106D" w:rsidRPr="00094D2C" w:rsidRDefault="00B53E02" w:rsidP="00460025">
      <w:pPr>
        <w:pStyle w:val="Ttulo"/>
        <w:pageBreakBefore/>
        <w:outlineLvl w:val="0"/>
      </w:pPr>
      <w:bookmarkStart w:id="171" w:name="_Toc279302807"/>
      <w:r w:rsidRPr="00094D2C">
        <w:t>5</w:t>
      </w:r>
      <w:r w:rsidR="00CC20D5" w:rsidRPr="00094D2C">
        <w:t xml:space="preserve">. </w:t>
      </w:r>
      <w:r w:rsidR="00DF02B6" w:rsidRPr="00094D2C">
        <w:t>Bibliografía</w:t>
      </w:r>
      <w:bookmarkEnd w:id="171"/>
      <w:del w:id="172" w:author="manolo" w:date="2010-12-05T08:55:00Z">
        <w:r w:rsidR="00DF02B6" w:rsidRPr="00954CEE">
          <w:delText xml:space="preserve"> </w:delText>
        </w:r>
      </w:del>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sidRPr="00B14044">
        <w:rPr>
          <w:lang w:val="es-ES"/>
        </w:rPr>
        <w:t xml:space="preserve">Autor: </w:t>
      </w:r>
      <w:r>
        <w:rPr>
          <w:lang w:val="es-ES"/>
        </w:rPr>
        <w:t xml:space="preserve">Alistair Cockburn </w:t>
      </w:r>
      <w:r w:rsidR="00091117" w:rsidRPr="00B14044">
        <w:rPr>
          <w:lang w:val="es-ES"/>
        </w:rPr>
        <w:t xml:space="preserve">- </w:t>
      </w:r>
      <w:r w:rsidRPr="00B14044">
        <w:rPr>
          <w:lang w:val="es-ES"/>
        </w:rPr>
        <w:t>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del w:id="173" w:author="manolo" w:date="2010-12-05T08:55:00Z">
        <w:r>
          <w:rPr>
            <w:lang w:val="es-ES"/>
          </w:rPr>
          <w:delText xml:space="preserve"> </w:delText>
        </w:r>
      </w:del>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del w:id="174" w:author="manolo" w:date="2010-12-05T08:55:00Z">
        <w:r w:rsidRPr="00460025">
          <w:rPr>
            <w:b/>
            <w:i/>
            <w:lang w:val="en-US"/>
          </w:rPr>
          <w:delText xml:space="preserve"> </w:delText>
        </w:r>
      </w:del>
      <w:r w:rsidRPr="00460025">
        <w:rPr>
          <w:b/>
          <w:i/>
          <w:lang w:val="en-US"/>
        </w:rPr>
        <w:t>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4" w:history="1">
        <w:r w:rsidRPr="007C0EE8">
          <w:rPr>
            <w:rStyle w:val="Hipervnculo"/>
            <w:lang w:val="en-US"/>
          </w:rPr>
          <w:t>http://www.ffmpeg.org/</w:t>
        </w:r>
      </w:hyperlink>
      <w:hyperlink r:id="rId95"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del w:id="175" w:author="manolo" w:date="2010-12-05T08:55:00Z">
        <w:r w:rsidRPr="00460025">
          <w:delText xml:space="preserve"> </w:delText>
        </w:r>
      </w:del>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ins w:id="176" w:author="manolo" w:date="2010-12-05T08:55:00Z">
        <w:r w:rsidRPr="00460025">
          <w:rPr>
            <w:rStyle w:val="Hipervnculo"/>
            <w:b/>
            <w:color w:val="000000"/>
            <w:u w:val="none"/>
            <w:lang w:val="en-US"/>
          </w:rPr>
          <w:t>)</w:t>
        </w:r>
      </w:ins>
      <w:proofErr w:type="gramEnd"/>
      <w:r w:rsidR="00D6456C">
        <w:fldChar w:fldCharType="begin"/>
      </w:r>
      <w:r w:rsidR="00D6456C" w:rsidRPr="006C6064">
        <w:rPr>
          <w:lang w:val="en-US"/>
        </w:rPr>
        <w:instrText xml:space="preserve"> HYPERLINK "http://code.google.com/intl/es/webtoolkit/" </w:instrText>
      </w:r>
      <w:r w:rsidR="00D6456C">
        <w:fldChar w:fldCharType="separate"/>
      </w:r>
      <w:r w:rsidRPr="00FC49A8">
        <w:rPr>
          <w:rStyle w:val="Hipervnculo"/>
          <w:lang w:val="en-US"/>
        </w:rPr>
        <w:t>http://code.google.com/intl/es/webtoolkit/</w:t>
      </w:r>
      <w:r w:rsidR="00D6456C">
        <w:rPr>
          <w:rStyle w:val="Hipervnculo"/>
          <w:lang w:val="en-US"/>
        </w:rPr>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B14044">
        <w:rPr>
          <w:rStyle w:val="Hipervnculo"/>
          <w:b/>
          <w:color w:val="000000"/>
          <w:u w:val="none"/>
        </w:rPr>
        <w:t xml:space="preserve"> </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77" w:name="_Toc279302808"/>
      <w:r>
        <w:t>Glosario</w:t>
      </w:r>
      <w:bookmarkEnd w:id="177"/>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00C43BA3" w:rsidRPr="00B8643E">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00C43BA3" w:rsidRPr="008D0C4B">
        <w:rPr>
          <w:b/>
          <w:lang w:val="es-ES"/>
        </w:rPr>
        <w:t>:</w:t>
      </w:r>
      <w:r w:rsidR="00C43BA3">
        <w:t xml:space="preserve"> Lenguaje</w:t>
      </w:r>
      <w:r w:rsidRPr="00124EA6">
        <w:t xml:space="preserv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C43BA3" w:rsidRPr="00B8643E">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C43BA3" w:rsidRPr="00B8643E">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C43BA3" w:rsidRPr="00B8643E">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094D2C" w:rsidRDefault="00770BE8" w:rsidP="00770BE8">
      <w:pPr>
        <w:pStyle w:val="Ttulo"/>
        <w:outlineLvl w:val="0"/>
        <w:rPr>
          <w:lang w:val="en-US"/>
        </w:rPr>
      </w:pPr>
      <w:bookmarkStart w:id="178" w:name="_Toc279302809"/>
      <w:r w:rsidRPr="00094D2C">
        <w:rPr>
          <w:lang w:val="en-US"/>
        </w:rPr>
        <w:t>Acrónimos</w:t>
      </w:r>
      <w:bookmarkEnd w:id="178"/>
    </w:p>
    <w:p w:rsidR="00770BE8" w:rsidRPr="00B8643E" w:rsidRDefault="00770BE8" w:rsidP="00770BE8">
      <w:pPr>
        <w:rPr>
          <w:lang w:val="en-US"/>
        </w:rPr>
      </w:pPr>
      <w:r w:rsidRPr="00B8643E">
        <w:rPr>
          <w:b/>
          <w:lang w:val="en-US"/>
        </w:rPr>
        <w:t>AJAX:</w:t>
      </w:r>
      <w:r w:rsidR="00C43BA3" w:rsidRPr="00B8643E">
        <w:rPr>
          <w:b/>
          <w:lang w:val="en-US"/>
        </w:rPr>
        <w:t xml:space="preserve"> </w:t>
      </w:r>
      <w:r w:rsidRPr="00B8643E">
        <w:rPr>
          <w:rStyle w:val="Textoennegrita"/>
          <w:b w:val="0"/>
          <w:lang w:val="en-US"/>
        </w:rPr>
        <w:t>A</w:t>
      </w:r>
      <w:r w:rsidRPr="00B8643E">
        <w:rPr>
          <w:lang w:val="en-US"/>
        </w:rPr>
        <w:t xml:space="preserve">synchronous </w:t>
      </w:r>
      <w:proofErr w:type="gramStart"/>
      <w:r w:rsidRPr="00B8643E">
        <w:rPr>
          <w:rStyle w:val="Textoennegrita"/>
          <w:b w:val="0"/>
          <w:lang w:val="en-US"/>
        </w:rPr>
        <w:t>J</w:t>
      </w:r>
      <w:r w:rsidRPr="00B8643E">
        <w:rPr>
          <w:lang w:val="en-US"/>
        </w:rPr>
        <w:t xml:space="preserve">avaScript </w:t>
      </w:r>
      <w:r w:rsidRPr="00B8643E">
        <w:rPr>
          <w:rStyle w:val="Textoennegrita"/>
          <w:lang w:val="en-US"/>
        </w:rPr>
        <w:t xml:space="preserve"> </w:t>
      </w:r>
      <w:r w:rsidR="00B8643E" w:rsidRPr="00B8643E">
        <w:rPr>
          <w:rStyle w:val="Textoennegrita"/>
          <w:b w:val="0"/>
          <w:lang w:val="en-US"/>
        </w:rPr>
        <w:t>and</w:t>
      </w:r>
      <w:proofErr w:type="gramEnd"/>
      <w:r w:rsidRPr="00B8643E">
        <w:rPr>
          <w:rStyle w:val="Textoennegrita"/>
          <w:b w:val="0"/>
          <w:lang w:val="en-US"/>
        </w:rPr>
        <w:t xml:space="preserve"> </w:t>
      </w:r>
      <w:r w:rsidRPr="00B8643E">
        <w:rPr>
          <w:b/>
          <w:lang w:val="en-US"/>
        </w:rPr>
        <w:t xml:space="preserve"> </w:t>
      </w:r>
      <w:r w:rsidRPr="00B8643E">
        <w:rPr>
          <w:rStyle w:val="Textoennegrita"/>
          <w:b w:val="0"/>
          <w:lang w:val="en-US"/>
        </w:rPr>
        <w:t>X</w:t>
      </w:r>
      <w:r w:rsidRPr="00B8643E">
        <w:rPr>
          <w:lang w:val="en-US"/>
        </w:rPr>
        <w:t>ML.</w:t>
      </w:r>
    </w:p>
    <w:p w:rsidR="00770BE8" w:rsidRPr="00124EA6" w:rsidRDefault="00770BE8" w:rsidP="00770BE8">
      <w:r w:rsidRPr="008D0C4B">
        <w:rPr>
          <w:b/>
        </w:rPr>
        <w:t>API:</w:t>
      </w:r>
      <w:r w:rsidR="00C43BA3" w:rsidRPr="00B8643E">
        <w:rPr>
          <w:b/>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00C43BA3" w:rsidRPr="00B8643E">
        <w:rPr>
          <w:b/>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del w:id="179" w:author="manolo" w:date="2010-12-05T08:55:00Z">
        <w:r w:rsidRPr="00124EA6">
          <w:delText xml:space="preserve"> </w:delText>
        </w:r>
      </w:del>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00C43BA3">
        <w:rPr>
          <w:b/>
          <w:lang w:val="en-US"/>
          <w:rPrChange w:id="180" w:author="manolo" w:date="2010-12-05T08:55:00Z">
            <w:rPr>
              <w:lang w:val="en-US"/>
            </w:rPr>
          </w:rPrChange>
        </w:rPr>
        <w:t xml:space="preserve"> </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C43BA3">
        <w:rPr>
          <w:b/>
          <w:rPrChange w:id="181" w:author="manolo" w:date="2010-12-05T08:55:00Z">
            <w:rPr/>
          </w:rPrChange>
        </w:rPr>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00C43BA3">
        <w:rPr>
          <w:b/>
          <w:lang w:val="en-US"/>
          <w:rPrChange w:id="182" w:author="manolo" w:date="2010-12-05T08:55:00Z">
            <w:rPr>
              <w:lang w:val="en-US"/>
            </w:rPr>
          </w:rPrChange>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rsidR="00C43BA3" w:rsidRPr="008D0C4B">
        <w:rPr>
          <w:b/>
          <w:szCs w:val="24"/>
          <w:lang w:val="es-ES"/>
        </w:rPr>
        <w:t>:</w:t>
      </w:r>
      <w:r w:rsidR="00C43BA3">
        <w:t xml:space="preserve"> Es</w:t>
      </w:r>
      <w:r w:rsidRPr="00124EA6">
        <w:t xml:space="preserve">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C43BA3" w:rsidRPr="00B8643E">
        <w:rPr>
          <w:b/>
          <w:lang w:val="en-US"/>
        </w:rPr>
        <w:t xml:space="preserve"> </w:t>
      </w:r>
      <w:r w:rsidRPr="00777734">
        <w:rPr>
          <w:szCs w:val="24"/>
          <w:lang w:val="en-US"/>
        </w:rPr>
        <w:t>Site Sumary or Rich Site Sumary.</w:t>
      </w:r>
    </w:p>
    <w:p w:rsidR="00770BE8" w:rsidRPr="00124EA6" w:rsidRDefault="00770BE8" w:rsidP="00770BE8">
      <w:r w:rsidRPr="008D0C4B">
        <w:rPr>
          <w:b/>
        </w:rPr>
        <w:t>SCRUM:</w:t>
      </w:r>
      <w:r w:rsidR="00C43BA3" w:rsidRPr="00B8643E">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sidRPr="00B8643E">
        <w:rPr>
          <w:b/>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sidRPr="00B8643E">
        <w:rPr>
          <w:b/>
        </w:rPr>
        <w:t xml:space="preserve"> </w:t>
      </w:r>
      <w:r>
        <w:t>P</w:t>
      </w:r>
      <w:r w:rsidRPr="00124EA6">
        <w:t>rotocolo de control de Transmisión</w:t>
      </w:r>
      <w:r>
        <w:t>.</w:t>
      </w:r>
    </w:p>
    <w:p w:rsidR="00770BE8" w:rsidRPr="00124EA6" w:rsidRDefault="00770BE8" w:rsidP="00770BE8">
      <w:r w:rsidRPr="008D0C4B">
        <w:rPr>
          <w:b/>
        </w:rPr>
        <w:t>URL</w:t>
      </w:r>
      <w:r w:rsidR="00C43BA3" w:rsidRPr="008D0C4B">
        <w:rPr>
          <w:b/>
        </w:rPr>
        <w:t>:</w:t>
      </w:r>
      <w:r w:rsidR="00C43BA3">
        <w:t xml:space="preserve"> Localizadores</w:t>
      </w:r>
      <w:r w:rsidRPr="00124EA6">
        <w:t xml:space="preserve">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00C43BA3" w:rsidRPr="008D0C4B">
        <w:rPr>
          <w:b/>
        </w:rPr>
        <w:t>:</w:t>
      </w:r>
      <w:r w:rsidR="00C43BA3">
        <w:rPr>
          <w:bCs/>
        </w:rPr>
        <w:t xml:space="preserve"> Programación</w:t>
      </w:r>
      <w:r w:rsidRPr="00124EA6">
        <w:rPr>
          <w:bCs/>
        </w:rPr>
        <w:t xml:space="preserve">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456C" w:rsidRDefault="00D6456C">
      <w:pPr>
        <w:spacing w:before="0" w:after="0" w:line="240" w:lineRule="auto"/>
      </w:pPr>
      <w:r>
        <w:separator/>
      </w:r>
    </w:p>
  </w:endnote>
  <w:endnote w:type="continuationSeparator" w:id="0">
    <w:p w:rsidR="00D6456C" w:rsidRDefault="00D6456C">
      <w:pPr>
        <w:spacing w:before="0" w:after="0" w:line="240" w:lineRule="auto"/>
      </w:pPr>
      <w:r>
        <w:continuationSeparator/>
      </w:r>
    </w:p>
  </w:endnote>
  <w:endnote w:type="continuationNotice" w:id="1">
    <w:p w:rsidR="00D6456C" w:rsidRDefault="00D6456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366515">
      <w:tc>
        <w:tcPr>
          <w:tcW w:w="1242" w:type="dxa"/>
          <w:shd w:val="clear" w:color="auto" w:fill="auto"/>
        </w:tcPr>
        <w:p w:rsidR="00366515" w:rsidRDefault="00366515">
          <w:pPr>
            <w:pStyle w:val="Piedepgina"/>
            <w:snapToGrid w:val="0"/>
            <w:rPr>
              <w:b/>
              <w:sz w:val="16"/>
              <w:szCs w:val="16"/>
            </w:rPr>
          </w:pPr>
          <w:r>
            <w:rPr>
              <w:b/>
              <w:sz w:val="16"/>
              <w:szCs w:val="16"/>
            </w:rPr>
            <w:t>Profesor:</w:t>
          </w:r>
        </w:p>
      </w:tc>
      <w:tc>
        <w:tcPr>
          <w:tcW w:w="7668" w:type="dxa"/>
          <w:shd w:val="clear" w:color="auto" w:fill="auto"/>
        </w:tcPr>
        <w:p w:rsidR="00366515" w:rsidRDefault="00366515"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6C6064">
            <w:rPr>
              <w:noProof/>
              <w:sz w:val="16"/>
              <w:szCs w:val="16"/>
            </w:rPr>
            <w:t>126</w:t>
          </w:r>
          <w:r>
            <w:rPr>
              <w:sz w:val="16"/>
              <w:szCs w:val="16"/>
            </w:rPr>
            <w:fldChar w:fldCharType="end"/>
          </w:r>
          <w:r>
            <w:rPr>
              <w:sz w:val="16"/>
              <w:szCs w:val="16"/>
            </w:rPr>
            <w:t xml:space="preserve"> de </w:t>
          </w:r>
          <w:fldSimple w:instr=" NUMPAGES   \* MERGEFORMAT ">
            <w:r w:rsidR="006C6064" w:rsidRPr="006C6064">
              <w:rPr>
                <w:noProof/>
                <w:sz w:val="16"/>
                <w:szCs w:val="16"/>
              </w:rPr>
              <w:t>126</w:t>
            </w:r>
          </w:fldSimple>
        </w:p>
      </w:tc>
    </w:tr>
    <w:tr w:rsidR="00366515">
      <w:tc>
        <w:tcPr>
          <w:tcW w:w="1242" w:type="dxa"/>
          <w:shd w:val="clear" w:color="auto" w:fill="auto"/>
        </w:tcPr>
        <w:p w:rsidR="00366515" w:rsidRDefault="00366515">
          <w:pPr>
            <w:pStyle w:val="Piedepgina"/>
            <w:snapToGrid w:val="0"/>
            <w:rPr>
              <w:b/>
              <w:sz w:val="16"/>
              <w:szCs w:val="16"/>
            </w:rPr>
          </w:pPr>
          <w:r>
            <w:rPr>
              <w:b/>
              <w:sz w:val="16"/>
              <w:szCs w:val="16"/>
            </w:rPr>
            <w:t>Alumnos:</w:t>
          </w:r>
        </w:p>
      </w:tc>
      <w:tc>
        <w:tcPr>
          <w:tcW w:w="7668" w:type="dxa"/>
          <w:shd w:val="clear" w:color="auto" w:fill="auto"/>
        </w:tcPr>
        <w:p w:rsidR="00366515" w:rsidRDefault="00366515">
          <w:pPr>
            <w:pStyle w:val="Piedepgina"/>
            <w:snapToGrid w:val="0"/>
            <w:rPr>
              <w:sz w:val="16"/>
              <w:szCs w:val="16"/>
            </w:rPr>
          </w:pPr>
          <w:r>
            <w:rPr>
              <w:sz w:val="16"/>
              <w:szCs w:val="16"/>
            </w:rPr>
            <w:t>Rogelio Elías, Rodrigo Riquelme, Manuel Canales</w:t>
          </w:r>
        </w:p>
      </w:tc>
    </w:tr>
    <w:tr w:rsidR="00366515">
      <w:tc>
        <w:tcPr>
          <w:tcW w:w="1242" w:type="dxa"/>
          <w:shd w:val="clear" w:color="auto" w:fill="auto"/>
        </w:tcPr>
        <w:p w:rsidR="00366515" w:rsidRDefault="00366515">
          <w:pPr>
            <w:pStyle w:val="Piedepgina"/>
            <w:snapToGrid w:val="0"/>
            <w:rPr>
              <w:b/>
              <w:sz w:val="16"/>
              <w:szCs w:val="16"/>
            </w:rPr>
          </w:pPr>
          <w:r>
            <w:rPr>
              <w:b/>
              <w:sz w:val="16"/>
              <w:szCs w:val="16"/>
            </w:rPr>
            <w:t>Tema:</w:t>
          </w:r>
        </w:p>
      </w:tc>
      <w:tc>
        <w:tcPr>
          <w:tcW w:w="7668" w:type="dxa"/>
          <w:shd w:val="clear" w:color="auto" w:fill="auto"/>
        </w:tcPr>
        <w:p w:rsidR="00366515" w:rsidRDefault="00366515">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366515" w:rsidRDefault="00366515">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456C" w:rsidRDefault="00D6456C">
      <w:pPr>
        <w:spacing w:before="0" w:after="0" w:line="240" w:lineRule="auto"/>
      </w:pPr>
      <w:r>
        <w:separator/>
      </w:r>
    </w:p>
  </w:footnote>
  <w:footnote w:type="continuationSeparator" w:id="0">
    <w:p w:rsidR="00D6456C" w:rsidRDefault="00D6456C">
      <w:pPr>
        <w:spacing w:before="0" w:after="0" w:line="240" w:lineRule="auto"/>
      </w:pPr>
      <w:r>
        <w:continuationSeparator/>
      </w:r>
    </w:p>
  </w:footnote>
  <w:footnote w:type="continuationNotice" w:id="1">
    <w:p w:rsidR="00D6456C" w:rsidRDefault="00D6456C">
      <w:pPr>
        <w:spacing w:before="0" w:after="0" w:line="240" w:lineRule="auto"/>
      </w:pPr>
    </w:p>
  </w:footnote>
  <w:footnote w:id="2">
    <w:p w:rsidR="00366515" w:rsidRPr="00954CEE" w:rsidRDefault="00366515" w:rsidP="007C0EE8">
      <w:pPr>
        <w:pStyle w:val="Textonotapie"/>
      </w:pPr>
    </w:p>
  </w:footnote>
  <w:footnote w:id="3">
    <w:p w:rsidR="00366515" w:rsidRPr="00094D2C" w:rsidRDefault="00366515">
      <w:pPr>
        <w:pStyle w:val="Textonotapie"/>
      </w:pPr>
      <w:r>
        <w:rPr>
          <w:rStyle w:val="Refdenotaalpie"/>
        </w:rPr>
        <w:footnoteRef/>
      </w:r>
      <w:r w:rsidRPr="00094D2C">
        <w:t xml:space="preserve"> </w:t>
      </w:r>
      <w:r w:rsidRPr="00094D2C">
        <w:rPr>
          <w:rFonts w:cs="Arial"/>
          <w:color w:val="000000"/>
          <w:szCs w:val="24"/>
        </w:rPr>
        <w:t>UMA</w:t>
      </w:r>
      <w:r w:rsidRPr="00094D2C">
        <w:rPr>
          <w:color w:val="000000"/>
        </w:rPr>
        <w:t xml:space="preserve">, Wikipedia </w:t>
      </w:r>
      <w:hyperlink r:id="rId1" w:history="1">
        <w:r w:rsidRPr="00094D2C">
          <w:rPr>
            <w:rStyle w:val="Hipervnculo"/>
          </w:rPr>
          <w:t>http://es.wikipedia.org/wiki/Acceso_Multimedia_Universal</w:t>
        </w:r>
      </w:hyperlink>
    </w:p>
  </w:footnote>
  <w:footnote w:id="4">
    <w:p w:rsidR="00366515" w:rsidRPr="00094D2C" w:rsidRDefault="00366515" w:rsidP="007C0EE8">
      <w:pPr>
        <w:pStyle w:val="Textonotapie"/>
      </w:pPr>
      <w:r w:rsidRPr="00094D2C">
        <w:rPr>
          <w:rStyle w:val="Refdenotaalpie"/>
        </w:rPr>
        <w:t>3</w:t>
      </w:r>
      <w:r w:rsidRPr="00094D2C">
        <w:t xml:space="preserve"> </w:t>
      </w:r>
      <w:r w:rsidRPr="00094D2C">
        <w:rPr>
          <w:rFonts w:cs="Arial"/>
          <w:color w:val="000000"/>
          <w:szCs w:val="24"/>
        </w:rPr>
        <w:t xml:space="preserve">UMA, Wikipedia </w:t>
      </w:r>
      <w:hyperlink r:id="rId2" w:history="1">
        <w:r w:rsidRPr="00094D2C">
          <w:rPr>
            <w:rStyle w:val="Hipervnculo"/>
            <w:szCs w:val="24"/>
          </w:rPr>
          <w:t>http://es.wikipedia.org/wiki/Acceso_Multimedia_Universal</w:t>
        </w:r>
      </w:hyperlink>
    </w:p>
  </w:footnote>
  <w:footnote w:id="5">
    <w:p w:rsidR="00366515" w:rsidRPr="007C34C3" w:rsidRDefault="00366515" w:rsidP="007C0EE8">
      <w:pPr>
        <w:spacing w:line="240" w:lineRule="auto"/>
        <w:jc w:val="left"/>
        <w:rPr>
          <w:sz w:val="20"/>
          <w:szCs w:val="20"/>
          <w:lang w:val="en-US"/>
        </w:rPr>
      </w:pPr>
      <w:r>
        <w:rPr>
          <w:rStyle w:val="Refdenotaalpie"/>
          <w:szCs w:val="20"/>
          <w:lang w:val="en-US"/>
        </w:rPr>
        <w:t>4</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del w:id="46" w:author="manolo" w:date="2010-12-05T08:55:00Z">
        <w:r w:rsidRPr="007C34C3">
          <w:rPr>
            <w:sz w:val="20"/>
            <w:szCs w:val="20"/>
            <w:lang w:val="en-US"/>
          </w:rPr>
          <w:delText xml:space="preserve">. </w:delText>
        </w:r>
      </w:del>
      <w:ins w:id="47" w:author="manolo" w:date="2010-12-05T08:55:00Z">
        <w:r w:rsidRPr="007C34C3">
          <w:rPr>
            <w:sz w:val="20"/>
            <w:szCs w:val="20"/>
            <w:lang w:val="en-US"/>
          </w:rPr>
          <w:t>.</w:t>
        </w:r>
      </w:ins>
      <w:proofErr w:type="gramEnd"/>
      <w:r w:rsidR="00D6456C">
        <w:fldChar w:fldCharType="begin"/>
      </w:r>
      <w:r w:rsidR="00D6456C" w:rsidRPr="006C6064">
        <w:rPr>
          <w:lang w:val="en-US"/>
        </w:rPr>
        <w:instrText xml:space="preserve"> HYPERLINK "http://helpdesk.doit.wisc.edu/helpdesk/page.php?id=5325" </w:instrText>
      </w:r>
      <w:r w:rsidR="00D6456C">
        <w:fldChar w:fldCharType="separate"/>
      </w:r>
      <w:r w:rsidRPr="007C34C3">
        <w:rPr>
          <w:rStyle w:val="Hipervnculo"/>
          <w:sz w:val="20"/>
          <w:szCs w:val="20"/>
          <w:lang w:val="en-US"/>
        </w:rPr>
        <w:t>http://helpdesk.doit.wisc.edu/helpdesk/page.php?id=5325</w:t>
      </w:r>
      <w:r w:rsidR="00D6456C">
        <w:rPr>
          <w:rStyle w:val="Hipervnculo"/>
          <w:sz w:val="20"/>
          <w:szCs w:val="20"/>
          <w:lang w:val="en-US"/>
        </w:rPr>
        <w:fldChar w:fldCharType="end"/>
      </w:r>
    </w:p>
    <w:p w:rsidR="00366515" w:rsidRPr="007C34C3" w:rsidRDefault="00366515" w:rsidP="007C0EE8">
      <w:pPr>
        <w:pStyle w:val="Textonotapie"/>
        <w:rPr>
          <w:lang w:val="en-US"/>
        </w:rPr>
      </w:pPr>
    </w:p>
  </w:footnote>
  <w:footnote w:id="6">
    <w:p w:rsidR="00366515" w:rsidRPr="00FF7249" w:rsidRDefault="00366515"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del w:id="48" w:author="manolo" w:date="2010-12-05T08:55:00Z">
        <w:r w:rsidRPr="00FF7249">
          <w:rPr>
            <w:sz w:val="20"/>
            <w:szCs w:val="20"/>
            <w:lang w:val="en-US"/>
          </w:rPr>
          <w:delText xml:space="preserve">. </w:delText>
        </w:r>
      </w:del>
      <w:ins w:id="49" w:author="manolo" w:date="2010-12-05T08:55:00Z">
        <w:r w:rsidRPr="00FF7249">
          <w:rPr>
            <w:sz w:val="20"/>
            <w:szCs w:val="20"/>
            <w:lang w:val="en-US"/>
          </w:rPr>
          <w:t>.</w:t>
        </w:r>
      </w:ins>
      <w:proofErr w:type="gramEnd"/>
      <w:hyperlink r:id="rId3" w:history="1">
        <w:r w:rsidRPr="00FF7249">
          <w:rPr>
            <w:rStyle w:val="Hipervnculo"/>
            <w:sz w:val="20"/>
            <w:szCs w:val="20"/>
            <w:lang w:val="en-US"/>
          </w:rPr>
          <w:t>http://helpdesk.doit.wisc.edu/helpdesk/page.php?id=5325</w:t>
        </w:r>
      </w:hyperlink>
    </w:p>
  </w:footnote>
  <w:footnote w:id="7">
    <w:p w:rsidR="00366515" w:rsidRPr="00894735" w:rsidRDefault="00366515" w:rsidP="007C0EE8">
      <w:pPr>
        <w:pStyle w:val="Textonotapie"/>
        <w:tabs>
          <w:tab w:val="left" w:pos="5610"/>
        </w:tabs>
        <w:rPr>
          <w:lang w:val="en-US"/>
        </w:rPr>
      </w:pPr>
      <w:r>
        <w:rPr>
          <w:rStyle w:val="Refdenotaalpie"/>
        </w:rPr>
        <w:footnoteRef/>
      </w:r>
      <w:r w:rsidRPr="00B7626F">
        <w:rPr>
          <w:lang w:val="en-US"/>
        </w:rPr>
        <w:t xml:space="preserve"> HTML5, W3C </w:t>
      </w:r>
      <w:r>
        <w:fldChar w:fldCharType="begin"/>
      </w:r>
      <w:r w:rsidRPr="00954CEE">
        <w:rPr>
          <w:lang w:val="en-US"/>
          <w:rPrChange w:id="78" w:author="manolo" w:date="2010-12-05T08:55:00Z">
            <w:rPr>
              <w:rFonts w:eastAsia="Calibri" w:cs="Calibri"/>
              <w:sz w:val="24"/>
              <w:szCs w:val="22"/>
              <w:lang w:val="en-US" w:eastAsia="ar-SA"/>
            </w:rPr>
          </w:rPrChange>
        </w:rPr>
        <w:instrText xml:space="preserve"> HYPERLINK "http://dev.w3.org/html5/spec/" </w:instrText>
      </w:r>
      <w:r>
        <w:fldChar w:fldCharType="separate"/>
      </w:r>
      <w:r w:rsidRPr="00894735">
        <w:rPr>
          <w:rStyle w:val="Hipervnculo"/>
          <w:lang w:val="en-US"/>
        </w:rPr>
        <w:t>http://dev.w3.org/html5/spec/</w:t>
      </w:r>
      <w:r>
        <w:rPr>
          <w:rStyle w:val="Hipervnculo"/>
          <w:lang w:val="en-US"/>
        </w:rPr>
        <w:fldChar w:fldCharType="end"/>
      </w:r>
    </w:p>
  </w:footnote>
  <w:footnote w:id="8">
    <w:p w:rsidR="00366515" w:rsidRPr="007C0EE8" w:rsidRDefault="00366515" w:rsidP="007C0EE8">
      <w:pPr>
        <w:pStyle w:val="Textonotapie"/>
      </w:pPr>
      <w:r>
        <w:rPr>
          <w:rStyle w:val="Refdenotaalpie"/>
        </w:rPr>
        <w:footnoteRef/>
      </w:r>
      <w:r w:rsidRPr="007C0EE8">
        <w:t xml:space="preserve"> Extreme Programming, Dos Ideas </w:t>
      </w:r>
      <w:hyperlink r:id="rId4" w:history="1">
        <w:r w:rsidRPr="007C0EE8">
          <w:rPr>
            <w:rStyle w:val="Hipervnculo"/>
          </w:rPr>
          <w:t>http://www.dosideas.com/wiki/Extreme_Programming</w:t>
        </w:r>
      </w:hyperlink>
    </w:p>
  </w:footnote>
  <w:footnote w:id="9">
    <w:p w:rsidR="00366515" w:rsidRPr="00621B28" w:rsidRDefault="00366515" w:rsidP="007C0EE8">
      <w:pPr>
        <w:pStyle w:val="Textoindependienteprimerasangra2"/>
        <w:ind w:left="0"/>
        <w:jc w:val="left"/>
        <w:rPr>
          <w:sz w:val="20"/>
          <w:szCs w:val="20"/>
        </w:rPr>
      </w:pPr>
      <w:r>
        <w:rPr>
          <w:rStyle w:val="Refdenotaalpie"/>
        </w:rPr>
        <w:footnoteRef/>
      </w:r>
      <w:del w:id="89" w:author="manolo" w:date="2010-12-05T08:55:00Z">
        <w:r w:rsidRPr="00621B28">
          <w:delText xml:space="preserve"> </w:delText>
        </w:r>
      </w:del>
      <w:r w:rsidRPr="00621B28">
        <w:rPr>
          <w:sz w:val="20"/>
          <w:szCs w:val="20"/>
        </w:rPr>
        <w:t>Extreme Programming, Universidad La República, Uruguay</w:t>
      </w:r>
      <w:del w:id="90" w:author="manolo" w:date="2010-12-05T08:55:00Z">
        <w:r>
          <w:rPr>
            <w:sz w:val="20"/>
            <w:szCs w:val="20"/>
          </w:rPr>
          <w:delText xml:space="preserve"> </w:delText>
        </w:r>
      </w:del>
      <w:hyperlink r:id="rId5" w:history="1">
        <w:r w:rsidRPr="00621B28">
          <w:rPr>
            <w:rStyle w:val="Hipervnculo"/>
            <w:sz w:val="20"/>
            <w:szCs w:val="20"/>
          </w:rPr>
          <w:t>http://iie.fing.edu.uy/~nacho/blandos/seminario/XProg1.html</w:t>
        </w:r>
      </w:hyperlink>
    </w:p>
    <w:p w:rsidR="00366515" w:rsidRDefault="00366515" w:rsidP="007C0EE8">
      <w:pPr>
        <w:pStyle w:val="Textonotapie"/>
      </w:pPr>
    </w:p>
    <w:p w:rsidR="00366515" w:rsidRPr="00621B28" w:rsidRDefault="00366515" w:rsidP="007C0EE8">
      <w:pPr>
        <w:pStyle w:val="Textonotapie"/>
      </w:pPr>
    </w:p>
  </w:footnote>
  <w:footnote w:id="10">
    <w:p w:rsidR="00366515" w:rsidRDefault="00366515" w:rsidP="007C0EE8">
      <w:pPr>
        <w:pStyle w:val="Textonotapie"/>
      </w:pPr>
      <w:r>
        <w:rPr>
          <w:rStyle w:val="Refdenotaalpie"/>
        </w:rPr>
        <w:footnoteRef/>
      </w:r>
      <w:del w:id="92" w:author="manolo" w:date="2010-12-05T08:55:00Z">
        <w:r>
          <w:delText xml:space="preserve"> </w:delText>
        </w:r>
      </w:del>
      <w:r>
        <w:t xml:space="preserve">Scrum, Dos Ideas </w:t>
      </w:r>
      <w:hyperlink r:id="rId6" w:history="1">
        <w:r w:rsidRPr="00D50BAB">
          <w:rPr>
            <w:rStyle w:val="Hipervnculo"/>
          </w:rPr>
          <w:t>http://www.dosideas.com/wiki/Scrum</w:t>
        </w:r>
      </w:hyperlink>
    </w:p>
  </w:footnote>
  <w:footnote w:id="11">
    <w:p w:rsidR="00366515" w:rsidRPr="00460025" w:rsidRDefault="00366515">
      <w:pPr>
        <w:pStyle w:val="Textonotapie"/>
        <w:rPr>
          <w:lang w:val="en-US"/>
        </w:rPr>
      </w:pPr>
      <w:r>
        <w:rPr>
          <w:rStyle w:val="Refdenotaalpie"/>
        </w:rPr>
        <w:footnoteRef/>
      </w:r>
      <w:del w:id="94" w:author="manolo" w:date="2010-12-05T08:55:00Z">
        <w:r w:rsidRPr="00460025">
          <w:rPr>
            <w:lang w:val="en-US"/>
          </w:rPr>
          <w:delText xml:space="preserve"> </w:delText>
        </w:r>
        <w:r>
          <w:rPr>
            <w:lang w:val="en-US"/>
          </w:rPr>
          <w:delText xml:space="preserve"> </w:delText>
        </w:r>
      </w:del>
      <w:r w:rsidRPr="00460025">
        <w:rPr>
          <w:lang w:val="en-US"/>
        </w:rPr>
        <w:t>The Cathedral &amp; the Bazaar - Eric S. Raymond - O'Reilly Media 2001</w:t>
      </w:r>
    </w:p>
  </w:footnote>
  <w:footnote w:id="12">
    <w:p w:rsidR="00366515" w:rsidRDefault="00366515">
      <w:pPr>
        <w:pStyle w:val="Textonotapie"/>
      </w:pPr>
      <w:r>
        <w:rPr>
          <w:rStyle w:val="Refdenotaalpie"/>
        </w:rPr>
        <w:footnoteRef/>
      </w:r>
      <w:r>
        <w:t xml:space="preserve"> Licencia GPL GNU v2 </w:t>
      </w:r>
      <w:hyperlink r:id="rId7" w:history="1">
        <w:r w:rsidRPr="00142AB7">
          <w:rPr>
            <w:rStyle w:val="Hipervnculo"/>
          </w:rPr>
          <w:t>http://www.gnu.org/licenses/gpl-2.0.html</w:t>
        </w:r>
      </w:hyperlink>
    </w:p>
  </w:footnote>
  <w:footnote w:id="13">
    <w:p w:rsidR="00366515" w:rsidRPr="00621B28" w:rsidRDefault="00366515" w:rsidP="007C0EE8">
      <w:pPr>
        <w:pStyle w:val="Textonotapie"/>
      </w:pPr>
      <w:r>
        <w:rPr>
          <w:rStyle w:val="Refdenotaalpie"/>
        </w:rPr>
        <w:footnoteRef/>
      </w:r>
      <w:del w:id="121" w:author="manolo" w:date="2010-12-05T08:55:00Z">
        <w:r w:rsidRPr="00621B28">
          <w:delText xml:space="preserve"> </w:delText>
        </w:r>
      </w:del>
      <w:r w:rsidRPr="00621B28">
        <w:rPr>
          <w:rFonts w:cs="Arial"/>
          <w:szCs w:val="24"/>
        </w:rPr>
        <w:t xml:space="preserve">Google Video, Wikipedia </w:t>
      </w:r>
      <w:hyperlink r:id="rId8" w:history="1">
        <w:r w:rsidRPr="00621B28">
          <w:rPr>
            <w:rStyle w:val="Hipervnculo"/>
            <w:rFonts w:cs="Arial"/>
            <w:szCs w:val="24"/>
          </w:rPr>
          <w:t>http://es.wikipedia.org/wiki/Google_Video</w:t>
        </w:r>
      </w:hyperlink>
      <w:del w:id="122" w:author="manolo" w:date="2010-12-05T08:55:00Z">
        <w:r w:rsidRPr="00621B28">
          <w:rPr>
            <w:rFonts w:cs="Arial"/>
            <w:szCs w:val="24"/>
          </w:rPr>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Encabezado"/>
    </w:pPr>
  </w:p>
  <w:tbl>
    <w:tblPr>
      <w:tblW w:w="0" w:type="auto"/>
      <w:tblLayout w:type="fixed"/>
      <w:tblLook w:val="0000" w:firstRow="0" w:lastRow="0" w:firstColumn="0" w:lastColumn="0" w:noHBand="0" w:noVBand="0"/>
    </w:tblPr>
    <w:tblGrid>
      <w:gridCol w:w="2277"/>
      <w:gridCol w:w="4377"/>
      <w:gridCol w:w="2277"/>
    </w:tblGrid>
    <w:tr w:rsidR="00366515">
      <w:trPr>
        <w:trHeight w:val="899"/>
      </w:trPr>
      <w:tc>
        <w:tcPr>
          <w:tcW w:w="2277" w:type="dxa"/>
          <w:shd w:val="clear" w:color="auto" w:fill="auto"/>
        </w:tcPr>
        <w:p w:rsidR="00366515" w:rsidRDefault="00366515">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366515" w:rsidRDefault="00366515">
          <w:pPr>
            <w:pStyle w:val="Encabezado"/>
            <w:snapToGrid w:val="0"/>
            <w:jc w:val="center"/>
            <w:rPr>
              <w:sz w:val="16"/>
              <w:szCs w:val="16"/>
            </w:rPr>
          </w:pPr>
          <w:r>
            <w:rPr>
              <w:sz w:val="16"/>
              <w:szCs w:val="16"/>
            </w:rPr>
            <w:t>Universidad de Viña del Mar</w:t>
          </w:r>
        </w:p>
        <w:p w:rsidR="00366515" w:rsidRDefault="00366515">
          <w:pPr>
            <w:pStyle w:val="Encabezado"/>
            <w:jc w:val="center"/>
            <w:rPr>
              <w:sz w:val="16"/>
              <w:szCs w:val="16"/>
            </w:rPr>
          </w:pPr>
          <w:r>
            <w:rPr>
              <w:sz w:val="16"/>
              <w:szCs w:val="16"/>
            </w:rPr>
            <w:t>Ingeniería en Informática</w:t>
          </w:r>
        </w:p>
        <w:p w:rsidR="00366515" w:rsidRDefault="00366515">
          <w:pPr>
            <w:pStyle w:val="Encabezado"/>
            <w:jc w:val="center"/>
            <w:rPr>
              <w:sz w:val="16"/>
              <w:szCs w:val="16"/>
            </w:rPr>
          </w:pPr>
          <w:r>
            <w:rPr>
              <w:sz w:val="16"/>
              <w:szCs w:val="16"/>
            </w:rPr>
            <w:t>Propuesta Proyecto de Titulo –  Septiembre 2010</w:t>
          </w:r>
        </w:p>
        <w:p w:rsidR="00366515" w:rsidRDefault="00366515">
          <w:pPr>
            <w:pStyle w:val="Encabezado"/>
            <w:jc w:val="center"/>
          </w:pPr>
        </w:p>
      </w:tc>
      <w:tc>
        <w:tcPr>
          <w:tcW w:w="2277" w:type="dxa"/>
          <w:shd w:val="clear" w:color="auto" w:fill="auto"/>
        </w:tcPr>
        <w:p w:rsidR="00366515" w:rsidRDefault="00366515">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366515" w:rsidRDefault="00366515"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94D2C"/>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22EF"/>
    <w:rsid w:val="00215C19"/>
    <w:rsid w:val="00227860"/>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019"/>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66515"/>
    <w:rsid w:val="00370AFD"/>
    <w:rsid w:val="00371C17"/>
    <w:rsid w:val="00376979"/>
    <w:rsid w:val="00383797"/>
    <w:rsid w:val="0038599E"/>
    <w:rsid w:val="00391C96"/>
    <w:rsid w:val="00391F79"/>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04CE6"/>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064"/>
    <w:rsid w:val="006C6F8F"/>
    <w:rsid w:val="006D1380"/>
    <w:rsid w:val="006D33D1"/>
    <w:rsid w:val="006D756E"/>
    <w:rsid w:val="006E6582"/>
    <w:rsid w:val="006E7562"/>
    <w:rsid w:val="006F1F67"/>
    <w:rsid w:val="006F37EE"/>
    <w:rsid w:val="006F5414"/>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E6747"/>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4CEE"/>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CD4"/>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AF2F39"/>
    <w:rsid w:val="00B07751"/>
    <w:rsid w:val="00B10416"/>
    <w:rsid w:val="00B14044"/>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13C"/>
    <w:rsid w:val="00B67BC3"/>
    <w:rsid w:val="00B7287C"/>
    <w:rsid w:val="00B77BEB"/>
    <w:rsid w:val="00B80FF0"/>
    <w:rsid w:val="00B85C3A"/>
    <w:rsid w:val="00B8643E"/>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7FE"/>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456C"/>
    <w:rsid w:val="00D650E7"/>
    <w:rsid w:val="00D678D7"/>
    <w:rsid w:val="00D72575"/>
    <w:rsid w:val="00D7330E"/>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DF3721"/>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08D5"/>
    <w:rsid w:val="00E739A7"/>
    <w:rsid w:val="00E77FC1"/>
    <w:rsid w:val="00E84D2E"/>
    <w:rsid w:val="00E904C8"/>
    <w:rsid w:val="00E91D32"/>
    <w:rsid w:val="00E93BF3"/>
    <w:rsid w:val="00E96BF0"/>
    <w:rsid w:val="00E96DD8"/>
    <w:rsid w:val="00EB39B3"/>
    <w:rsid w:val="00EC2C83"/>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soap12-af/%23W3C.WD-soap-part2" TargetMode="External"/><Relationship Id="rId21" Type="http://schemas.openxmlformats.org/officeDocument/2006/relationships/image" Target="media/image6.png"/><Relationship Id="rId42" Type="http://schemas.openxmlformats.org/officeDocument/2006/relationships/hyperlink" Target="http://www.longtailvideo.com" TargetMode="External"/><Relationship Id="rId47" Type="http://schemas.openxmlformats.org/officeDocument/2006/relationships/hyperlink" Target="http://edna.dml.ce.sharif.edu/dmlsite/content/iptv" TargetMode="External"/><Relationship Id="rId63" Type="http://schemas.openxmlformats.org/officeDocument/2006/relationships/hyperlink" Target="http://es.wikipedia.org/wiki/HTML" TargetMode="External"/><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image" Target="media/image32.jpe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hyperlink" Target="http://multimediacommunication.blogspot.com/2007/02/multimedia-communication-for-universal.html" TargetMode="External"/><Relationship Id="rId32" Type="http://schemas.openxmlformats.org/officeDocument/2006/relationships/hyperlink" Target="http://www.rediris.es/difusion/publicaciones/boletin/58-59/ponencia10.html" TargetMode="External"/><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hyperlink" Target="http://es.wikipedia.org/wiki/Archivo:FFmpeg.svg" TargetMode="External"/><Relationship Id="rId53" Type="http://schemas.openxmlformats.org/officeDocument/2006/relationships/image" Target="media/image25.png"/><Relationship Id="rId58" Type="http://schemas.openxmlformats.org/officeDocument/2006/relationships/hyperlink" Target="http://es.wikipedia.org/wiki/Programa_de_televisi%C3%B3n" TargetMode="External"/><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header" Target="header3.xml"/><Relationship Id="rId5" Type="http://schemas.microsoft.com/office/2007/relationships/stylesWithEffects" Target="stylesWithEffects.xml"/><Relationship Id="rId61" Type="http://schemas.openxmlformats.org/officeDocument/2006/relationships/hyperlink" Target="http://es.wikipedia.org/wiki/Blogs"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mailto:rodrigo.riquelme@latercera.com" TargetMode="External"/><Relationship Id="rId22" Type="http://schemas.openxmlformats.org/officeDocument/2006/relationships/hyperlink" Target="http://onjava.com/onjava/2004/06/02/cg-vel-2.html" TargetMode="External"/><Relationship Id="rId27" Type="http://schemas.openxmlformats.org/officeDocument/2006/relationships/image" Target="media/image9.png"/><Relationship Id="rId30" Type="http://schemas.openxmlformats.org/officeDocument/2006/relationships/hyperlink" Target="http://www.titansol.com/?sec=bloque4&amp;lang=es" TargetMode="External"/><Relationship Id="rId35" Type="http://schemas.openxmlformats.org/officeDocument/2006/relationships/image" Target="media/image14.jpeg"/><Relationship Id="rId43" Type="http://schemas.openxmlformats.org/officeDocument/2006/relationships/hyperlink" Target="http://es.wikipedia.org/wiki/Archivo:FFmpeg.svg" TargetMode="External"/><Relationship Id="rId48" Type="http://schemas.openxmlformats.org/officeDocument/2006/relationships/image" Target="media/image22.png"/><Relationship Id="rId56" Type="http://schemas.openxmlformats.org/officeDocument/2006/relationships/hyperlink" Target="http://es.wikipedia.org/wiki/Filial"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hyperlink" Target="http://java.ociweb.com/mark/programming/GWT.html" TargetMode="External"/><Relationship Id="rId72" Type="http://schemas.openxmlformats.org/officeDocument/2006/relationships/hyperlink" Target="http://www.fayerwayer.com/2010/05/google-tv-ya-esta-al-aire/"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2.jpeg"/><Relationship Id="rId38" Type="http://schemas.openxmlformats.org/officeDocument/2006/relationships/hyperlink" Target="http://www.real.com/" TargetMode="External"/><Relationship Id="rId46" Type="http://schemas.openxmlformats.org/officeDocument/2006/relationships/image" Target="media/image21.png"/><Relationship Id="rId59" Type="http://schemas.openxmlformats.org/officeDocument/2006/relationships/hyperlink" Target="http://es.wikipedia.org/wiki/V%C3%ADdeo_musical" TargetMode="External"/><Relationship Id="rId67" Type="http://schemas.openxmlformats.org/officeDocument/2006/relationships/image" Target="media/image29.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es.wikipedia.org/wiki/Archivo:Sistema_UMA.gif" TargetMode="External"/><Relationship Id="rId41" Type="http://schemas.openxmlformats.org/officeDocument/2006/relationships/image" Target="media/image19.png"/><Relationship Id="rId54" Type="http://schemas.openxmlformats.org/officeDocument/2006/relationships/hyperlink" Target="http://www.ostube.de/en/ostube" TargetMode="External"/><Relationship Id="rId62" Type="http://schemas.openxmlformats.org/officeDocument/2006/relationships/hyperlink" Target="http://es.wikipedia.org/wiki/Interfaz_de_programaci%C3%B3n_de_aplicaciones" TargetMode="External"/><Relationship Id="rId70" Type="http://schemas.openxmlformats.org/officeDocument/2006/relationships/hyperlink" Target="http://www.3tv.cl" TargetMode="External"/><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image" Target="media/image7.png"/><Relationship Id="rId28" Type="http://schemas.openxmlformats.org/officeDocument/2006/relationships/hyperlink" Target="http://www.monografias.com/trabajos29/protocolo-acceso/protocolo-acceso.shtml" TargetMode="External"/><Relationship Id="rId36" Type="http://schemas.openxmlformats.org/officeDocument/2006/relationships/image" Target="media/image15.jpeg"/><Relationship Id="rId49" Type="http://schemas.openxmlformats.org/officeDocument/2006/relationships/hyperlink" Target="http://www.programania.net/otros/zend-framework-una-vision-general/" TargetMode="External"/><Relationship Id="rId57" Type="http://schemas.openxmlformats.org/officeDocument/2006/relationships/hyperlink" Target="http://es.wikipedia.org/wiki/Adobe_Flash" TargetMode="External"/><Relationship Id="rId106"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es.wikipedia.org/wiki/Videoblog"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4.png"/><Relationship Id="rId39" Type="http://schemas.openxmlformats.org/officeDocument/2006/relationships/image" Target="media/image17.jpeg"/><Relationship Id="rId34" Type="http://schemas.openxmlformats.org/officeDocument/2006/relationships/image" Target="media/image13.jpeg"/><Relationship Id="rId50" Type="http://schemas.openxmlformats.org/officeDocument/2006/relationships/image" Target="media/image23.png"/><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es.wikipedia.org/wiki/Acceso_Multimedia_Universa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es.wikipedia.org/wiki/Google_Video"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gnu.org/licenses/gpl-2.0.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Scrum" TargetMode="External"/><Relationship Id="rId5" Type="http://schemas.openxmlformats.org/officeDocument/2006/relationships/hyperlink" Target="http://iie.fing.edu.uy/~nacho/blandos/seminario/XProg1.html" TargetMode="External"/><Relationship Id="rId4" Type="http://schemas.openxmlformats.org/officeDocument/2006/relationships/hyperlink" Target="http://www.dosideas.com/wiki/Extreme_Programming"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A6119BA-AC37-457A-A274-A1348A82C093}">
  <ds:schemaRefs>
    <ds:schemaRef ds:uri="http://schemas.openxmlformats.org/officeDocument/2006/bibliography"/>
  </ds:schemaRefs>
</ds:datastoreItem>
</file>

<file path=customXml/itemProps2.xml><?xml version="1.0" encoding="utf-8"?>
<ds:datastoreItem xmlns:ds="http://schemas.openxmlformats.org/officeDocument/2006/customXml" ds:itemID="{C0F1B9E9-A481-4BF2-9B31-D1FE2DB50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Pages>
  <Words>12327</Words>
  <Characters>67799</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79967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9</cp:revision>
  <cp:lastPrinted>2010-11-11T20:38:00Z</cp:lastPrinted>
  <dcterms:created xsi:type="dcterms:W3CDTF">2010-11-17T00:39:00Z</dcterms:created>
  <dcterms:modified xsi:type="dcterms:W3CDTF">2010-12-05T19:59:00Z</dcterms:modified>
</cp:coreProperties>
</file>