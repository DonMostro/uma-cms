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1"/>
          <w:footerReference w:type="default" r:id="rId12"/>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 xml:space="preserve">Rodrigo </w:t>
            </w:r>
            <w:proofErr w:type="spellStart"/>
            <w:r>
              <w:rPr>
                <w:sz w:val="24"/>
                <w:szCs w:val="24"/>
                <w:lang w:val="pt-BR"/>
              </w:rPr>
              <w:t>Riquelme</w:t>
            </w:r>
            <w:proofErr w:type="spellEnd"/>
          </w:p>
          <w:p w:rsidR="00CC20D5" w:rsidRDefault="00CC20D5">
            <w:pPr>
              <w:pStyle w:val="Sinespaciado"/>
              <w:snapToGrid w:val="0"/>
              <w:jc w:val="both"/>
              <w:rPr>
                <w:sz w:val="24"/>
                <w:szCs w:val="24"/>
                <w:lang w:val="pt-BR"/>
              </w:rPr>
            </w:pPr>
            <w:r>
              <w:rPr>
                <w:sz w:val="24"/>
                <w:szCs w:val="24"/>
                <w:lang w:val="pt-BR"/>
              </w:rPr>
              <w:t xml:space="preserve">Manuel </w:t>
            </w:r>
            <w:proofErr w:type="spellStart"/>
            <w:r>
              <w:rPr>
                <w:sz w:val="24"/>
                <w:szCs w:val="24"/>
                <w:lang w:val="pt-BR"/>
              </w:rPr>
              <w:t>Canales</w:t>
            </w:r>
            <w:proofErr w:type="spellEnd"/>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231A4">
            <w:pPr>
              <w:pStyle w:val="Sinespaciado"/>
              <w:snapToGrid w:val="0"/>
              <w:jc w:val="both"/>
            </w:pPr>
            <w:hyperlink r:id="rId13" w:history="1">
              <w:r w:rsidR="00CC20D5">
                <w:rPr>
                  <w:rStyle w:val="Hipervnculo"/>
                </w:rPr>
                <w:t>Rogelio.elias@sonda.com</w:t>
              </w:r>
            </w:hyperlink>
          </w:p>
          <w:p w:rsidR="00CC20D5" w:rsidRDefault="00F231A4">
            <w:pPr>
              <w:pStyle w:val="Sinespaciado"/>
              <w:snapToGrid w:val="0"/>
              <w:jc w:val="both"/>
            </w:pPr>
            <w:hyperlink r:id="rId14" w:history="1">
              <w:r w:rsidR="00CC20D5">
                <w:rPr>
                  <w:rStyle w:val="Hipervnculo"/>
                </w:rPr>
                <w:t>rodrigo.riquelme@latercera.com</w:t>
              </w:r>
            </w:hyperlink>
          </w:p>
          <w:p w:rsidR="00CC20D5" w:rsidRDefault="00F231A4">
            <w:pPr>
              <w:pStyle w:val="Sinespaciado"/>
              <w:snapToGrid w:val="0"/>
              <w:jc w:val="both"/>
              <w:rPr>
                <w:b/>
              </w:rPr>
            </w:pPr>
            <w:hyperlink r:id="rId15"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4D0E07" w:rsidRDefault="00075ADF">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80545884" w:history="1">
        <w:r w:rsidR="004D0E07" w:rsidRPr="00A93828">
          <w:rPr>
            <w:rStyle w:val="Hipervnculo"/>
          </w:rPr>
          <w:t>Capítulo 1. Introducción</w:t>
        </w:r>
        <w:r w:rsidR="004D0E07">
          <w:rPr>
            <w:webHidden/>
          </w:rPr>
          <w:tab/>
        </w:r>
        <w:r w:rsidR="004D0E07">
          <w:rPr>
            <w:webHidden/>
          </w:rPr>
          <w:fldChar w:fldCharType="begin"/>
        </w:r>
        <w:r w:rsidR="004D0E07">
          <w:rPr>
            <w:webHidden/>
          </w:rPr>
          <w:instrText xml:space="preserve"> PAGEREF _Toc280545884 \h </w:instrText>
        </w:r>
        <w:r w:rsidR="004D0E07">
          <w:rPr>
            <w:webHidden/>
          </w:rPr>
        </w:r>
        <w:r w:rsidR="004D0E07">
          <w:rPr>
            <w:webHidden/>
          </w:rPr>
          <w:fldChar w:fldCharType="separate"/>
        </w:r>
        <w:r w:rsidR="004D0E07">
          <w:rPr>
            <w:webHidden/>
          </w:rPr>
          <w:t>11</w:t>
        </w:r>
        <w:r w:rsidR="004D0E07">
          <w:rPr>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885" w:history="1">
        <w:r w:rsidR="004D0E07" w:rsidRPr="00A93828">
          <w:rPr>
            <w:rStyle w:val="Hipervnculo"/>
            <w:noProof/>
          </w:rPr>
          <w:t>Resumen</w:t>
        </w:r>
        <w:r w:rsidR="004D0E07">
          <w:rPr>
            <w:noProof/>
            <w:webHidden/>
          </w:rPr>
          <w:tab/>
        </w:r>
        <w:r w:rsidR="004D0E07">
          <w:rPr>
            <w:noProof/>
            <w:webHidden/>
          </w:rPr>
          <w:fldChar w:fldCharType="begin"/>
        </w:r>
        <w:r w:rsidR="004D0E07">
          <w:rPr>
            <w:noProof/>
            <w:webHidden/>
          </w:rPr>
          <w:instrText xml:space="preserve"> PAGEREF _Toc280545885 \h </w:instrText>
        </w:r>
        <w:r w:rsidR="004D0E07">
          <w:rPr>
            <w:noProof/>
            <w:webHidden/>
          </w:rPr>
        </w:r>
        <w:r w:rsidR="004D0E07">
          <w:rPr>
            <w:noProof/>
            <w:webHidden/>
          </w:rPr>
          <w:fldChar w:fldCharType="separate"/>
        </w:r>
        <w:r w:rsidR="004D0E07">
          <w:rPr>
            <w:noProof/>
            <w:webHidden/>
          </w:rPr>
          <w:t>11</w:t>
        </w:r>
        <w:r w:rsidR="004D0E07">
          <w:rPr>
            <w:noProof/>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886" w:history="1">
        <w:r w:rsidR="004D0E07" w:rsidRPr="00A93828">
          <w:rPr>
            <w:rStyle w:val="Hipervnculo"/>
            <w:noProof/>
          </w:rPr>
          <w:t>1.1. Formulación General del Proyecto</w:t>
        </w:r>
        <w:r w:rsidR="004D0E07">
          <w:rPr>
            <w:noProof/>
            <w:webHidden/>
          </w:rPr>
          <w:tab/>
        </w:r>
        <w:r w:rsidR="004D0E07">
          <w:rPr>
            <w:noProof/>
            <w:webHidden/>
          </w:rPr>
          <w:fldChar w:fldCharType="begin"/>
        </w:r>
        <w:r w:rsidR="004D0E07">
          <w:rPr>
            <w:noProof/>
            <w:webHidden/>
          </w:rPr>
          <w:instrText xml:space="preserve"> PAGEREF _Toc280545886 \h </w:instrText>
        </w:r>
        <w:r w:rsidR="004D0E07">
          <w:rPr>
            <w:noProof/>
            <w:webHidden/>
          </w:rPr>
        </w:r>
        <w:r w:rsidR="004D0E07">
          <w:rPr>
            <w:noProof/>
            <w:webHidden/>
          </w:rPr>
          <w:fldChar w:fldCharType="separate"/>
        </w:r>
        <w:r w:rsidR="004D0E07">
          <w:rPr>
            <w:noProof/>
            <w:webHidden/>
          </w:rPr>
          <w:t>14</w:t>
        </w:r>
        <w:r w:rsidR="004D0E07">
          <w:rPr>
            <w:noProof/>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887" w:history="1">
        <w:r w:rsidR="004D0E07" w:rsidRPr="00A93828">
          <w:rPr>
            <w:rStyle w:val="Hipervnculo"/>
            <w:noProof/>
            <w:kern w:val="1"/>
          </w:rPr>
          <w:t>1.2. Objetivos</w:t>
        </w:r>
        <w:r w:rsidR="004D0E07">
          <w:rPr>
            <w:noProof/>
            <w:webHidden/>
          </w:rPr>
          <w:tab/>
        </w:r>
        <w:r w:rsidR="004D0E07">
          <w:rPr>
            <w:noProof/>
            <w:webHidden/>
          </w:rPr>
          <w:fldChar w:fldCharType="begin"/>
        </w:r>
        <w:r w:rsidR="004D0E07">
          <w:rPr>
            <w:noProof/>
            <w:webHidden/>
          </w:rPr>
          <w:instrText xml:space="preserve"> PAGEREF _Toc280545887 \h </w:instrText>
        </w:r>
        <w:r w:rsidR="004D0E07">
          <w:rPr>
            <w:noProof/>
            <w:webHidden/>
          </w:rPr>
        </w:r>
        <w:r w:rsidR="004D0E07">
          <w:rPr>
            <w:noProof/>
            <w:webHidden/>
          </w:rPr>
          <w:fldChar w:fldCharType="separate"/>
        </w:r>
        <w:r w:rsidR="004D0E07">
          <w:rPr>
            <w:noProof/>
            <w:webHidden/>
          </w:rPr>
          <w:t>17</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888" w:history="1">
        <w:r w:rsidR="004D0E07" w:rsidRPr="00A93828">
          <w:rPr>
            <w:rStyle w:val="Hipervnculo"/>
            <w:noProof/>
            <w:kern w:val="1"/>
          </w:rPr>
          <w:t>1.2.1.Objetivo General</w:t>
        </w:r>
        <w:r w:rsidR="004D0E07">
          <w:rPr>
            <w:noProof/>
            <w:webHidden/>
          </w:rPr>
          <w:tab/>
        </w:r>
        <w:r w:rsidR="004D0E07">
          <w:rPr>
            <w:noProof/>
            <w:webHidden/>
          </w:rPr>
          <w:fldChar w:fldCharType="begin"/>
        </w:r>
        <w:r w:rsidR="004D0E07">
          <w:rPr>
            <w:noProof/>
            <w:webHidden/>
          </w:rPr>
          <w:instrText xml:space="preserve"> PAGEREF _Toc280545888 \h </w:instrText>
        </w:r>
        <w:r w:rsidR="004D0E07">
          <w:rPr>
            <w:noProof/>
            <w:webHidden/>
          </w:rPr>
        </w:r>
        <w:r w:rsidR="004D0E07">
          <w:rPr>
            <w:noProof/>
            <w:webHidden/>
          </w:rPr>
          <w:fldChar w:fldCharType="separate"/>
        </w:r>
        <w:r w:rsidR="004D0E07">
          <w:rPr>
            <w:noProof/>
            <w:webHidden/>
          </w:rPr>
          <w:t>17</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889" w:history="1">
        <w:r w:rsidR="004D0E07" w:rsidRPr="00A93828">
          <w:rPr>
            <w:rStyle w:val="Hipervnculo"/>
            <w:noProof/>
          </w:rPr>
          <w:t>1.2.1.Objetivos Específicos</w:t>
        </w:r>
        <w:r w:rsidR="004D0E07">
          <w:rPr>
            <w:noProof/>
            <w:webHidden/>
          </w:rPr>
          <w:tab/>
        </w:r>
        <w:r w:rsidR="004D0E07">
          <w:rPr>
            <w:noProof/>
            <w:webHidden/>
          </w:rPr>
          <w:fldChar w:fldCharType="begin"/>
        </w:r>
        <w:r w:rsidR="004D0E07">
          <w:rPr>
            <w:noProof/>
            <w:webHidden/>
          </w:rPr>
          <w:instrText xml:space="preserve"> PAGEREF _Toc280545889 \h </w:instrText>
        </w:r>
        <w:r w:rsidR="004D0E07">
          <w:rPr>
            <w:noProof/>
            <w:webHidden/>
          </w:rPr>
        </w:r>
        <w:r w:rsidR="004D0E07">
          <w:rPr>
            <w:noProof/>
            <w:webHidden/>
          </w:rPr>
          <w:fldChar w:fldCharType="separate"/>
        </w:r>
        <w:r w:rsidR="004D0E07">
          <w:rPr>
            <w:noProof/>
            <w:webHidden/>
          </w:rPr>
          <w:t>17</w:t>
        </w:r>
        <w:r w:rsidR="004D0E07">
          <w:rPr>
            <w:noProof/>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890" w:history="1">
        <w:r w:rsidR="004D0E07" w:rsidRPr="00A93828">
          <w:rPr>
            <w:rStyle w:val="Hipervnculo"/>
            <w:noProof/>
          </w:rPr>
          <w:t>1.3.Metodología a Emplear para Desarrollar el Proyecto</w:t>
        </w:r>
        <w:r w:rsidR="004D0E07">
          <w:rPr>
            <w:noProof/>
            <w:webHidden/>
          </w:rPr>
          <w:tab/>
        </w:r>
        <w:r w:rsidR="004D0E07">
          <w:rPr>
            <w:noProof/>
            <w:webHidden/>
          </w:rPr>
          <w:fldChar w:fldCharType="begin"/>
        </w:r>
        <w:r w:rsidR="004D0E07">
          <w:rPr>
            <w:noProof/>
            <w:webHidden/>
          </w:rPr>
          <w:instrText xml:space="preserve"> PAGEREF _Toc280545890 \h </w:instrText>
        </w:r>
        <w:r w:rsidR="004D0E07">
          <w:rPr>
            <w:noProof/>
            <w:webHidden/>
          </w:rPr>
        </w:r>
        <w:r w:rsidR="004D0E07">
          <w:rPr>
            <w:noProof/>
            <w:webHidden/>
          </w:rPr>
          <w:fldChar w:fldCharType="separate"/>
        </w:r>
        <w:r w:rsidR="004D0E07">
          <w:rPr>
            <w:noProof/>
            <w:webHidden/>
          </w:rPr>
          <w:t>18</w:t>
        </w:r>
        <w:r w:rsidR="004D0E07">
          <w:rPr>
            <w:noProof/>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891" w:history="1">
        <w:r w:rsidR="004D0E07" w:rsidRPr="00A93828">
          <w:rPr>
            <w:rStyle w:val="Hipervnculo"/>
            <w:noProof/>
          </w:rPr>
          <w:t>1.4.Planificación Inicial</w:t>
        </w:r>
        <w:r w:rsidR="004D0E07">
          <w:rPr>
            <w:noProof/>
            <w:webHidden/>
          </w:rPr>
          <w:tab/>
        </w:r>
        <w:r w:rsidR="004D0E07">
          <w:rPr>
            <w:noProof/>
            <w:webHidden/>
          </w:rPr>
          <w:fldChar w:fldCharType="begin"/>
        </w:r>
        <w:r w:rsidR="004D0E07">
          <w:rPr>
            <w:noProof/>
            <w:webHidden/>
          </w:rPr>
          <w:instrText xml:space="preserve"> PAGEREF _Toc280545891 \h </w:instrText>
        </w:r>
        <w:r w:rsidR="004D0E07">
          <w:rPr>
            <w:noProof/>
            <w:webHidden/>
          </w:rPr>
        </w:r>
        <w:r w:rsidR="004D0E07">
          <w:rPr>
            <w:noProof/>
            <w:webHidden/>
          </w:rPr>
          <w:fldChar w:fldCharType="separate"/>
        </w:r>
        <w:r w:rsidR="004D0E07">
          <w:rPr>
            <w:noProof/>
            <w:webHidden/>
          </w:rPr>
          <w:t>19</w:t>
        </w:r>
        <w:r w:rsidR="004D0E07">
          <w:rPr>
            <w:noProof/>
            <w:webHidden/>
          </w:rPr>
          <w:fldChar w:fldCharType="end"/>
        </w:r>
      </w:hyperlink>
    </w:p>
    <w:p w:rsidR="004D0E07" w:rsidRDefault="00F231A4">
      <w:pPr>
        <w:pStyle w:val="TDC1"/>
        <w:rPr>
          <w:rFonts w:asciiTheme="minorHAnsi" w:eastAsiaTheme="minorEastAsia" w:hAnsiTheme="minorHAnsi" w:cstheme="minorBidi"/>
          <w:b w:val="0"/>
          <w:sz w:val="22"/>
          <w:lang w:eastAsia="es-CL"/>
        </w:rPr>
      </w:pPr>
      <w:hyperlink w:anchor="_Toc280545892" w:history="1">
        <w:r w:rsidR="004D0E07" w:rsidRPr="00A93828">
          <w:rPr>
            <w:rStyle w:val="Hipervnculo"/>
          </w:rPr>
          <w:t>Capítulo 2. Marco Teórico</w:t>
        </w:r>
        <w:r w:rsidR="004D0E07">
          <w:rPr>
            <w:webHidden/>
          </w:rPr>
          <w:tab/>
        </w:r>
        <w:r w:rsidR="004D0E07">
          <w:rPr>
            <w:webHidden/>
          </w:rPr>
          <w:fldChar w:fldCharType="begin"/>
        </w:r>
        <w:r w:rsidR="004D0E07">
          <w:rPr>
            <w:webHidden/>
          </w:rPr>
          <w:instrText xml:space="preserve"> PAGEREF _Toc280545892 \h </w:instrText>
        </w:r>
        <w:r w:rsidR="004D0E07">
          <w:rPr>
            <w:webHidden/>
          </w:rPr>
        </w:r>
        <w:r w:rsidR="004D0E07">
          <w:rPr>
            <w:webHidden/>
          </w:rPr>
          <w:fldChar w:fldCharType="separate"/>
        </w:r>
        <w:r w:rsidR="004D0E07">
          <w:rPr>
            <w:webHidden/>
          </w:rPr>
          <w:t>21</w:t>
        </w:r>
        <w:r w:rsidR="004D0E07">
          <w:rPr>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893" w:history="1">
        <w:r w:rsidR="004D0E07" w:rsidRPr="00A93828">
          <w:rPr>
            <w:rStyle w:val="Hipervnculo"/>
            <w:noProof/>
          </w:rPr>
          <w:t>2.1. Acceso Multimedia Universal</w:t>
        </w:r>
        <w:r w:rsidR="004D0E07">
          <w:rPr>
            <w:noProof/>
            <w:webHidden/>
          </w:rPr>
          <w:tab/>
        </w:r>
        <w:r w:rsidR="004D0E07">
          <w:rPr>
            <w:noProof/>
            <w:webHidden/>
          </w:rPr>
          <w:fldChar w:fldCharType="begin"/>
        </w:r>
        <w:r w:rsidR="004D0E07">
          <w:rPr>
            <w:noProof/>
            <w:webHidden/>
          </w:rPr>
          <w:instrText xml:space="preserve"> PAGEREF _Toc280545893 \h </w:instrText>
        </w:r>
        <w:r w:rsidR="004D0E07">
          <w:rPr>
            <w:noProof/>
            <w:webHidden/>
          </w:rPr>
        </w:r>
        <w:r w:rsidR="004D0E07">
          <w:rPr>
            <w:noProof/>
            <w:webHidden/>
          </w:rPr>
          <w:fldChar w:fldCharType="separate"/>
        </w:r>
        <w:r w:rsidR="004D0E07">
          <w:rPr>
            <w:noProof/>
            <w:webHidden/>
          </w:rPr>
          <w:t>21</w:t>
        </w:r>
        <w:r w:rsidR="004D0E07">
          <w:rPr>
            <w:noProof/>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894" w:history="1">
        <w:r w:rsidR="004D0E07" w:rsidRPr="00A93828">
          <w:rPr>
            <w:rStyle w:val="Hipervnculo"/>
            <w:noProof/>
          </w:rPr>
          <w:t>2.2. Protocolo XML orientado a objetos</w:t>
        </w:r>
        <w:r w:rsidR="004D0E07">
          <w:rPr>
            <w:noProof/>
            <w:webHidden/>
          </w:rPr>
          <w:tab/>
        </w:r>
        <w:r w:rsidR="004D0E07">
          <w:rPr>
            <w:noProof/>
            <w:webHidden/>
          </w:rPr>
          <w:fldChar w:fldCharType="begin"/>
        </w:r>
        <w:r w:rsidR="004D0E07">
          <w:rPr>
            <w:noProof/>
            <w:webHidden/>
          </w:rPr>
          <w:instrText xml:space="preserve"> PAGEREF _Toc280545894 \h </w:instrText>
        </w:r>
        <w:r w:rsidR="004D0E07">
          <w:rPr>
            <w:noProof/>
            <w:webHidden/>
          </w:rPr>
        </w:r>
        <w:r w:rsidR="004D0E07">
          <w:rPr>
            <w:noProof/>
            <w:webHidden/>
          </w:rPr>
          <w:fldChar w:fldCharType="separate"/>
        </w:r>
        <w:r w:rsidR="004D0E07">
          <w:rPr>
            <w:noProof/>
            <w:webHidden/>
          </w:rPr>
          <w:t>25</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895" w:history="1">
        <w:r w:rsidR="004D0E07" w:rsidRPr="00A93828">
          <w:rPr>
            <w:rStyle w:val="Hipervnculo"/>
            <w:noProof/>
          </w:rPr>
          <w:t>2.2.1. SOAP</w:t>
        </w:r>
        <w:r w:rsidR="004D0E07">
          <w:rPr>
            <w:noProof/>
            <w:webHidden/>
          </w:rPr>
          <w:tab/>
        </w:r>
        <w:r w:rsidR="004D0E07">
          <w:rPr>
            <w:noProof/>
            <w:webHidden/>
          </w:rPr>
          <w:fldChar w:fldCharType="begin"/>
        </w:r>
        <w:r w:rsidR="004D0E07">
          <w:rPr>
            <w:noProof/>
            <w:webHidden/>
          </w:rPr>
          <w:instrText xml:space="preserve"> PAGEREF _Toc280545895 \h </w:instrText>
        </w:r>
        <w:r w:rsidR="004D0E07">
          <w:rPr>
            <w:noProof/>
            <w:webHidden/>
          </w:rPr>
        </w:r>
        <w:r w:rsidR="004D0E07">
          <w:rPr>
            <w:noProof/>
            <w:webHidden/>
          </w:rPr>
          <w:fldChar w:fldCharType="separate"/>
        </w:r>
        <w:r w:rsidR="004D0E07">
          <w:rPr>
            <w:noProof/>
            <w:webHidden/>
          </w:rPr>
          <w:t>25</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896" w:history="1">
        <w:r w:rsidR="004D0E07" w:rsidRPr="00A93828">
          <w:rPr>
            <w:rStyle w:val="Hipervnculo"/>
            <w:noProof/>
          </w:rPr>
          <w:t>2.2.2. REST</w:t>
        </w:r>
        <w:r w:rsidR="004D0E07">
          <w:rPr>
            <w:noProof/>
            <w:webHidden/>
          </w:rPr>
          <w:tab/>
        </w:r>
        <w:r w:rsidR="004D0E07">
          <w:rPr>
            <w:noProof/>
            <w:webHidden/>
          </w:rPr>
          <w:fldChar w:fldCharType="begin"/>
        </w:r>
        <w:r w:rsidR="004D0E07">
          <w:rPr>
            <w:noProof/>
            <w:webHidden/>
          </w:rPr>
          <w:instrText xml:space="preserve"> PAGEREF _Toc280545896 \h </w:instrText>
        </w:r>
        <w:r w:rsidR="004D0E07">
          <w:rPr>
            <w:noProof/>
            <w:webHidden/>
          </w:rPr>
        </w:r>
        <w:r w:rsidR="004D0E07">
          <w:rPr>
            <w:noProof/>
            <w:webHidden/>
          </w:rPr>
          <w:fldChar w:fldCharType="separate"/>
        </w:r>
        <w:r w:rsidR="004D0E07">
          <w:rPr>
            <w:noProof/>
            <w:webHidden/>
          </w:rPr>
          <w:t>27</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897" w:history="1">
        <w:r w:rsidR="004D0E07" w:rsidRPr="00A93828">
          <w:rPr>
            <w:rStyle w:val="Hipervnculo"/>
            <w:noProof/>
          </w:rPr>
          <w:t>2.2.3. RSS</w:t>
        </w:r>
        <w:r w:rsidR="004D0E07">
          <w:rPr>
            <w:noProof/>
            <w:webHidden/>
          </w:rPr>
          <w:tab/>
        </w:r>
        <w:r w:rsidR="004D0E07">
          <w:rPr>
            <w:noProof/>
            <w:webHidden/>
          </w:rPr>
          <w:fldChar w:fldCharType="begin"/>
        </w:r>
        <w:r w:rsidR="004D0E07">
          <w:rPr>
            <w:noProof/>
            <w:webHidden/>
          </w:rPr>
          <w:instrText xml:space="preserve"> PAGEREF _Toc280545897 \h </w:instrText>
        </w:r>
        <w:r w:rsidR="004D0E07">
          <w:rPr>
            <w:noProof/>
            <w:webHidden/>
          </w:rPr>
        </w:r>
        <w:r w:rsidR="004D0E07">
          <w:rPr>
            <w:noProof/>
            <w:webHidden/>
          </w:rPr>
          <w:fldChar w:fldCharType="separate"/>
        </w:r>
        <w:r w:rsidR="004D0E07">
          <w:rPr>
            <w:noProof/>
            <w:webHidden/>
          </w:rPr>
          <w:t>28</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898" w:history="1">
        <w:r w:rsidR="004D0E07" w:rsidRPr="00A93828">
          <w:rPr>
            <w:rStyle w:val="Hipervnculo"/>
            <w:noProof/>
          </w:rPr>
          <w:t>2.2.4. XML Orientado a MVC</w:t>
        </w:r>
        <w:r w:rsidR="004D0E07">
          <w:rPr>
            <w:noProof/>
            <w:webHidden/>
          </w:rPr>
          <w:tab/>
        </w:r>
        <w:r w:rsidR="004D0E07">
          <w:rPr>
            <w:noProof/>
            <w:webHidden/>
          </w:rPr>
          <w:fldChar w:fldCharType="begin"/>
        </w:r>
        <w:r w:rsidR="004D0E07">
          <w:rPr>
            <w:noProof/>
            <w:webHidden/>
          </w:rPr>
          <w:instrText xml:space="preserve"> PAGEREF _Toc280545898 \h </w:instrText>
        </w:r>
        <w:r w:rsidR="004D0E07">
          <w:rPr>
            <w:noProof/>
            <w:webHidden/>
          </w:rPr>
        </w:r>
        <w:r w:rsidR="004D0E07">
          <w:rPr>
            <w:noProof/>
            <w:webHidden/>
          </w:rPr>
          <w:fldChar w:fldCharType="separate"/>
        </w:r>
        <w:r w:rsidR="004D0E07">
          <w:rPr>
            <w:noProof/>
            <w:webHidden/>
          </w:rPr>
          <w:t>29</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899" w:history="1">
        <w:r w:rsidR="004D0E07" w:rsidRPr="00A93828">
          <w:rPr>
            <w:rStyle w:val="Hipervnculo"/>
            <w:noProof/>
          </w:rPr>
          <w:t>2.3.1. Servidor  Web</w:t>
        </w:r>
        <w:r w:rsidR="004D0E07">
          <w:rPr>
            <w:noProof/>
            <w:webHidden/>
          </w:rPr>
          <w:tab/>
        </w:r>
        <w:r w:rsidR="004D0E07">
          <w:rPr>
            <w:noProof/>
            <w:webHidden/>
          </w:rPr>
          <w:fldChar w:fldCharType="begin"/>
        </w:r>
        <w:r w:rsidR="004D0E07">
          <w:rPr>
            <w:noProof/>
            <w:webHidden/>
          </w:rPr>
          <w:instrText xml:space="preserve"> PAGEREF _Toc280545899 \h </w:instrText>
        </w:r>
        <w:r w:rsidR="004D0E07">
          <w:rPr>
            <w:noProof/>
            <w:webHidden/>
          </w:rPr>
        </w:r>
        <w:r w:rsidR="004D0E07">
          <w:rPr>
            <w:noProof/>
            <w:webHidden/>
          </w:rPr>
          <w:fldChar w:fldCharType="separate"/>
        </w:r>
        <w:r w:rsidR="004D0E07">
          <w:rPr>
            <w:noProof/>
            <w:webHidden/>
          </w:rPr>
          <w:t>30</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00" w:history="1">
        <w:r w:rsidR="004D0E07" w:rsidRPr="00A93828">
          <w:rPr>
            <w:rStyle w:val="Hipervnculo"/>
            <w:noProof/>
            <w:lang w:val="es-ES"/>
          </w:rPr>
          <w:t>2.3.2. Stream</w:t>
        </w:r>
        <w:r w:rsidR="004D0E07">
          <w:rPr>
            <w:noProof/>
            <w:webHidden/>
          </w:rPr>
          <w:tab/>
        </w:r>
        <w:r w:rsidR="004D0E07">
          <w:rPr>
            <w:noProof/>
            <w:webHidden/>
          </w:rPr>
          <w:fldChar w:fldCharType="begin"/>
        </w:r>
        <w:r w:rsidR="004D0E07">
          <w:rPr>
            <w:noProof/>
            <w:webHidden/>
          </w:rPr>
          <w:instrText xml:space="preserve"> PAGEREF _Toc280545900 \h </w:instrText>
        </w:r>
        <w:r w:rsidR="004D0E07">
          <w:rPr>
            <w:noProof/>
            <w:webHidden/>
          </w:rPr>
        </w:r>
        <w:r w:rsidR="004D0E07">
          <w:rPr>
            <w:noProof/>
            <w:webHidden/>
          </w:rPr>
          <w:fldChar w:fldCharType="separate"/>
        </w:r>
        <w:r w:rsidR="004D0E07">
          <w:rPr>
            <w:noProof/>
            <w:webHidden/>
          </w:rPr>
          <w:t>31</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01" w:history="1">
        <w:r w:rsidR="004D0E07" w:rsidRPr="00A93828">
          <w:rPr>
            <w:rStyle w:val="Hipervnculo"/>
            <w:noProof/>
            <w:lang w:val="es-ES"/>
          </w:rPr>
          <w:t>2.3.2.1. HTTP Delivery</w:t>
        </w:r>
        <w:r w:rsidR="004D0E07">
          <w:rPr>
            <w:noProof/>
            <w:webHidden/>
          </w:rPr>
          <w:tab/>
        </w:r>
        <w:r w:rsidR="004D0E07">
          <w:rPr>
            <w:noProof/>
            <w:webHidden/>
          </w:rPr>
          <w:fldChar w:fldCharType="begin"/>
        </w:r>
        <w:r w:rsidR="004D0E07">
          <w:rPr>
            <w:noProof/>
            <w:webHidden/>
          </w:rPr>
          <w:instrText xml:space="preserve"> PAGEREF _Toc280545901 \h </w:instrText>
        </w:r>
        <w:r w:rsidR="004D0E07">
          <w:rPr>
            <w:noProof/>
            <w:webHidden/>
          </w:rPr>
        </w:r>
        <w:r w:rsidR="004D0E07">
          <w:rPr>
            <w:noProof/>
            <w:webHidden/>
          </w:rPr>
          <w:fldChar w:fldCharType="separate"/>
        </w:r>
        <w:r w:rsidR="004D0E07">
          <w:rPr>
            <w:noProof/>
            <w:webHidden/>
          </w:rPr>
          <w:t>31</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02" w:history="1">
        <w:r w:rsidR="004D0E07" w:rsidRPr="00A93828">
          <w:rPr>
            <w:rStyle w:val="Hipervnculo"/>
            <w:noProof/>
          </w:rPr>
          <w:t>2.3.2.2. Streaming</w:t>
        </w:r>
        <w:r w:rsidR="004D0E07">
          <w:rPr>
            <w:noProof/>
            <w:webHidden/>
          </w:rPr>
          <w:tab/>
        </w:r>
        <w:r w:rsidR="004D0E07">
          <w:rPr>
            <w:noProof/>
            <w:webHidden/>
          </w:rPr>
          <w:fldChar w:fldCharType="begin"/>
        </w:r>
        <w:r w:rsidR="004D0E07">
          <w:rPr>
            <w:noProof/>
            <w:webHidden/>
          </w:rPr>
          <w:instrText xml:space="preserve"> PAGEREF _Toc280545902 \h </w:instrText>
        </w:r>
        <w:r w:rsidR="004D0E07">
          <w:rPr>
            <w:noProof/>
            <w:webHidden/>
          </w:rPr>
        </w:r>
        <w:r w:rsidR="004D0E07">
          <w:rPr>
            <w:noProof/>
            <w:webHidden/>
          </w:rPr>
          <w:fldChar w:fldCharType="separate"/>
        </w:r>
        <w:r w:rsidR="004D0E07">
          <w:rPr>
            <w:noProof/>
            <w:webHidden/>
          </w:rPr>
          <w:t>32</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03" w:history="1">
        <w:r w:rsidR="004D0E07" w:rsidRPr="00A93828">
          <w:rPr>
            <w:rStyle w:val="Hipervnculo"/>
            <w:noProof/>
            <w:lang w:val="es-ES"/>
          </w:rPr>
          <w:t>2.3.2.3. Media Streaming</w:t>
        </w:r>
        <w:r w:rsidR="004D0E07">
          <w:rPr>
            <w:noProof/>
            <w:webHidden/>
          </w:rPr>
          <w:tab/>
        </w:r>
        <w:r w:rsidR="004D0E07">
          <w:rPr>
            <w:noProof/>
            <w:webHidden/>
          </w:rPr>
          <w:fldChar w:fldCharType="begin"/>
        </w:r>
        <w:r w:rsidR="004D0E07">
          <w:rPr>
            <w:noProof/>
            <w:webHidden/>
          </w:rPr>
          <w:instrText xml:space="preserve"> PAGEREF _Toc280545903 \h </w:instrText>
        </w:r>
        <w:r w:rsidR="004D0E07">
          <w:rPr>
            <w:noProof/>
            <w:webHidden/>
          </w:rPr>
        </w:r>
        <w:r w:rsidR="004D0E07">
          <w:rPr>
            <w:noProof/>
            <w:webHidden/>
          </w:rPr>
          <w:fldChar w:fldCharType="separate"/>
        </w:r>
        <w:r w:rsidR="004D0E07">
          <w:rPr>
            <w:noProof/>
            <w:webHidden/>
          </w:rPr>
          <w:t>33</w:t>
        </w:r>
        <w:r w:rsidR="004D0E07">
          <w:rPr>
            <w:noProof/>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904" w:history="1">
        <w:r w:rsidR="004D0E07" w:rsidRPr="00A93828">
          <w:rPr>
            <w:rStyle w:val="Hipervnculo"/>
            <w:noProof/>
          </w:rPr>
          <w:t>2.4. Codecs de Video</w:t>
        </w:r>
        <w:r w:rsidR="004D0E07">
          <w:rPr>
            <w:noProof/>
            <w:webHidden/>
          </w:rPr>
          <w:tab/>
        </w:r>
        <w:r w:rsidR="004D0E07">
          <w:rPr>
            <w:noProof/>
            <w:webHidden/>
          </w:rPr>
          <w:fldChar w:fldCharType="begin"/>
        </w:r>
        <w:r w:rsidR="004D0E07">
          <w:rPr>
            <w:noProof/>
            <w:webHidden/>
          </w:rPr>
          <w:instrText xml:space="preserve"> PAGEREF _Toc280545904 \h </w:instrText>
        </w:r>
        <w:r w:rsidR="004D0E07">
          <w:rPr>
            <w:noProof/>
            <w:webHidden/>
          </w:rPr>
        </w:r>
        <w:r w:rsidR="004D0E07">
          <w:rPr>
            <w:noProof/>
            <w:webHidden/>
          </w:rPr>
          <w:fldChar w:fldCharType="separate"/>
        </w:r>
        <w:r w:rsidR="004D0E07">
          <w:rPr>
            <w:noProof/>
            <w:webHidden/>
          </w:rPr>
          <w:t>36</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05" w:history="1">
        <w:r w:rsidR="004D0E07" w:rsidRPr="00A93828">
          <w:rPr>
            <w:rStyle w:val="Hipervnculo"/>
            <w:noProof/>
            <w:lang w:val="es-ES"/>
          </w:rPr>
          <w:t>2.4.1. H263 Sorenson</w:t>
        </w:r>
        <w:r w:rsidR="004D0E07">
          <w:rPr>
            <w:noProof/>
            <w:webHidden/>
          </w:rPr>
          <w:tab/>
        </w:r>
        <w:r w:rsidR="004D0E07">
          <w:rPr>
            <w:noProof/>
            <w:webHidden/>
          </w:rPr>
          <w:fldChar w:fldCharType="begin"/>
        </w:r>
        <w:r w:rsidR="004D0E07">
          <w:rPr>
            <w:noProof/>
            <w:webHidden/>
          </w:rPr>
          <w:instrText xml:space="preserve"> PAGEREF _Toc280545905 \h </w:instrText>
        </w:r>
        <w:r w:rsidR="004D0E07">
          <w:rPr>
            <w:noProof/>
            <w:webHidden/>
          </w:rPr>
        </w:r>
        <w:r w:rsidR="004D0E07">
          <w:rPr>
            <w:noProof/>
            <w:webHidden/>
          </w:rPr>
          <w:fldChar w:fldCharType="separate"/>
        </w:r>
        <w:r w:rsidR="004D0E07">
          <w:rPr>
            <w:noProof/>
            <w:webHidden/>
          </w:rPr>
          <w:t>37</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06" w:history="1">
        <w:r w:rsidR="004D0E07" w:rsidRPr="00A93828">
          <w:rPr>
            <w:rStyle w:val="Hipervnculo"/>
            <w:noProof/>
          </w:rPr>
          <w:t>2.4.2. H264 Mpeg-4 Parte 10</w:t>
        </w:r>
        <w:r w:rsidR="004D0E07">
          <w:rPr>
            <w:noProof/>
            <w:webHidden/>
          </w:rPr>
          <w:tab/>
        </w:r>
        <w:r w:rsidR="004D0E07">
          <w:rPr>
            <w:noProof/>
            <w:webHidden/>
          </w:rPr>
          <w:fldChar w:fldCharType="begin"/>
        </w:r>
        <w:r w:rsidR="004D0E07">
          <w:rPr>
            <w:noProof/>
            <w:webHidden/>
          </w:rPr>
          <w:instrText xml:space="preserve"> PAGEREF _Toc280545906 \h </w:instrText>
        </w:r>
        <w:r w:rsidR="004D0E07">
          <w:rPr>
            <w:noProof/>
            <w:webHidden/>
          </w:rPr>
        </w:r>
        <w:r w:rsidR="004D0E07">
          <w:rPr>
            <w:noProof/>
            <w:webHidden/>
          </w:rPr>
          <w:fldChar w:fldCharType="separate"/>
        </w:r>
        <w:r w:rsidR="004D0E07">
          <w:rPr>
            <w:noProof/>
            <w:webHidden/>
          </w:rPr>
          <w:t>37</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07" w:history="1">
        <w:r w:rsidR="004D0E07" w:rsidRPr="00A93828">
          <w:rPr>
            <w:rStyle w:val="Hipervnculo"/>
            <w:noProof/>
          </w:rPr>
          <w:t>2.4.4. OGG Theora</w:t>
        </w:r>
        <w:r w:rsidR="004D0E07">
          <w:rPr>
            <w:noProof/>
            <w:webHidden/>
          </w:rPr>
          <w:tab/>
        </w:r>
        <w:r w:rsidR="004D0E07">
          <w:rPr>
            <w:noProof/>
            <w:webHidden/>
          </w:rPr>
          <w:fldChar w:fldCharType="begin"/>
        </w:r>
        <w:r w:rsidR="004D0E07">
          <w:rPr>
            <w:noProof/>
            <w:webHidden/>
          </w:rPr>
          <w:instrText xml:space="preserve"> PAGEREF _Toc280545907 \h </w:instrText>
        </w:r>
        <w:r w:rsidR="004D0E07">
          <w:rPr>
            <w:noProof/>
            <w:webHidden/>
          </w:rPr>
        </w:r>
        <w:r w:rsidR="004D0E07">
          <w:rPr>
            <w:noProof/>
            <w:webHidden/>
          </w:rPr>
          <w:fldChar w:fldCharType="separate"/>
        </w:r>
        <w:r w:rsidR="004D0E07">
          <w:rPr>
            <w:noProof/>
            <w:webHidden/>
          </w:rPr>
          <w:t>38</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08" w:history="1">
        <w:r w:rsidR="004D0E07" w:rsidRPr="00A93828">
          <w:rPr>
            <w:rStyle w:val="Hipervnculo"/>
            <w:noProof/>
            <w:lang w:val="es-ES"/>
          </w:rPr>
          <w:t>2.4.5. MPEG-4</w:t>
        </w:r>
        <w:r w:rsidR="004D0E07">
          <w:rPr>
            <w:noProof/>
            <w:webHidden/>
          </w:rPr>
          <w:tab/>
        </w:r>
        <w:r w:rsidR="004D0E07">
          <w:rPr>
            <w:noProof/>
            <w:webHidden/>
          </w:rPr>
          <w:fldChar w:fldCharType="begin"/>
        </w:r>
        <w:r w:rsidR="004D0E07">
          <w:rPr>
            <w:noProof/>
            <w:webHidden/>
          </w:rPr>
          <w:instrText xml:space="preserve"> PAGEREF _Toc280545908 \h </w:instrText>
        </w:r>
        <w:r w:rsidR="004D0E07">
          <w:rPr>
            <w:noProof/>
            <w:webHidden/>
          </w:rPr>
        </w:r>
        <w:r w:rsidR="004D0E07">
          <w:rPr>
            <w:noProof/>
            <w:webHidden/>
          </w:rPr>
          <w:fldChar w:fldCharType="separate"/>
        </w:r>
        <w:r w:rsidR="004D0E07">
          <w:rPr>
            <w:noProof/>
            <w:webHidden/>
          </w:rPr>
          <w:t>38</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09" w:history="1">
        <w:r w:rsidR="004D0E07" w:rsidRPr="00A93828">
          <w:rPr>
            <w:rStyle w:val="Hipervnculo"/>
            <w:noProof/>
            <w:lang w:val="es-ES"/>
          </w:rPr>
          <w:t>2.4.6. WMV</w:t>
        </w:r>
        <w:r w:rsidR="004D0E07">
          <w:rPr>
            <w:noProof/>
            <w:webHidden/>
          </w:rPr>
          <w:tab/>
        </w:r>
        <w:r w:rsidR="004D0E07">
          <w:rPr>
            <w:noProof/>
            <w:webHidden/>
          </w:rPr>
          <w:fldChar w:fldCharType="begin"/>
        </w:r>
        <w:r w:rsidR="004D0E07">
          <w:rPr>
            <w:noProof/>
            <w:webHidden/>
          </w:rPr>
          <w:instrText xml:space="preserve"> PAGEREF _Toc280545909 \h </w:instrText>
        </w:r>
        <w:r w:rsidR="004D0E07">
          <w:rPr>
            <w:noProof/>
            <w:webHidden/>
          </w:rPr>
        </w:r>
        <w:r w:rsidR="004D0E07">
          <w:rPr>
            <w:noProof/>
            <w:webHidden/>
          </w:rPr>
          <w:fldChar w:fldCharType="separate"/>
        </w:r>
        <w:r w:rsidR="004D0E07">
          <w:rPr>
            <w:noProof/>
            <w:webHidden/>
          </w:rPr>
          <w:t>39</w:t>
        </w:r>
        <w:r w:rsidR="004D0E07">
          <w:rPr>
            <w:noProof/>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910" w:history="1">
        <w:r w:rsidR="004D0E07" w:rsidRPr="00A93828">
          <w:rPr>
            <w:rStyle w:val="Hipervnculo"/>
            <w:noProof/>
          </w:rPr>
          <w:t>2.5. Tecnologías Clientes</w:t>
        </w:r>
        <w:r w:rsidR="004D0E07">
          <w:rPr>
            <w:noProof/>
            <w:webHidden/>
          </w:rPr>
          <w:tab/>
        </w:r>
        <w:r w:rsidR="004D0E07">
          <w:rPr>
            <w:noProof/>
            <w:webHidden/>
          </w:rPr>
          <w:fldChar w:fldCharType="begin"/>
        </w:r>
        <w:r w:rsidR="004D0E07">
          <w:rPr>
            <w:noProof/>
            <w:webHidden/>
          </w:rPr>
          <w:instrText xml:space="preserve"> PAGEREF _Toc280545910 \h </w:instrText>
        </w:r>
        <w:r w:rsidR="004D0E07">
          <w:rPr>
            <w:noProof/>
            <w:webHidden/>
          </w:rPr>
        </w:r>
        <w:r w:rsidR="004D0E07">
          <w:rPr>
            <w:noProof/>
            <w:webHidden/>
          </w:rPr>
          <w:fldChar w:fldCharType="separate"/>
        </w:r>
        <w:r w:rsidR="004D0E07">
          <w:rPr>
            <w:noProof/>
            <w:webHidden/>
          </w:rPr>
          <w:t>40</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11" w:history="1">
        <w:r w:rsidR="004D0E07" w:rsidRPr="00A93828">
          <w:rPr>
            <w:rStyle w:val="Hipervnculo"/>
            <w:noProof/>
            <w:lang w:val="es-ES"/>
          </w:rPr>
          <w:t>2.5.1. Real Media Player</w:t>
        </w:r>
        <w:r w:rsidR="004D0E07">
          <w:rPr>
            <w:noProof/>
            <w:webHidden/>
          </w:rPr>
          <w:tab/>
        </w:r>
        <w:r w:rsidR="004D0E07">
          <w:rPr>
            <w:noProof/>
            <w:webHidden/>
          </w:rPr>
          <w:fldChar w:fldCharType="begin"/>
        </w:r>
        <w:r w:rsidR="004D0E07">
          <w:rPr>
            <w:noProof/>
            <w:webHidden/>
          </w:rPr>
          <w:instrText xml:space="preserve"> PAGEREF _Toc280545911 \h </w:instrText>
        </w:r>
        <w:r w:rsidR="004D0E07">
          <w:rPr>
            <w:noProof/>
            <w:webHidden/>
          </w:rPr>
        </w:r>
        <w:r w:rsidR="004D0E07">
          <w:rPr>
            <w:noProof/>
            <w:webHidden/>
          </w:rPr>
          <w:fldChar w:fldCharType="separate"/>
        </w:r>
        <w:r w:rsidR="004D0E07">
          <w:rPr>
            <w:noProof/>
            <w:webHidden/>
          </w:rPr>
          <w:t>41</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12" w:history="1">
        <w:r w:rsidR="004D0E07" w:rsidRPr="00A93828">
          <w:rPr>
            <w:rStyle w:val="Hipervnculo"/>
            <w:noProof/>
            <w:lang w:val="es-ES"/>
          </w:rPr>
          <w:t>2.5.2. Windows Media Player</w:t>
        </w:r>
        <w:r w:rsidR="004D0E07">
          <w:rPr>
            <w:noProof/>
            <w:webHidden/>
          </w:rPr>
          <w:tab/>
        </w:r>
        <w:r w:rsidR="004D0E07">
          <w:rPr>
            <w:noProof/>
            <w:webHidden/>
          </w:rPr>
          <w:fldChar w:fldCharType="begin"/>
        </w:r>
        <w:r w:rsidR="004D0E07">
          <w:rPr>
            <w:noProof/>
            <w:webHidden/>
          </w:rPr>
          <w:instrText xml:space="preserve"> PAGEREF _Toc280545912 \h </w:instrText>
        </w:r>
        <w:r w:rsidR="004D0E07">
          <w:rPr>
            <w:noProof/>
            <w:webHidden/>
          </w:rPr>
        </w:r>
        <w:r w:rsidR="004D0E07">
          <w:rPr>
            <w:noProof/>
            <w:webHidden/>
          </w:rPr>
          <w:fldChar w:fldCharType="separate"/>
        </w:r>
        <w:r w:rsidR="004D0E07">
          <w:rPr>
            <w:noProof/>
            <w:webHidden/>
          </w:rPr>
          <w:t>42</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13" w:history="1">
        <w:r w:rsidR="004D0E07" w:rsidRPr="00A93828">
          <w:rPr>
            <w:rStyle w:val="Hipervnculo"/>
            <w:noProof/>
            <w:lang w:val="es-ES"/>
          </w:rPr>
          <w:t>2.5.3.Quicktime Player</w:t>
        </w:r>
        <w:r w:rsidR="004D0E07">
          <w:rPr>
            <w:noProof/>
            <w:webHidden/>
          </w:rPr>
          <w:tab/>
        </w:r>
        <w:r w:rsidR="004D0E07">
          <w:rPr>
            <w:noProof/>
            <w:webHidden/>
          </w:rPr>
          <w:fldChar w:fldCharType="begin"/>
        </w:r>
        <w:r w:rsidR="004D0E07">
          <w:rPr>
            <w:noProof/>
            <w:webHidden/>
          </w:rPr>
          <w:instrText xml:space="preserve"> PAGEREF _Toc280545913 \h </w:instrText>
        </w:r>
        <w:r w:rsidR="004D0E07">
          <w:rPr>
            <w:noProof/>
            <w:webHidden/>
          </w:rPr>
        </w:r>
        <w:r w:rsidR="004D0E07">
          <w:rPr>
            <w:noProof/>
            <w:webHidden/>
          </w:rPr>
          <w:fldChar w:fldCharType="separate"/>
        </w:r>
        <w:r w:rsidR="004D0E07">
          <w:rPr>
            <w:noProof/>
            <w:webHidden/>
          </w:rPr>
          <w:t>43</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14" w:history="1">
        <w:r w:rsidR="004D0E07" w:rsidRPr="00A93828">
          <w:rPr>
            <w:rStyle w:val="Hipervnculo"/>
            <w:noProof/>
          </w:rPr>
          <w:t>2.5.4. Adobe Flash</w:t>
        </w:r>
        <w:r w:rsidR="004D0E07">
          <w:rPr>
            <w:noProof/>
            <w:webHidden/>
          </w:rPr>
          <w:tab/>
        </w:r>
        <w:r w:rsidR="004D0E07">
          <w:rPr>
            <w:noProof/>
            <w:webHidden/>
          </w:rPr>
          <w:fldChar w:fldCharType="begin"/>
        </w:r>
        <w:r w:rsidR="004D0E07">
          <w:rPr>
            <w:noProof/>
            <w:webHidden/>
          </w:rPr>
          <w:instrText xml:space="preserve"> PAGEREF _Toc280545914 \h </w:instrText>
        </w:r>
        <w:r w:rsidR="004D0E07">
          <w:rPr>
            <w:noProof/>
            <w:webHidden/>
          </w:rPr>
        </w:r>
        <w:r w:rsidR="004D0E07">
          <w:rPr>
            <w:noProof/>
            <w:webHidden/>
          </w:rPr>
          <w:fldChar w:fldCharType="separate"/>
        </w:r>
        <w:r w:rsidR="004D0E07">
          <w:rPr>
            <w:noProof/>
            <w:webHidden/>
          </w:rPr>
          <w:t>44</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15" w:history="1">
        <w:r w:rsidR="004D0E07" w:rsidRPr="00A93828">
          <w:rPr>
            <w:rStyle w:val="Hipervnculo"/>
            <w:noProof/>
            <w:lang w:val="es-ES"/>
          </w:rPr>
          <w:t>2.5.5. Video HTML5</w:t>
        </w:r>
        <w:r w:rsidR="004D0E07">
          <w:rPr>
            <w:noProof/>
            <w:webHidden/>
          </w:rPr>
          <w:tab/>
        </w:r>
        <w:r w:rsidR="004D0E07">
          <w:rPr>
            <w:noProof/>
            <w:webHidden/>
          </w:rPr>
          <w:fldChar w:fldCharType="begin"/>
        </w:r>
        <w:r w:rsidR="004D0E07">
          <w:rPr>
            <w:noProof/>
            <w:webHidden/>
          </w:rPr>
          <w:instrText xml:space="preserve"> PAGEREF _Toc280545915 \h </w:instrText>
        </w:r>
        <w:r w:rsidR="004D0E07">
          <w:rPr>
            <w:noProof/>
            <w:webHidden/>
          </w:rPr>
        </w:r>
        <w:r w:rsidR="004D0E07">
          <w:rPr>
            <w:noProof/>
            <w:webHidden/>
          </w:rPr>
          <w:fldChar w:fldCharType="separate"/>
        </w:r>
        <w:r w:rsidR="004D0E07">
          <w:rPr>
            <w:noProof/>
            <w:webHidden/>
          </w:rPr>
          <w:t>47</w:t>
        </w:r>
        <w:r w:rsidR="004D0E07">
          <w:rPr>
            <w:noProof/>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916" w:history="1">
        <w:r w:rsidR="004D0E07" w:rsidRPr="00A93828">
          <w:rPr>
            <w:rStyle w:val="Hipervnculo"/>
            <w:noProof/>
          </w:rPr>
          <w:t>2.6. Conversión de Videos</w:t>
        </w:r>
        <w:r w:rsidR="004D0E07">
          <w:rPr>
            <w:noProof/>
            <w:webHidden/>
          </w:rPr>
          <w:tab/>
        </w:r>
        <w:r w:rsidR="004D0E07">
          <w:rPr>
            <w:noProof/>
            <w:webHidden/>
          </w:rPr>
          <w:fldChar w:fldCharType="begin"/>
        </w:r>
        <w:r w:rsidR="004D0E07">
          <w:rPr>
            <w:noProof/>
            <w:webHidden/>
          </w:rPr>
          <w:instrText xml:space="preserve"> PAGEREF _Toc280545916 \h </w:instrText>
        </w:r>
        <w:r w:rsidR="004D0E07">
          <w:rPr>
            <w:noProof/>
            <w:webHidden/>
          </w:rPr>
        </w:r>
        <w:r w:rsidR="004D0E07">
          <w:rPr>
            <w:noProof/>
            <w:webHidden/>
          </w:rPr>
          <w:fldChar w:fldCharType="separate"/>
        </w:r>
        <w:r w:rsidR="004D0E07">
          <w:rPr>
            <w:noProof/>
            <w:webHidden/>
          </w:rPr>
          <w:t>48</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17" w:history="1">
        <w:r w:rsidR="004D0E07" w:rsidRPr="00A93828">
          <w:rPr>
            <w:rStyle w:val="Hipervnculo"/>
            <w:noProof/>
          </w:rPr>
          <w:t>2.6.1.FFmpeg</w:t>
        </w:r>
        <w:r w:rsidR="004D0E07">
          <w:rPr>
            <w:noProof/>
            <w:webHidden/>
          </w:rPr>
          <w:tab/>
        </w:r>
        <w:r w:rsidR="004D0E07">
          <w:rPr>
            <w:noProof/>
            <w:webHidden/>
          </w:rPr>
          <w:fldChar w:fldCharType="begin"/>
        </w:r>
        <w:r w:rsidR="004D0E07">
          <w:rPr>
            <w:noProof/>
            <w:webHidden/>
          </w:rPr>
          <w:instrText xml:space="preserve"> PAGEREF _Toc280545917 \h </w:instrText>
        </w:r>
        <w:r w:rsidR="004D0E07">
          <w:rPr>
            <w:noProof/>
            <w:webHidden/>
          </w:rPr>
        </w:r>
        <w:r w:rsidR="004D0E07">
          <w:rPr>
            <w:noProof/>
            <w:webHidden/>
          </w:rPr>
          <w:fldChar w:fldCharType="separate"/>
        </w:r>
        <w:r w:rsidR="004D0E07">
          <w:rPr>
            <w:noProof/>
            <w:webHidden/>
          </w:rPr>
          <w:t>48</w:t>
        </w:r>
        <w:r w:rsidR="004D0E07">
          <w:rPr>
            <w:noProof/>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918" w:history="1">
        <w:r w:rsidR="004D0E07" w:rsidRPr="00A93828">
          <w:rPr>
            <w:rStyle w:val="Hipervnculo"/>
            <w:noProof/>
          </w:rPr>
          <w:t>2.7. IPTV</w:t>
        </w:r>
        <w:r w:rsidR="004D0E07">
          <w:rPr>
            <w:noProof/>
            <w:webHidden/>
          </w:rPr>
          <w:tab/>
        </w:r>
        <w:r w:rsidR="004D0E07">
          <w:rPr>
            <w:noProof/>
            <w:webHidden/>
          </w:rPr>
          <w:fldChar w:fldCharType="begin"/>
        </w:r>
        <w:r w:rsidR="004D0E07">
          <w:rPr>
            <w:noProof/>
            <w:webHidden/>
          </w:rPr>
          <w:instrText xml:space="preserve"> PAGEREF _Toc280545918 \h </w:instrText>
        </w:r>
        <w:r w:rsidR="004D0E07">
          <w:rPr>
            <w:noProof/>
            <w:webHidden/>
          </w:rPr>
        </w:r>
        <w:r w:rsidR="004D0E07">
          <w:rPr>
            <w:noProof/>
            <w:webHidden/>
          </w:rPr>
          <w:fldChar w:fldCharType="separate"/>
        </w:r>
        <w:r w:rsidR="004D0E07">
          <w:rPr>
            <w:noProof/>
            <w:webHidden/>
          </w:rPr>
          <w:t>50</w:t>
        </w:r>
        <w:r w:rsidR="004D0E07">
          <w:rPr>
            <w:noProof/>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919" w:history="1">
        <w:r w:rsidR="004D0E07" w:rsidRPr="00A93828">
          <w:rPr>
            <w:rStyle w:val="Hipervnculo"/>
            <w:noProof/>
          </w:rPr>
          <w:t>2.8. Metodología de Desarrollo</w:t>
        </w:r>
        <w:r w:rsidR="004D0E07">
          <w:rPr>
            <w:noProof/>
            <w:webHidden/>
          </w:rPr>
          <w:tab/>
        </w:r>
        <w:r w:rsidR="004D0E07">
          <w:rPr>
            <w:noProof/>
            <w:webHidden/>
          </w:rPr>
          <w:fldChar w:fldCharType="begin"/>
        </w:r>
        <w:r w:rsidR="004D0E07">
          <w:rPr>
            <w:noProof/>
            <w:webHidden/>
          </w:rPr>
          <w:instrText xml:space="preserve"> PAGEREF _Toc280545919 \h </w:instrText>
        </w:r>
        <w:r w:rsidR="004D0E07">
          <w:rPr>
            <w:noProof/>
            <w:webHidden/>
          </w:rPr>
        </w:r>
        <w:r w:rsidR="004D0E07">
          <w:rPr>
            <w:noProof/>
            <w:webHidden/>
          </w:rPr>
          <w:fldChar w:fldCharType="separate"/>
        </w:r>
        <w:r w:rsidR="004D0E07">
          <w:rPr>
            <w:noProof/>
            <w:webHidden/>
          </w:rPr>
          <w:t>52</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20" w:history="1">
        <w:r w:rsidR="004D0E07" w:rsidRPr="00A93828">
          <w:rPr>
            <w:rStyle w:val="Hipervnculo"/>
            <w:noProof/>
          </w:rPr>
          <w:t>2.8.1. Extreme Programming</w:t>
        </w:r>
        <w:r w:rsidR="004D0E07">
          <w:rPr>
            <w:noProof/>
            <w:webHidden/>
          </w:rPr>
          <w:tab/>
        </w:r>
        <w:r w:rsidR="004D0E07">
          <w:rPr>
            <w:noProof/>
            <w:webHidden/>
          </w:rPr>
          <w:fldChar w:fldCharType="begin"/>
        </w:r>
        <w:r w:rsidR="004D0E07">
          <w:rPr>
            <w:noProof/>
            <w:webHidden/>
          </w:rPr>
          <w:instrText xml:space="preserve"> PAGEREF _Toc280545920 \h </w:instrText>
        </w:r>
        <w:r w:rsidR="004D0E07">
          <w:rPr>
            <w:noProof/>
            <w:webHidden/>
          </w:rPr>
        </w:r>
        <w:r w:rsidR="004D0E07">
          <w:rPr>
            <w:noProof/>
            <w:webHidden/>
          </w:rPr>
          <w:fldChar w:fldCharType="separate"/>
        </w:r>
        <w:r w:rsidR="004D0E07">
          <w:rPr>
            <w:noProof/>
            <w:webHidden/>
          </w:rPr>
          <w:t>53</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21" w:history="1">
        <w:r w:rsidR="004D0E07" w:rsidRPr="00A93828">
          <w:rPr>
            <w:rStyle w:val="Hipervnculo"/>
            <w:noProof/>
          </w:rPr>
          <w:t>2.8.3.Software Libre</w:t>
        </w:r>
        <w:r w:rsidR="004D0E07">
          <w:rPr>
            <w:noProof/>
            <w:webHidden/>
          </w:rPr>
          <w:tab/>
        </w:r>
        <w:r w:rsidR="004D0E07">
          <w:rPr>
            <w:noProof/>
            <w:webHidden/>
          </w:rPr>
          <w:fldChar w:fldCharType="begin"/>
        </w:r>
        <w:r w:rsidR="004D0E07">
          <w:rPr>
            <w:noProof/>
            <w:webHidden/>
          </w:rPr>
          <w:instrText xml:space="preserve"> PAGEREF _Toc280545921 \h </w:instrText>
        </w:r>
        <w:r w:rsidR="004D0E07">
          <w:rPr>
            <w:noProof/>
            <w:webHidden/>
          </w:rPr>
        </w:r>
        <w:r w:rsidR="004D0E07">
          <w:rPr>
            <w:noProof/>
            <w:webHidden/>
          </w:rPr>
          <w:fldChar w:fldCharType="separate"/>
        </w:r>
        <w:r w:rsidR="004D0E07">
          <w:rPr>
            <w:noProof/>
            <w:webHidden/>
          </w:rPr>
          <w:t>57</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22" w:history="1">
        <w:r w:rsidR="004D0E07" w:rsidRPr="00A93828">
          <w:rPr>
            <w:rStyle w:val="Hipervnculo"/>
            <w:noProof/>
          </w:rPr>
          <w:t>2.8.3.1. Licencia GNU GPL v2</w:t>
        </w:r>
        <w:r w:rsidR="004D0E07">
          <w:rPr>
            <w:noProof/>
            <w:webHidden/>
          </w:rPr>
          <w:tab/>
        </w:r>
        <w:r w:rsidR="004D0E07">
          <w:rPr>
            <w:noProof/>
            <w:webHidden/>
          </w:rPr>
          <w:fldChar w:fldCharType="begin"/>
        </w:r>
        <w:r w:rsidR="004D0E07">
          <w:rPr>
            <w:noProof/>
            <w:webHidden/>
          </w:rPr>
          <w:instrText xml:space="preserve"> PAGEREF _Toc280545922 \h </w:instrText>
        </w:r>
        <w:r w:rsidR="004D0E07">
          <w:rPr>
            <w:noProof/>
            <w:webHidden/>
          </w:rPr>
        </w:r>
        <w:r w:rsidR="004D0E07">
          <w:rPr>
            <w:noProof/>
            <w:webHidden/>
          </w:rPr>
          <w:fldChar w:fldCharType="separate"/>
        </w:r>
        <w:r w:rsidR="004D0E07">
          <w:rPr>
            <w:noProof/>
            <w:webHidden/>
          </w:rPr>
          <w:t>61</w:t>
        </w:r>
        <w:r w:rsidR="004D0E07">
          <w:rPr>
            <w:noProof/>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923" w:history="1">
        <w:r w:rsidR="004D0E07" w:rsidRPr="00A93828">
          <w:rPr>
            <w:rStyle w:val="Hipervnculo"/>
            <w:noProof/>
          </w:rPr>
          <w:t>2.9. Frameworks</w:t>
        </w:r>
        <w:r w:rsidR="004D0E07">
          <w:rPr>
            <w:noProof/>
            <w:webHidden/>
          </w:rPr>
          <w:tab/>
        </w:r>
        <w:r w:rsidR="004D0E07">
          <w:rPr>
            <w:noProof/>
            <w:webHidden/>
          </w:rPr>
          <w:fldChar w:fldCharType="begin"/>
        </w:r>
        <w:r w:rsidR="004D0E07">
          <w:rPr>
            <w:noProof/>
            <w:webHidden/>
          </w:rPr>
          <w:instrText xml:space="preserve"> PAGEREF _Toc280545923 \h </w:instrText>
        </w:r>
        <w:r w:rsidR="004D0E07">
          <w:rPr>
            <w:noProof/>
            <w:webHidden/>
          </w:rPr>
        </w:r>
        <w:r w:rsidR="004D0E07">
          <w:rPr>
            <w:noProof/>
            <w:webHidden/>
          </w:rPr>
          <w:fldChar w:fldCharType="separate"/>
        </w:r>
        <w:r w:rsidR="004D0E07">
          <w:rPr>
            <w:noProof/>
            <w:webHidden/>
          </w:rPr>
          <w:t>62</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24" w:history="1">
        <w:r w:rsidR="004D0E07" w:rsidRPr="00A93828">
          <w:rPr>
            <w:rStyle w:val="Hipervnculo"/>
            <w:noProof/>
          </w:rPr>
          <w:t>2.9.1. Zend Framework</w:t>
        </w:r>
        <w:r w:rsidR="004D0E07">
          <w:rPr>
            <w:noProof/>
            <w:webHidden/>
          </w:rPr>
          <w:tab/>
        </w:r>
        <w:r w:rsidR="004D0E07">
          <w:rPr>
            <w:noProof/>
            <w:webHidden/>
          </w:rPr>
          <w:fldChar w:fldCharType="begin"/>
        </w:r>
        <w:r w:rsidR="004D0E07">
          <w:rPr>
            <w:noProof/>
            <w:webHidden/>
          </w:rPr>
          <w:instrText xml:space="preserve"> PAGEREF _Toc280545924 \h </w:instrText>
        </w:r>
        <w:r w:rsidR="004D0E07">
          <w:rPr>
            <w:noProof/>
            <w:webHidden/>
          </w:rPr>
        </w:r>
        <w:r w:rsidR="004D0E07">
          <w:rPr>
            <w:noProof/>
            <w:webHidden/>
          </w:rPr>
          <w:fldChar w:fldCharType="separate"/>
        </w:r>
        <w:r w:rsidR="004D0E07">
          <w:rPr>
            <w:noProof/>
            <w:webHidden/>
          </w:rPr>
          <w:t>63</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25" w:history="1">
        <w:r w:rsidR="004D0E07" w:rsidRPr="00A93828">
          <w:rPr>
            <w:rStyle w:val="Hipervnculo"/>
            <w:noProof/>
            <w:lang w:val="pt-BR"/>
          </w:rPr>
          <w:t>2.9.2. Google Web Toolkit</w:t>
        </w:r>
        <w:r w:rsidR="004D0E07">
          <w:rPr>
            <w:noProof/>
            <w:webHidden/>
          </w:rPr>
          <w:tab/>
        </w:r>
        <w:r w:rsidR="004D0E07">
          <w:rPr>
            <w:noProof/>
            <w:webHidden/>
          </w:rPr>
          <w:fldChar w:fldCharType="begin"/>
        </w:r>
        <w:r w:rsidR="004D0E07">
          <w:rPr>
            <w:noProof/>
            <w:webHidden/>
          </w:rPr>
          <w:instrText xml:space="preserve"> PAGEREF _Toc280545925 \h </w:instrText>
        </w:r>
        <w:r w:rsidR="004D0E07">
          <w:rPr>
            <w:noProof/>
            <w:webHidden/>
          </w:rPr>
        </w:r>
        <w:r w:rsidR="004D0E07">
          <w:rPr>
            <w:noProof/>
            <w:webHidden/>
          </w:rPr>
          <w:fldChar w:fldCharType="separate"/>
        </w:r>
        <w:r w:rsidR="004D0E07">
          <w:rPr>
            <w:noProof/>
            <w:webHidden/>
          </w:rPr>
          <w:t>64</w:t>
        </w:r>
        <w:r w:rsidR="004D0E07">
          <w:rPr>
            <w:noProof/>
            <w:webHidden/>
          </w:rPr>
          <w:fldChar w:fldCharType="end"/>
        </w:r>
      </w:hyperlink>
    </w:p>
    <w:p w:rsidR="004D0E07" w:rsidRDefault="00F231A4">
      <w:pPr>
        <w:pStyle w:val="TDC1"/>
        <w:rPr>
          <w:rFonts w:asciiTheme="minorHAnsi" w:eastAsiaTheme="minorEastAsia" w:hAnsiTheme="minorHAnsi" w:cstheme="minorBidi"/>
          <w:b w:val="0"/>
          <w:sz w:val="22"/>
          <w:lang w:eastAsia="es-CL"/>
        </w:rPr>
      </w:pPr>
      <w:hyperlink w:anchor="_Toc280545926" w:history="1">
        <w:r w:rsidR="004D0E07" w:rsidRPr="00A93828">
          <w:rPr>
            <w:rStyle w:val="Hipervnculo"/>
          </w:rPr>
          <w:t>Capítulo 3: Estado del Arte</w:t>
        </w:r>
        <w:r w:rsidR="004D0E07">
          <w:rPr>
            <w:webHidden/>
          </w:rPr>
          <w:tab/>
        </w:r>
        <w:r w:rsidR="004D0E07">
          <w:rPr>
            <w:webHidden/>
          </w:rPr>
          <w:fldChar w:fldCharType="begin"/>
        </w:r>
        <w:r w:rsidR="004D0E07">
          <w:rPr>
            <w:webHidden/>
          </w:rPr>
          <w:instrText xml:space="preserve"> PAGEREF _Toc280545926 \h </w:instrText>
        </w:r>
        <w:r w:rsidR="004D0E07">
          <w:rPr>
            <w:webHidden/>
          </w:rPr>
        </w:r>
        <w:r w:rsidR="004D0E07">
          <w:rPr>
            <w:webHidden/>
          </w:rPr>
          <w:fldChar w:fldCharType="separate"/>
        </w:r>
        <w:r w:rsidR="004D0E07">
          <w:rPr>
            <w:webHidden/>
          </w:rPr>
          <w:t>65</w:t>
        </w:r>
        <w:r w:rsidR="004D0E07">
          <w:rPr>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927" w:history="1">
        <w:r w:rsidR="004D0E07" w:rsidRPr="00A93828">
          <w:rPr>
            <w:rStyle w:val="Hipervnculo"/>
            <w:noProof/>
          </w:rPr>
          <w:t>3.1. Gestores de Contenidos multimedia existentes</w:t>
        </w:r>
        <w:r w:rsidR="004D0E07">
          <w:rPr>
            <w:noProof/>
            <w:webHidden/>
          </w:rPr>
          <w:tab/>
        </w:r>
        <w:r w:rsidR="004D0E07">
          <w:rPr>
            <w:noProof/>
            <w:webHidden/>
          </w:rPr>
          <w:fldChar w:fldCharType="begin"/>
        </w:r>
        <w:r w:rsidR="004D0E07">
          <w:rPr>
            <w:noProof/>
            <w:webHidden/>
          </w:rPr>
          <w:instrText xml:space="preserve"> PAGEREF _Toc280545927 \h </w:instrText>
        </w:r>
        <w:r w:rsidR="004D0E07">
          <w:rPr>
            <w:noProof/>
            <w:webHidden/>
          </w:rPr>
        </w:r>
        <w:r w:rsidR="004D0E07">
          <w:rPr>
            <w:noProof/>
            <w:webHidden/>
          </w:rPr>
          <w:fldChar w:fldCharType="separate"/>
        </w:r>
        <w:r w:rsidR="004D0E07">
          <w:rPr>
            <w:noProof/>
            <w:webHidden/>
          </w:rPr>
          <w:t>65</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28" w:history="1">
        <w:r w:rsidR="004D0E07" w:rsidRPr="00A93828">
          <w:rPr>
            <w:rStyle w:val="Hipervnculo"/>
            <w:noProof/>
            <w:lang w:val="es-ES"/>
          </w:rPr>
          <w:t>3.1.1.PHPMotion</w:t>
        </w:r>
        <w:r w:rsidR="004D0E07">
          <w:rPr>
            <w:noProof/>
            <w:webHidden/>
          </w:rPr>
          <w:tab/>
        </w:r>
        <w:r w:rsidR="004D0E07">
          <w:rPr>
            <w:noProof/>
            <w:webHidden/>
          </w:rPr>
          <w:fldChar w:fldCharType="begin"/>
        </w:r>
        <w:r w:rsidR="004D0E07">
          <w:rPr>
            <w:noProof/>
            <w:webHidden/>
          </w:rPr>
          <w:instrText xml:space="preserve"> PAGEREF _Toc280545928 \h </w:instrText>
        </w:r>
        <w:r w:rsidR="004D0E07">
          <w:rPr>
            <w:noProof/>
            <w:webHidden/>
          </w:rPr>
        </w:r>
        <w:r w:rsidR="004D0E07">
          <w:rPr>
            <w:noProof/>
            <w:webHidden/>
          </w:rPr>
          <w:fldChar w:fldCharType="separate"/>
        </w:r>
        <w:r w:rsidR="004D0E07">
          <w:rPr>
            <w:noProof/>
            <w:webHidden/>
          </w:rPr>
          <w:t>65</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29" w:history="1">
        <w:r w:rsidR="004D0E07" w:rsidRPr="00A93828">
          <w:rPr>
            <w:rStyle w:val="Hipervnculo"/>
            <w:noProof/>
            <w:lang w:val="es-ES"/>
          </w:rPr>
          <w:t>3.1.2.OsTube</w:t>
        </w:r>
        <w:r w:rsidR="004D0E07">
          <w:rPr>
            <w:noProof/>
            <w:webHidden/>
          </w:rPr>
          <w:tab/>
        </w:r>
        <w:r w:rsidR="004D0E07">
          <w:rPr>
            <w:noProof/>
            <w:webHidden/>
          </w:rPr>
          <w:fldChar w:fldCharType="begin"/>
        </w:r>
        <w:r w:rsidR="004D0E07">
          <w:rPr>
            <w:noProof/>
            <w:webHidden/>
          </w:rPr>
          <w:instrText xml:space="preserve"> PAGEREF _Toc280545929 \h </w:instrText>
        </w:r>
        <w:r w:rsidR="004D0E07">
          <w:rPr>
            <w:noProof/>
            <w:webHidden/>
          </w:rPr>
        </w:r>
        <w:r w:rsidR="004D0E07">
          <w:rPr>
            <w:noProof/>
            <w:webHidden/>
          </w:rPr>
          <w:fldChar w:fldCharType="separate"/>
        </w:r>
        <w:r w:rsidR="004D0E07">
          <w:rPr>
            <w:noProof/>
            <w:webHidden/>
          </w:rPr>
          <w:t>67</w:t>
        </w:r>
        <w:r w:rsidR="004D0E07">
          <w:rPr>
            <w:noProof/>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930" w:history="1">
        <w:r w:rsidR="004D0E07" w:rsidRPr="00A93828">
          <w:rPr>
            <w:rStyle w:val="Hipervnculo"/>
            <w:noProof/>
          </w:rPr>
          <w:t>3.2. Sitios de contenidos multimedia de referencia</w:t>
        </w:r>
        <w:r w:rsidR="004D0E07">
          <w:rPr>
            <w:noProof/>
            <w:webHidden/>
          </w:rPr>
          <w:tab/>
        </w:r>
        <w:r w:rsidR="004D0E07">
          <w:rPr>
            <w:noProof/>
            <w:webHidden/>
          </w:rPr>
          <w:fldChar w:fldCharType="begin"/>
        </w:r>
        <w:r w:rsidR="004D0E07">
          <w:rPr>
            <w:noProof/>
            <w:webHidden/>
          </w:rPr>
          <w:instrText xml:space="preserve"> PAGEREF _Toc280545930 \h </w:instrText>
        </w:r>
        <w:r w:rsidR="004D0E07">
          <w:rPr>
            <w:noProof/>
            <w:webHidden/>
          </w:rPr>
        </w:r>
        <w:r w:rsidR="004D0E07">
          <w:rPr>
            <w:noProof/>
            <w:webHidden/>
          </w:rPr>
          <w:fldChar w:fldCharType="separate"/>
        </w:r>
        <w:r w:rsidR="004D0E07">
          <w:rPr>
            <w:noProof/>
            <w:webHidden/>
          </w:rPr>
          <w:t>68</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31" w:history="1">
        <w:r w:rsidR="004D0E07" w:rsidRPr="00A93828">
          <w:rPr>
            <w:rStyle w:val="Hipervnculo"/>
            <w:noProof/>
            <w:lang w:val="es-ES"/>
          </w:rPr>
          <w:t>3.2.1.Youtube</w:t>
        </w:r>
        <w:r w:rsidR="004D0E07">
          <w:rPr>
            <w:noProof/>
            <w:webHidden/>
          </w:rPr>
          <w:tab/>
        </w:r>
        <w:r w:rsidR="004D0E07">
          <w:rPr>
            <w:noProof/>
            <w:webHidden/>
          </w:rPr>
          <w:fldChar w:fldCharType="begin"/>
        </w:r>
        <w:r w:rsidR="004D0E07">
          <w:rPr>
            <w:noProof/>
            <w:webHidden/>
          </w:rPr>
          <w:instrText xml:space="preserve"> PAGEREF _Toc280545931 \h </w:instrText>
        </w:r>
        <w:r w:rsidR="004D0E07">
          <w:rPr>
            <w:noProof/>
            <w:webHidden/>
          </w:rPr>
        </w:r>
        <w:r w:rsidR="004D0E07">
          <w:rPr>
            <w:noProof/>
            <w:webHidden/>
          </w:rPr>
          <w:fldChar w:fldCharType="separate"/>
        </w:r>
        <w:r w:rsidR="004D0E07">
          <w:rPr>
            <w:noProof/>
            <w:webHidden/>
          </w:rPr>
          <w:t>68</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32" w:history="1">
        <w:r w:rsidR="004D0E07" w:rsidRPr="00A93828">
          <w:rPr>
            <w:rStyle w:val="Hipervnculo"/>
            <w:noProof/>
            <w:lang w:val="es-ES"/>
          </w:rPr>
          <w:t>3.2.2. Google Video</w:t>
        </w:r>
        <w:r w:rsidR="004D0E07">
          <w:rPr>
            <w:noProof/>
            <w:webHidden/>
          </w:rPr>
          <w:tab/>
        </w:r>
        <w:r w:rsidR="004D0E07">
          <w:rPr>
            <w:noProof/>
            <w:webHidden/>
          </w:rPr>
          <w:fldChar w:fldCharType="begin"/>
        </w:r>
        <w:r w:rsidR="004D0E07">
          <w:rPr>
            <w:noProof/>
            <w:webHidden/>
          </w:rPr>
          <w:instrText xml:space="preserve"> PAGEREF _Toc280545932 \h </w:instrText>
        </w:r>
        <w:r w:rsidR="004D0E07">
          <w:rPr>
            <w:noProof/>
            <w:webHidden/>
          </w:rPr>
        </w:r>
        <w:r w:rsidR="004D0E07">
          <w:rPr>
            <w:noProof/>
            <w:webHidden/>
          </w:rPr>
          <w:fldChar w:fldCharType="separate"/>
        </w:r>
        <w:r w:rsidR="004D0E07">
          <w:rPr>
            <w:noProof/>
            <w:webHidden/>
          </w:rPr>
          <w:t>69</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33" w:history="1">
        <w:r w:rsidR="004D0E07" w:rsidRPr="00A93828">
          <w:rPr>
            <w:rStyle w:val="Hipervnculo"/>
            <w:noProof/>
          </w:rPr>
          <w:t>3.2.3. Vimeo</w:t>
        </w:r>
        <w:r w:rsidR="004D0E07">
          <w:rPr>
            <w:noProof/>
            <w:webHidden/>
          </w:rPr>
          <w:tab/>
        </w:r>
        <w:r w:rsidR="004D0E07">
          <w:rPr>
            <w:noProof/>
            <w:webHidden/>
          </w:rPr>
          <w:fldChar w:fldCharType="begin"/>
        </w:r>
        <w:r w:rsidR="004D0E07">
          <w:rPr>
            <w:noProof/>
            <w:webHidden/>
          </w:rPr>
          <w:instrText xml:space="preserve"> PAGEREF _Toc280545933 \h </w:instrText>
        </w:r>
        <w:r w:rsidR="004D0E07">
          <w:rPr>
            <w:noProof/>
            <w:webHidden/>
          </w:rPr>
        </w:r>
        <w:r w:rsidR="004D0E07">
          <w:rPr>
            <w:noProof/>
            <w:webHidden/>
          </w:rPr>
          <w:fldChar w:fldCharType="separate"/>
        </w:r>
        <w:r w:rsidR="004D0E07">
          <w:rPr>
            <w:noProof/>
            <w:webHidden/>
          </w:rPr>
          <w:t>72</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34" w:history="1">
        <w:r w:rsidR="004D0E07" w:rsidRPr="00A93828">
          <w:rPr>
            <w:rStyle w:val="Hipervnculo"/>
            <w:noProof/>
            <w:lang w:val="es-ES"/>
          </w:rPr>
          <w:t>3.2.4.TerraTV</w:t>
        </w:r>
        <w:r w:rsidR="004D0E07">
          <w:rPr>
            <w:noProof/>
            <w:webHidden/>
          </w:rPr>
          <w:tab/>
        </w:r>
        <w:r w:rsidR="004D0E07">
          <w:rPr>
            <w:noProof/>
            <w:webHidden/>
          </w:rPr>
          <w:fldChar w:fldCharType="begin"/>
        </w:r>
        <w:r w:rsidR="004D0E07">
          <w:rPr>
            <w:noProof/>
            <w:webHidden/>
          </w:rPr>
          <w:instrText xml:space="preserve"> PAGEREF _Toc280545934 \h </w:instrText>
        </w:r>
        <w:r w:rsidR="004D0E07">
          <w:rPr>
            <w:noProof/>
            <w:webHidden/>
          </w:rPr>
        </w:r>
        <w:r w:rsidR="004D0E07">
          <w:rPr>
            <w:noProof/>
            <w:webHidden/>
          </w:rPr>
          <w:fldChar w:fldCharType="separate"/>
        </w:r>
        <w:r w:rsidR="004D0E07">
          <w:rPr>
            <w:noProof/>
            <w:webHidden/>
          </w:rPr>
          <w:t>73</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35" w:history="1">
        <w:r w:rsidR="004D0E07" w:rsidRPr="00A93828">
          <w:rPr>
            <w:rStyle w:val="Hipervnculo"/>
            <w:noProof/>
            <w:lang w:val="es-ES"/>
          </w:rPr>
          <w:t>3.2.6. 3TV</w:t>
        </w:r>
        <w:r w:rsidR="004D0E07">
          <w:rPr>
            <w:noProof/>
            <w:webHidden/>
          </w:rPr>
          <w:tab/>
        </w:r>
        <w:r w:rsidR="004D0E07">
          <w:rPr>
            <w:noProof/>
            <w:webHidden/>
          </w:rPr>
          <w:fldChar w:fldCharType="begin"/>
        </w:r>
        <w:r w:rsidR="004D0E07">
          <w:rPr>
            <w:noProof/>
            <w:webHidden/>
          </w:rPr>
          <w:instrText xml:space="preserve"> PAGEREF _Toc280545935 \h </w:instrText>
        </w:r>
        <w:r w:rsidR="004D0E07">
          <w:rPr>
            <w:noProof/>
            <w:webHidden/>
          </w:rPr>
        </w:r>
        <w:r w:rsidR="004D0E07">
          <w:rPr>
            <w:noProof/>
            <w:webHidden/>
          </w:rPr>
          <w:fldChar w:fldCharType="separate"/>
        </w:r>
        <w:r w:rsidR="004D0E07">
          <w:rPr>
            <w:noProof/>
            <w:webHidden/>
          </w:rPr>
          <w:t>75</w:t>
        </w:r>
        <w:r w:rsidR="004D0E07">
          <w:rPr>
            <w:noProof/>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936" w:history="1">
        <w:r w:rsidR="004D0E07" w:rsidRPr="00A93828">
          <w:rPr>
            <w:rStyle w:val="Hipervnculo"/>
            <w:noProof/>
            <w:lang w:val="es-ES"/>
          </w:rPr>
          <w:t>3.3. Google TV</w:t>
        </w:r>
        <w:r w:rsidR="004D0E07">
          <w:rPr>
            <w:noProof/>
            <w:webHidden/>
          </w:rPr>
          <w:tab/>
        </w:r>
        <w:r w:rsidR="004D0E07">
          <w:rPr>
            <w:noProof/>
            <w:webHidden/>
          </w:rPr>
          <w:fldChar w:fldCharType="begin"/>
        </w:r>
        <w:r w:rsidR="004D0E07">
          <w:rPr>
            <w:noProof/>
            <w:webHidden/>
          </w:rPr>
          <w:instrText xml:space="preserve"> PAGEREF _Toc280545936 \h </w:instrText>
        </w:r>
        <w:r w:rsidR="004D0E07">
          <w:rPr>
            <w:noProof/>
            <w:webHidden/>
          </w:rPr>
        </w:r>
        <w:r w:rsidR="004D0E07">
          <w:rPr>
            <w:noProof/>
            <w:webHidden/>
          </w:rPr>
          <w:fldChar w:fldCharType="separate"/>
        </w:r>
        <w:r w:rsidR="004D0E07">
          <w:rPr>
            <w:noProof/>
            <w:webHidden/>
          </w:rPr>
          <w:t>76</w:t>
        </w:r>
        <w:r w:rsidR="004D0E07">
          <w:rPr>
            <w:noProof/>
            <w:webHidden/>
          </w:rPr>
          <w:fldChar w:fldCharType="end"/>
        </w:r>
      </w:hyperlink>
    </w:p>
    <w:p w:rsidR="004D0E07" w:rsidRDefault="00F231A4">
      <w:pPr>
        <w:pStyle w:val="TDC1"/>
        <w:rPr>
          <w:rFonts w:asciiTheme="minorHAnsi" w:eastAsiaTheme="minorEastAsia" w:hAnsiTheme="minorHAnsi" w:cstheme="minorBidi"/>
          <w:b w:val="0"/>
          <w:sz w:val="22"/>
          <w:lang w:eastAsia="es-CL"/>
        </w:rPr>
      </w:pPr>
      <w:hyperlink w:anchor="_Toc280545937" w:history="1">
        <w:r w:rsidR="004D0E07" w:rsidRPr="00A93828">
          <w:rPr>
            <w:rStyle w:val="Hipervnculo"/>
          </w:rPr>
          <w:t>4. Desarrollo</w:t>
        </w:r>
        <w:r w:rsidR="004D0E07">
          <w:rPr>
            <w:webHidden/>
          </w:rPr>
          <w:tab/>
        </w:r>
        <w:r w:rsidR="004D0E07">
          <w:rPr>
            <w:webHidden/>
          </w:rPr>
          <w:fldChar w:fldCharType="begin"/>
        </w:r>
        <w:r w:rsidR="004D0E07">
          <w:rPr>
            <w:webHidden/>
          </w:rPr>
          <w:instrText xml:space="preserve"> PAGEREF _Toc280545937 \h </w:instrText>
        </w:r>
        <w:r w:rsidR="004D0E07">
          <w:rPr>
            <w:webHidden/>
          </w:rPr>
        </w:r>
        <w:r w:rsidR="004D0E07">
          <w:rPr>
            <w:webHidden/>
          </w:rPr>
          <w:fldChar w:fldCharType="separate"/>
        </w:r>
        <w:r w:rsidR="004D0E07">
          <w:rPr>
            <w:webHidden/>
          </w:rPr>
          <w:t>78</w:t>
        </w:r>
        <w:r w:rsidR="004D0E07">
          <w:rPr>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938" w:history="1">
        <w:r w:rsidR="004D0E07" w:rsidRPr="00A93828">
          <w:rPr>
            <w:rStyle w:val="Hipervnculo"/>
            <w:noProof/>
          </w:rPr>
          <w:t>4.1. Toma de requerimientos</w:t>
        </w:r>
        <w:r w:rsidR="004D0E07">
          <w:rPr>
            <w:noProof/>
            <w:webHidden/>
          </w:rPr>
          <w:tab/>
        </w:r>
        <w:r w:rsidR="004D0E07">
          <w:rPr>
            <w:noProof/>
            <w:webHidden/>
          </w:rPr>
          <w:fldChar w:fldCharType="begin"/>
        </w:r>
        <w:r w:rsidR="004D0E07">
          <w:rPr>
            <w:noProof/>
            <w:webHidden/>
          </w:rPr>
          <w:instrText xml:space="preserve"> PAGEREF _Toc280545938 \h </w:instrText>
        </w:r>
        <w:r w:rsidR="004D0E07">
          <w:rPr>
            <w:noProof/>
            <w:webHidden/>
          </w:rPr>
        </w:r>
        <w:r w:rsidR="004D0E07">
          <w:rPr>
            <w:noProof/>
            <w:webHidden/>
          </w:rPr>
          <w:fldChar w:fldCharType="separate"/>
        </w:r>
        <w:r w:rsidR="004D0E07">
          <w:rPr>
            <w:noProof/>
            <w:webHidden/>
          </w:rPr>
          <w:t>78</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39" w:history="1">
        <w:r w:rsidR="004D0E07" w:rsidRPr="00A93828">
          <w:rPr>
            <w:rStyle w:val="Hipervnculo"/>
            <w:noProof/>
          </w:rPr>
          <w:t>4.1.1. Requerimientos Funcionales</w:t>
        </w:r>
        <w:r w:rsidR="004D0E07">
          <w:rPr>
            <w:noProof/>
            <w:webHidden/>
          </w:rPr>
          <w:tab/>
        </w:r>
        <w:r w:rsidR="004D0E07">
          <w:rPr>
            <w:noProof/>
            <w:webHidden/>
          </w:rPr>
          <w:fldChar w:fldCharType="begin"/>
        </w:r>
        <w:r w:rsidR="004D0E07">
          <w:rPr>
            <w:noProof/>
            <w:webHidden/>
          </w:rPr>
          <w:instrText xml:space="preserve"> PAGEREF _Toc280545939 \h </w:instrText>
        </w:r>
        <w:r w:rsidR="004D0E07">
          <w:rPr>
            <w:noProof/>
            <w:webHidden/>
          </w:rPr>
        </w:r>
        <w:r w:rsidR="004D0E07">
          <w:rPr>
            <w:noProof/>
            <w:webHidden/>
          </w:rPr>
          <w:fldChar w:fldCharType="separate"/>
        </w:r>
        <w:r w:rsidR="004D0E07">
          <w:rPr>
            <w:noProof/>
            <w:webHidden/>
          </w:rPr>
          <w:t>78</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40" w:history="1">
        <w:r w:rsidR="004D0E07" w:rsidRPr="00A93828">
          <w:rPr>
            <w:rStyle w:val="Hipervnculo"/>
            <w:noProof/>
          </w:rPr>
          <w:t>4.1.2. Requerimientos No Funcionales</w:t>
        </w:r>
        <w:r w:rsidR="004D0E07">
          <w:rPr>
            <w:noProof/>
            <w:webHidden/>
          </w:rPr>
          <w:tab/>
        </w:r>
        <w:r w:rsidR="004D0E07">
          <w:rPr>
            <w:noProof/>
            <w:webHidden/>
          </w:rPr>
          <w:fldChar w:fldCharType="begin"/>
        </w:r>
        <w:r w:rsidR="004D0E07">
          <w:rPr>
            <w:noProof/>
            <w:webHidden/>
          </w:rPr>
          <w:instrText xml:space="preserve"> PAGEREF _Toc280545940 \h </w:instrText>
        </w:r>
        <w:r w:rsidR="004D0E07">
          <w:rPr>
            <w:noProof/>
            <w:webHidden/>
          </w:rPr>
        </w:r>
        <w:r w:rsidR="004D0E07">
          <w:rPr>
            <w:noProof/>
            <w:webHidden/>
          </w:rPr>
          <w:fldChar w:fldCharType="separate"/>
        </w:r>
        <w:r w:rsidR="004D0E07">
          <w:rPr>
            <w:noProof/>
            <w:webHidden/>
          </w:rPr>
          <w:t>79</w:t>
        </w:r>
        <w:r w:rsidR="004D0E07">
          <w:rPr>
            <w:noProof/>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941" w:history="1">
        <w:r w:rsidR="004D0E07" w:rsidRPr="00A93828">
          <w:rPr>
            <w:rStyle w:val="Hipervnculo"/>
            <w:noProof/>
          </w:rPr>
          <w:t>4.2. Tecnología a Utilizar</w:t>
        </w:r>
        <w:r w:rsidR="004D0E07">
          <w:rPr>
            <w:noProof/>
            <w:webHidden/>
          </w:rPr>
          <w:tab/>
        </w:r>
        <w:r w:rsidR="004D0E07">
          <w:rPr>
            <w:noProof/>
            <w:webHidden/>
          </w:rPr>
          <w:fldChar w:fldCharType="begin"/>
        </w:r>
        <w:r w:rsidR="004D0E07">
          <w:rPr>
            <w:noProof/>
            <w:webHidden/>
          </w:rPr>
          <w:instrText xml:space="preserve"> PAGEREF _Toc280545941 \h </w:instrText>
        </w:r>
        <w:r w:rsidR="004D0E07">
          <w:rPr>
            <w:noProof/>
            <w:webHidden/>
          </w:rPr>
        </w:r>
        <w:r w:rsidR="004D0E07">
          <w:rPr>
            <w:noProof/>
            <w:webHidden/>
          </w:rPr>
          <w:fldChar w:fldCharType="separate"/>
        </w:r>
        <w:r w:rsidR="004D0E07">
          <w:rPr>
            <w:noProof/>
            <w:webHidden/>
          </w:rPr>
          <w:t>80</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42" w:history="1">
        <w:r w:rsidR="004D0E07" w:rsidRPr="00A93828">
          <w:rPr>
            <w:rStyle w:val="Hipervnculo"/>
            <w:noProof/>
          </w:rPr>
          <w:t>4.2.1. Lado Servidor</w:t>
        </w:r>
        <w:r w:rsidR="004D0E07">
          <w:rPr>
            <w:noProof/>
            <w:webHidden/>
          </w:rPr>
          <w:tab/>
        </w:r>
        <w:r w:rsidR="004D0E07">
          <w:rPr>
            <w:noProof/>
            <w:webHidden/>
          </w:rPr>
          <w:fldChar w:fldCharType="begin"/>
        </w:r>
        <w:r w:rsidR="004D0E07">
          <w:rPr>
            <w:noProof/>
            <w:webHidden/>
          </w:rPr>
          <w:instrText xml:space="preserve"> PAGEREF _Toc280545942 \h </w:instrText>
        </w:r>
        <w:r w:rsidR="004D0E07">
          <w:rPr>
            <w:noProof/>
            <w:webHidden/>
          </w:rPr>
        </w:r>
        <w:r w:rsidR="004D0E07">
          <w:rPr>
            <w:noProof/>
            <w:webHidden/>
          </w:rPr>
          <w:fldChar w:fldCharType="separate"/>
        </w:r>
        <w:r w:rsidR="004D0E07">
          <w:rPr>
            <w:noProof/>
            <w:webHidden/>
          </w:rPr>
          <w:t>80</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43" w:history="1">
        <w:r w:rsidR="004D0E07" w:rsidRPr="00A93828">
          <w:rPr>
            <w:rStyle w:val="Hipervnculo"/>
            <w:noProof/>
          </w:rPr>
          <w:t>4.2.1.1. PHP 5.3</w:t>
        </w:r>
        <w:r w:rsidR="004D0E07">
          <w:rPr>
            <w:noProof/>
            <w:webHidden/>
          </w:rPr>
          <w:tab/>
        </w:r>
        <w:r w:rsidR="004D0E07">
          <w:rPr>
            <w:noProof/>
            <w:webHidden/>
          </w:rPr>
          <w:fldChar w:fldCharType="begin"/>
        </w:r>
        <w:r w:rsidR="004D0E07">
          <w:rPr>
            <w:noProof/>
            <w:webHidden/>
          </w:rPr>
          <w:instrText xml:space="preserve"> PAGEREF _Toc280545943 \h </w:instrText>
        </w:r>
        <w:r w:rsidR="004D0E07">
          <w:rPr>
            <w:noProof/>
            <w:webHidden/>
          </w:rPr>
        </w:r>
        <w:r w:rsidR="004D0E07">
          <w:rPr>
            <w:noProof/>
            <w:webHidden/>
          </w:rPr>
          <w:fldChar w:fldCharType="separate"/>
        </w:r>
        <w:r w:rsidR="004D0E07">
          <w:rPr>
            <w:noProof/>
            <w:webHidden/>
          </w:rPr>
          <w:t>80</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44" w:history="1">
        <w:r w:rsidR="004D0E07" w:rsidRPr="00A93828">
          <w:rPr>
            <w:rStyle w:val="Hipervnculo"/>
            <w:noProof/>
          </w:rPr>
          <w:t>4.2.1.2. MySQL 5</w:t>
        </w:r>
        <w:r w:rsidR="004D0E07">
          <w:rPr>
            <w:noProof/>
            <w:webHidden/>
          </w:rPr>
          <w:tab/>
        </w:r>
        <w:r w:rsidR="004D0E07">
          <w:rPr>
            <w:noProof/>
            <w:webHidden/>
          </w:rPr>
          <w:fldChar w:fldCharType="begin"/>
        </w:r>
        <w:r w:rsidR="004D0E07">
          <w:rPr>
            <w:noProof/>
            <w:webHidden/>
          </w:rPr>
          <w:instrText xml:space="preserve"> PAGEREF _Toc280545944 \h </w:instrText>
        </w:r>
        <w:r w:rsidR="004D0E07">
          <w:rPr>
            <w:noProof/>
            <w:webHidden/>
          </w:rPr>
        </w:r>
        <w:r w:rsidR="004D0E07">
          <w:rPr>
            <w:noProof/>
            <w:webHidden/>
          </w:rPr>
          <w:fldChar w:fldCharType="separate"/>
        </w:r>
        <w:r w:rsidR="004D0E07">
          <w:rPr>
            <w:noProof/>
            <w:webHidden/>
          </w:rPr>
          <w:t>82</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45" w:history="1">
        <w:r w:rsidR="004D0E07" w:rsidRPr="00A93828">
          <w:rPr>
            <w:rStyle w:val="Hipervnculo"/>
            <w:noProof/>
          </w:rPr>
          <w:t>4.2.1.3. FFmpeg</w:t>
        </w:r>
        <w:r w:rsidR="004D0E07">
          <w:rPr>
            <w:noProof/>
            <w:webHidden/>
          </w:rPr>
          <w:tab/>
        </w:r>
        <w:r w:rsidR="004D0E07">
          <w:rPr>
            <w:noProof/>
            <w:webHidden/>
          </w:rPr>
          <w:fldChar w:fldCharType="begin"/>
        </w:r>
        <w:r w:rsidR="004D0E07">
          <w:rPr>
            <w:noProof/>
            <w:webHidden/>
          </w:rPr>
          <w:instrText xml:space="preserve"> PAGEREF _Toc280545945 \h </w:instrText>
        </w:r>
        <w:r w:rsidR="004D0E07">
          <w:rPr>
            <w:noProof/>
            <w:webHidden/>
          </w:rPr>
        </w:r>
        <w:r w:rsidR="004D0E07">
          <w:rPr>
            <w:noProof/>
            <w:webHidden/>
          </w:rPr>
          <w:fldChar w:fldCharType="separate"/>
        </w:r>
        <w:r w:rsidR="004D0E07">
          <w:rPr>
            <w:noProof/>
            <w:webHidden/>
          </w:rPr>
          <w:t>83</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46" w:history="1">
        <w:r w:rsidR="004D0E07" w:rsidRPr="00A93828">
          <w:rPr>
            <w:rStyle w:val="Hipervnculo"/>
            <w:noProof/>
          </w:rPr>
          <w:t>4.2.2. Lado Cliente</w:t>
        </w:r>
        <w:r w:rsidR="004D0E07">
          <w:rPr>
            <w:noProof/>
            <w:webHidden/>
          </w:rPr>
          <w:tab/>
        </w:r>
        <w:r w:rsidR="004D0E07">
          <w:rPr>
            <w:noProof/>
            <w:webHidden/>
          </w:rPr>
          <w:fldChar w:fldCharType="begin"/>
        </w:r>
        <w:r w:rsidR="004D0E07">
          <w:rPr>
            <w:noProof/>
            <w:webHidden/>
          </w:rPr>
          <w:instrText xml:space="preserve"> PAGEREF _Toc280545946 \h </w:instrText>
        </w:r>
        <w:r w:rsidR="004D0E07">
          <w:rPr>
            <w:noProof/>
            <w:webHidden/>
          </w:rPr>
        </w:r>
        <w:r w:rsidR="004D0E07">
          <w:rPr>
            <w:noProof/>
            <w:webHidden/>
          </w:rPr>
          <w:fldChar w:fldCharType="separate"/>
        </w:r>
        <w:r w:rsidR="004D0E07">
          <w:rPr>
            <w:noProof/>
            <w:webHidden/>
          </w:rPr>
          <w:t>84</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47" w:history="1">
        <w:r w:rsidR="004D0E07" w:rsidRPr="00A93828">
          <w:rPr>
            <w:rStyle w:val="Hipervnculo"/>
            <w:noProof/>
          </w:rPr>
          <w:t>4.2.2.1 Javascript</w:t>
        </w:r>
        <w:r w:rsidR="004D0E07">
          <w:rPr>
            <w:noProof/>
            <w:webHidden/>
          </w:rPr>
          <w:tab/>
        </w:r>
        <w:r w:rsidR="004D0E07">
          <w:rPr>
            <w:noProof/>
            <w:webHidden/>
          </w:rPr>
          <w:fldChar w:fldCharType="begin"/>
        </w:r>
        <w:r w:rsidR="004D0E07">
          <w:rPr>
            <w:noProof/>
            <w:webHidden/>
          </w:rPr>
          <w:instrText xml:space="preserve"> PAGEREF _Toc280545947 \h </w:instrText>
        </w:r>
        <w:r w:rsidR="004D0E07">
          <w:rPr>
            <w:noProof/>
            <w:webHidden/>
          </w:rPr>
        </w:r>
        <w:r w:rsidR="004D0E07">
          <w:rPr>
            <w:noProof/>
            <w:webHidden/>
          </w:rPr>
          <w:fldChar w:fldCharType="separate"/>
        </w:r>
        <w:r w:rsidR="004D0E07">
          <w:rPr>
            <w:noProof/>
            <w:webHidden/>
          </w:rPr>
          <w:t>84</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48" w:history="1">
        <w:r w:rsidR="004D0E07" w:rsidRPr="00A93828">
          <w:rPr>
            <w:rStyle w:val="Hipervnculo"/>
            <w:noProof/>
          </w:rPr>
          <w:t>4.2.2.2 JW Player</w:t>
        </w:r>
        <w:r w:rsidR="004D0E07">
          <w:rPr>
            <w:noProof/>
            <w:webHidden/>
          </w:rPr>
          <w:tab/>
        </w:r>
        <w:r w:rsidR="004D0E07">
          <w:rPr>
            <w:noProof/>
            <w:webHidden/>
          </w:rPr>
          <w:fldChar w:fldCharType="begin"/>
        </w:r>
        <w:r w:rsidR="004D0E07">
          <w:rPr>
            <w:noProof/>
            <w:webHidden/>
          </w:rPr>
          <w:instrText xml:space="preserve"> PAGEREF _Toc280545948 \h </w:instrText>
        </w:r>
        <w:r w:rsidR="004D0E07">
          <w:rPr>
            <w:noProof/>
            <w:webHidden/>
          </w:rPr>
        </w:r>
        <w:r w:rsidR="004D0E07">
          <w:rPr>
            <w:noProof/>
            <w:webHidden/>
          </w:rPr>
          <w:fldChar w:fldCharType="separate"/>
        </w:r>
        <w:r w:rsidR="004D0E07">
          <w:rPr>
            <w:noProof/>
            <w:webHidden/>
          </w:rPr>
          <w:t>86</w:t>
        </w:r>
        <w:r w:rsidR="004D0E07">
          <w:rPr>
            <w:noProof/>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949" w:history="1">
        <w:r w:rsidR="004D0E07" w:rsidRPr="00A93828">
          <w:rPr>
            <w:rStyle w:val="Hipervnculo"/>
            <w:noProof/>
          </w:rPr>
          <w:t>4.3. Entorno de Desarrollo</w:t>
        </w:r>
        <w:r w:rsidR="004D0E07">
          <w:rPr>
            <w:noProof/>
            <w:webHidden/>
          </w:rPr>
          <w:tab/>
        </w:r>
        <w:r w:rsidR="004D0E07">
          <w:rPr>
            <w:noProof/>
            <w:webHidden/>
          </w:rPr>
          <w:fldChar w:fldCharType="begin"/>
        </w:r>
        <w:r w:rsidR="004D0E07">
          <w:rPr>
            <w:noProof/>
            <w:webHidden/>
          </w:rPr>
          <w:instrText xml:space="preserve"> PAGEREF _Toc280545949 \h </w:instrText>
        </w:r>
        <w:r w:rsidR="004D0E07">
          <w:rPr>
            <w:noProof/>
            <w:webHidden/>
          </w:rPr>
        </w:r>
        <w:r w:rsidR="004D0E07">
          <w:rPr>
            <w:noProof/>
            <w:webHidden/>
          </w:rPr>
          <w:fldChar w:fldCharType="separate"/>
        </w:r>
        <w:r w:rsidR="004D0E07">
          <w:rPr>
            <w:noProof/>
            <w:webHidden/>
          </w:rPr>
          <w:t>87</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50" w:history="1">
        <w:r w:rsidR="004D0E07" w:rsidRPr="00A93828">
          <w:rPr>
            <w:rStyle w:val="Hipervnculo"/>
            <w:noProof/>
          </w:rPr>
          <w:t>4.3.1. Entorno Integrado de Desarrollo (IDE)</w:t>
        </w:r>
        <w:r w:rsidR="004D0E07">
          <w:rPr>
            <w:noProof/>
            <w:webHidden/>
          </w:rPr>
          <w:tab/>
        </w:r>
        <w:r w:rsidR="004D0E07">
          <w:rPr>
            <w:noProof/>
            <w:webHidden/>
          </w:rPr>
          <w:fldChar w:fldCharType="begin"/>
        </w:r>
        <w:r w:rsidR="004D0E07">
          <w:rPr>
            <w:noProof/>
            <w:webHidden/>
          </w:rPr>
          <w:instrText xml:space="preserve"> PAGEREF _Toc280545950 \h </w:instrText>
        </w:r>
        <w:r w:rsidR="004D0E07">
          <w:rPr>
            <w:noProof/>
            <w:webHidden/>
          </w:rPr>
        </w:r>
        <w:r w:rsidR="004D0E07">
          <w:rPr>
            <w:noProof/>
            <w:webHidden/>
          </w:rPr>
          <w:fldChar w:fldCharType="separate"/>
        </w:r>
        <w:r w:rsidR="004D0E07">
          <w:rPr>
            <w:noProof/>
            <w:webHidden/>
          </w:rPr>
          <w:t>87</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51" w:history="1">
        <w:r w:rsidR="004D0E07" w:rsidRPr="00A93828">
          <w:rPr>
            <w:rStyle w:val="Hipervnculo"/>
            <w:noProof/>
          </w:rPr>
          <w:t>4.3.2. Control de versiones</w:t>
        </w:r>
        <w:r w:rsidR="004D0E07">
          <w:rPr>
            <w:noProof/>
            <w:webHidden/>
          </w:rPr>
          <w:tab/>
        </w:r>
        <w:r w:rsidR="004D0E07">
          <w:rPr>
            <w:noProof/>
            <w:webHidden/>
          </w:rPr>
          <w:fldChar w:fldCharType="begin"/>
        </w:r>
        <w:r w:rsidR="004D0E07">
          <w:rPr>
            <w:noProof/>
            <w:webHidden/>
          </w:rPr>
          <w:instrText xml:space="preserve"> PAGEREF _Toc280545951 \h </w:instrText>
        </w:r>
        <w:r w:rsidR="004D0E07">
          <w:rPr>
            <w:noProof/>
            <w:webHidden/>
          </w:rPr>
        </w:r>
        <w:r w:rsidR="004D0E07">
          <w:rPr>
            <w:noProof/>
            <w:webHidden/>
          </w:rPr>
          <w:fldChar w:fldCharType="separate"/>
        </w:r>
        <w:r w:rsidR="004D0E07">
          <w:rPr>
            <w:noProof/>
            <w:webHidden/>
          </w:rPr>
          <w:t>88</w:t>
        </w:r>
        <w:r w:rsidR="004D0E07">
          <w:rPr>
            <w:noProof/>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952" w:history="1">
        <w:r w:rsidR="004D0E07" w:rsidRPr="00A93828">
          <w:rPr>
            <w:rStyle w:val="Hipervnculo"/>
            <w:noProof/>
          </w:rPr>
          <w:t>4.3. Diagrama de Datos</w:t>
        </w:r>
        <w:r w:rsidR="004D0E07">
          <w:rPr>
            <w:noProof/>
            <w:webHidden/>
          </w:rPr>
          <w:tab/>
        </w:r>
        <w:r w:rsidR="004D0E07">
          <w:rPr>
            <w:noProof/>
            <w:webHidden/>
          </w:rPr>
          <w:fldChar w:fldCharType="begin"/>
        </w:r>
        <w:r w:rsidR="004D0E07">
          <w:rPr>
            <w:noProof/>
            <w:webHidden/>
          </w:rPr>
          <w:instrText xml:space="preserve"> PAGEREF _Toc280545952 \h </w:instrText>
        </w:r>
        <w:r w:rsidR="004D0E07">
          <w:rPr>
            <w:noProof/>
            <w:webHidden/>
          </w:rPr>
        </w:r>
        <w:r w:rsidR="004D0E07">
          <w:rPr>
            <w:noProof/>
            <w:webHidden/>
          </w:rPr>
          <w:fldChar w:fldCharType="separate"/>
        </w:r>
        <w:r w:rsidR="004D0E07">
          <w:rPr>
            <w:noProof/>
            <w:webHidden/>
          </w:rPr>
          <w:t>89</w:t>
        </w:r>
        <w:r w:rsidR="004D0E07">
          <w:rPr>
            <w:noProof/>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953" w:history="1">
        <w:r w:rsidR="004D0E07" w:rsidRPr="00A93828">
          <w:rPr>
            <w:rStyle w:val="Hipervnculo"/>
            <w:noProof/>
          </w:rPr>
          <w:t>4.4. Diagrama de Clases</w:t>
        </w:r>
        <w:r w:rsidR="004D0E07">
          <w:rPr>
            <w:noProof/>
            <w:webHidden/>
          </w:rPr>
          <w:tab/>
        </w:r>
        <w:r w:rsidR="004D0E07">
          <w:rPr>
            <w:noProof/>
            <w:webHidden/>
          </w:rPr>
          <w:fldChar w:fldCharType="begin"/>
        </w:r>
        <w:r w:rsidR="004D0E07">
          <w:rPr>
            <w:noProof/>
            <w:webHidden/>
          </w:rPr>
          <w:instrText xml:space="preserve"> PAGEREF _Toc280545953 \h </w:instrText>
        </w:r>
        <w:r w:rsidR="004D0E07">
          <w:rPr>
            <w:noProof/>
            <w:webHidden/>
          </w:rPr>
        </w:r>
        <w:r w:rsidR="004D0E07">
          <w:rPr>
            <w:noProof/>
            <w:webHidden/>
          </w:rPr>
          <w:fldChar w:fldCharType="separate"/>
        </w:r>
        <w:r w:rsidR="004D0E07">
          <w:rPr>
            <w:noProof/>
            <w:webHidden/>
          </w:rPr>
          <w:t>90</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54" w:history="1">
        <w:r w:rsidR="004D0E07" w:rsidRPr="00A93828">
          <w:rPr>
            <w:rStyle w:val="Hipervnculo"/>
            <w:noProof/>
          </w:rPr>
          <w:t>4.4.1. Namespace Models</w:t>
        </w:r>
        <w:r w:rsidR="004D0E07">
          <w:rPr>
            <w:noProof/>
            <w:webHidden/>
          </w:rPr>
          <w:tab/>
        </w:r>
        <w:r w:rsidR="004D0E07">
          <w:rPr>
            <w:noProof/>
            <w:webHidden/>
          </w:rPr>
          <w:fldChar w:fldCharType="begin"/>
        </w:r>
        <w:r w:rsidR="004D0E07">
          <w:rPr>
            <w:noProof/>
            <w:webHidden/>
          </w:rPr>
          <w:instrText xml:space="preserve"> PAGEREF _Toc280545954 \h </w:instrText>
        </w:r>
        <w:r w:rsidR="004D0E07">
          <w:rPr>
            <w:noProof/>
            <w:webHidden/>
          </w:rPr>
        </w:r>
        <w:r w:rsidR="004D0E07">
          <w:rPr>
            <w:noProof/>
            <w:webHidden/>
          </w:rPr>
          <w:fldChar w:fldCharType="separate"/>
        </w:r>
        <w:r w:rsidR="004D0E07">
          <w:rPr>
            <w:noProof/>
            <w:webHidden/>
          </w:rPr>
          <w:t>91</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55" w:history="1">
        <w:r w:rsidR="004D0E07" w:rsidRPr="00A93828">
          <w:rPr>
            <w:rStyle w:val="Hipervnculo"/>
            <w:noProof/>
          </w:rPr>
          <w:t>4.4.2. Namespace Views</w:t>
        </w:r>
        <w:r w:rsidR="004D0E07">
          <w:rPr>
            <w:noProof/>
            <w:webHidden/>
          </w:rPr>
          <w:tab/>
        </w:r>
        <w:r w:rsidR="004D0E07">
          <w:rPr>
            <w:noProof/>
            <w:webHidden/>
          </w:rPr>
          <w:fldChar w:fldCharType="begin"/>
        </w:r>
        <w:r w:rsidR="004D0E07">
          <w:rPr>
            <w:noProof/>
            <w:webHidden/>
          </w:rPr>
          <w:instrText xml:space="preserve"> PAGEREF _Toc280545955 \h </w:instrText>
        </w:r>
        <w:r w:rsidR="004D0E07">
          <w:rPr>
            <w:noProof/>
            <w:webHidden/>
          </w:rPr>
        </w:r>
        <w:r w:rsidR="004D0E07">
          <w:rPr>
            <w:noProof/>
            <w:webHidden/>
          </w:rPr>
          <w:fldChar w:fldCharType="separate"/>
        </w:r>
        <w:r w:rsidR="004D0E07">
          <w:rPr>
            <w:noProof/>
            <w:webHidden/>
          </w:rPr>
          <w:t>96</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56" w:history="1">
        <w:r w:rsidR="004D0E07" w:rsidRPr="00A93828">
          <w:rPr>
            <w:rStyle w:val="Hipervnculo"/>
            <w:noProof/>
          </w:rPr>
          <w:t>4.4.3. Namespace Controllers</w:t>
        </w:r>
        <w:r w:rsidR="004D0E07">
          <w:rPr>
            <w:noProof/>
            <w:webHidden/>
          </w:rPr>
          <w:tab/>
        </w:r>
        <w:r w:rsidR="004D0E07">
          <w:rPr>
            <w:noProof/>
            <w:webHidden/>
          </w:rPr>
          <w:fldChar w:fldCharType="begin"/>
        </w:r>
        <w:r w:rsidR="004D0E07">
          <w:rPr>
            <w:noProof/>
            <w:webHidden/>
          </w:rPr>
          <w:instrText xml:space="preserve"> PAGEREF _Toc280545956 \h </w:instrText>
        </w:r>
        <w:r w:rsidR="004D0E07">
          <w:rPr>
            <w:noProof/>
            <w:webHidden/>
          </w:rPr>
        </w:r>
        <w:r w:rsidR="004D0E07">
          <w:rPr>
            <w:noProof/>
            <w:webHidden/>
          </w:rPr>
          <w:fldChar w:fldCharType="separate"/>
        </w:r>
        <w:r w:rsidR="004D0E07">
          <w:rPr>
            <w:noProof/>
            <w:webHidden/>
          </w:rPr>
          <w:t>99</w:t>
        </w:r>
        <w:r w:rsidR="004D0E07">
          <w:rPr>
            <w:noProof/>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957" w:history="1">
        <w:r w:rsidR="004D0E07" w:rsidRPr="00A93828">
          <w:rPr>
            <w:rStyle w:val="Hipervnculo"/>
            <w:noProof/>
          </w:rPr>
          <w:t>4.5. Especificaciones de desarrollo Back Office</w:t>
        </w:r>
        <w:r w:rsidR="004D0E07">
          <w:rPr>
            <w:noProof/>
            <w:webHidden/>
          </w:rPr>
          <w:tab/>
        </w:r>
        <w:r w:rsidR="004D0E07">
          <w:rPr>
            <w:noProof/>
            <w:webHidden/>
          </w:rPr>
          <w:fldChar w:fldCharType="begin"/>
        </w:r>
        <w:r w:rsidR="004D0E07">
          <w:rPr>
            <w:noProof/>
            <w:webHidden/>
          </w:rPr>
          <w:instrText xml:space="preserve"> PAGEREF _Toc280545957 \h </w:instrText>
        </w:r>
        <w:r w:rsidR="004D0E07">
          <w:rPr>
            <w:noProof/>
            <w:webHidden/>
          </w:rPr>
        </w:r>
        <w:r w:rsidR="004D0E07">
          <w:rPr>
            <w:noProof/>
            <w:webHidden/>
          </w:rPr>
          <w:fldChar w:fldCharType="separate"/>
        </w:r>
        <w:r w:rsidR="004D0E07">
          <w:rPr>
            <w:noProof/>
            <w:webHidden/>
          </w:rPr>
          <w:t>113</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58" w:history="1">
        <w:r w:rsidR="004D0E07" w:rsidRPr="00A93828">
          <w:rPr>
            <w:rStyle w:val="Hipervnculo"/>
            <w:noProof/>
          </w:rPr>
          <w:t>4.5.1. Configuración de Sitio</w:t>
        </w:r>
        <w:r w:rsidR="004D0E07">
          <w:rPr>
            <w:noProof/>
            <w:webHidden/>
          </w:rPr>
          <w:tab/>
        </w:r>
        <w:r w:rsidR="004D0E07">
          <w:rPr>
            <w:noProof/>
            <w:webHidden/>
          </w:rPr>
          <w:fldChar w:fldCharType="begin"/>
        </w:r>
        <w:r w:rsidR="004D0E07">
          <w:rPr>
            <w:noProof/>
            <w:webHidden/>
          </w:rPr>
          <w:instrText xml:space="preserve"> PAGEREF _Toc280545958 \h </w:instrText>
        </w:r>
        <w:r w:rsidR="004D0E07">
          <w:rPr>
            <w:noProof/>
            <w:webHidden/>
          </w:rPr>
        </w:r>
        <w:r w:rsidR="004D0E07">
          <w:rPr>
            <w:noProof/>
            <w:webHidden/>
          </w:rPr>
          <w:fldChar w:fldCharType="separate"/>
        </w:r>
        <w:r w:rsidR="004D0E07">
          <w:rPr>
            <w:noProof/>
            <w:webHidden/>
          </w:rPr>
          <w:t>113</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59" w:history="1">
        <w:r w:rsidR="004D0E07" w:rsidRPr="00A93828">
          <w:rPr>
            <w:rStyle w:val="Hipervnculo"/>
            <w:noProof/>
          </w:rPr>
          <w:t>4.5.2. Componentes XML</w:t>
        </w:r>
        <w:r w:rsidR="004D0E07">
          <w:rPr>
            <w:noProof/>
            <w:webHidden/>
          </w:rPr>
          <w:tab/>
        </w:r>
        <w:r w:rsidR="004D0E07">
          <w:rPr>
            <w:noProof/>
            <w:webHidden/>
          </w:rPr>
          <w:fldChar w:fldCharType="begin"/>
        </w:r>
        <w:r w:rsidR="004D0E07">
          <w:rPr>
            <w:noProof/>
            <w:webHidden/>
          </w:rPr>
          <w:instrText xml:space="preserve"> PAGEREF _Toc280545959 \h </w:instrText>
        </w:r>
        <w:r w:rsidR="004D0E07">
          <w:rPr>
            <w:noProof/>
            <w:webHidden/>
          </w:rPr>
        </w:r>
        <w:r w:rsidR="004D0E07">
          <w:rPr>
            <w:noProof/>
            <w:webHidden/>
          </w:rPr>
          <w:fldChar w:fldCharType="separate"/>
        </w:r>
        <w:r w:rsidR="004D0E07">
          <w:rPr>
            <w:noProof/>
            <w:webHidden/>
          </w:rPr>
          <w:t>114</w:t>
        </w:r>
        <w:r w:rsidR="004D0E07">
          <w:rPr>
            <w:noProof/>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960" w:history="1">
        <w:r w:rsidR="004D0E07" w:rsidRPr="00A93828">
          <w:rPr>
            <w:rStyle w:val="Hipervnculo"/>
            <w:noProof/>
          </w:rPr>
          <w:t>4.6. Especificaciones Front Office</w:t>
        </w:r>
        <w:r w:rsidR="004D0E07">
          <w:rPr>
            <w:noProof/>
            <w:webHidden/>
          </w:rPr>
          <w:tab/>
        </w:r>
        <w:r w:rsidR="004D0E07">
          <w:rPr>
            <w:noProof/>
            <w:webHidden/>
          </w:rPr>
          <w:fldChar w:fldCharType="begin"/>
        </w:r>
        <w:r w:rsidR="004D0E07">
          <w:rPr>
            <w:noProof/>
            <w:webHidden/>
          </w:rPr>
          <w:instrText xml:space="preserve"> PAGEREF _Toc280545960 \h </w:instrText>
        </w:r>
        <w:r w:rsidR="004D0E07">
          <w:rPr>
            <w:noProof/>
            <w:webHidden/>
          </w:rPr>
        </w:r>
        <w:r w:rsidR="004D0E07">
          <w:rPr>
            <w:noProof/>
            <w:webHidden/>
          </w:rPr>
          <w:fldChar w:fldCharType="separate"/>
        </w:r>
        <w:r w:rsidR="004D0E07">
          <w:rPr>
            <w:noProof/>
            <w:webHidden/>
          </w:rPr>
          <w:t>115</w:t>
        </w:r>
        <w:r w:rsidR="004D0E07">
          <w:rPr>
            <w:noProof/>
            <w:webHidden/>
          </w:rPr>
          <w:fldChar w:fldCharType="end"/>
        </w:r>
      </w:hyperlink>
    </w:p>
    <w:p w:rsidR="004D0E07" w:rsidRDefault="00F231A4">
      <w:pPr>
        <w:pStyle w:val="TDC2"/>
        <w:tabs>
          <w:tab w:val="right" w:leader="dot" w:pos="8828"/>
        </w:tabs>
        <w:rPr>
          <w:rFonts w:asciiTheme="minorHAnsi" w:eastAsiaTheme="minorEastAsia" w:hAnsiTheme="minorHAnsi" w:cstheme="minorBidi"/>
          <w:noProof/>
          <w:sz w:val="22"/>
          <w:lang w:eastAsia="es-CL"/>
        </w:rPr>
      </w:pPr>
      <w:hyperlink w:anchor="_Toc280545961" w:history="1">
        <w:r w:rsidR="004D0E07" w:rsidRPr="00A93828">
          <w:rPr>
            <w:rStyle w:val="Hipervnculo"/>
            <w:noProof/>
          </w:rPr>
          <w:t>4.7. Maquetas Funcionales Back Office.</w:t>
        </w:r>
        <w:r w:rsidR="004D0E07">
          <w:rPr>
            <w:noProof/>
            <w:webHidden/>
          </w:rPr>
          <w:tab/>
        </w:r>
        <w:r w:rsidR="004D0E07">
          <w:rPr>
            <w:noProof/>
            <w:webHidden/>
          </w:rPr>
          <w:fldChar w:fldCharType="begin"/>
        </w:r>
        <w:r w:rsidR="004D0E07">
          <w:rPr>
            <w:noProof/>
            <w:webHidden/>
          </w:rPr>
          <w:instrText xml:space="preserve"> PAGEREF _Toc280545961 \h </w:instrText>
        </w:r>
        <w:r w:rsidR="004D0E07">
          <w:rPr>
            <w:noProof/>
            <w:webHidden/>
          </w:rPr>
        </w:r>
        <w:r w:rsidR="004D0E07">
          <w:rPr>
            <w:noProof/>
            <w:webHidden/>
          </w:rPr>
          <w:fldChar w:fldCharType="separate"/>
        </w:r>
        <w:r w:rsidR="004D0E07">
          <w:rPr>
            <w:noProof/>
            <w:webHidden/>
          </w:rPr>
          <w:t>119</w:t>
        </w:r>
        <w:r w:rsidR="004D0E07">
          <w:rPr>
            <w:noProof/>
            <w:webHidden/>
          </w:rPr>
          <w:fldChar w:fldCharType="end"/>
        </w:r>
      </w:hyperlink>
    </w:p>
    <w:p w:rsidR="004D0E07" w:rsidRDefault="00F231A4">
      <w:pPr>
        <w:pStyle w:val="TDC1"/>
        <w:rPr>
          <w:rFonts w:asciiTheme="minorHAnsi" w:eastAsiaTheme="minorEastAsia" w:hAnsiTheme="minorHAnsi" w:cstheme="minorBidi"/>
          <w:b w:val="0"/>
          <w:sz w:val="22"/>
          <w:lang w:eastAsia="es-CL"/>
        </w:rPr>
      </w:pPr>
      <w:hyperlink w:anchor="_Toc280545962" w:history="1">
        <w:r w:rsidR="004D0E07" w:rsidRPr="00A93828">
          <w:rPr>
            <w:rStyle w:val="Hipervnculo"/>
          </w:rPr>
          <w:t>5. Conclusiones</w:t>
        </w:r>
        <w:r w:rsidR="004D0E07">
          <w:rPr>
            <w:webHidden/>
          </w:rPr>
          <w:tab/>
        </w:r>
        <w:r w:rsidR="004D0E07">
          <w:rPr>
            <w:webHidden/>
          </w:rPr>
          <w:fldChar w:fldCharType="begin"/>
        </w:r>
        <w:r w:rsidR="004D0E07">
          <w:rPr>
            <w:webHidden/>
          </w:rPr>
          <w:instrText xml:space="preserve"> PAGEREF _Toc280545962 \h </w:instrText>
        </w:r>
        <w:r w:rsidR="004D0E07">
          <w:rPr>
            <w:webHidden/>
          </w:rPr>
        </w:r>
        <w:r w:rsidR="004D0E07">
          <w:rPr>
            <w:webHidden/>
          </w:rPr>
          <w:fldChar w:fldCharType="separate"/>
        </w:r>
        <w:r w:rsidR="004D0E07">
          <w:rPr>
            <w:webHidden/>
          </w:rPr>
          <w:t>127</w:t>
        </w:r>
        <w:r w:rsidR="004D0E07">
          <w:rPr>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63" w:history="1">
        <w:r w:rsidR="004D0E07" w:rsidRPr="00A93828">
          <w:rPr>
            <w:rStyle w:val="Hipervnculo"/>
            <w:noProof/>
          </w:rPr>
          <w:t>5.1. General</w:t>
        </w:r>
        <w:r w:rsidR="004D0E07">
          <w:rPr>
            <w:noProof/>
            <w:webHidden/>
          </w:rPr>
          <w:tab/>
        </w:r>
        <w:r w:rsidR="004D0E07">
          <w:rPr>
            <w:noProof/>
            <w:webHidden/>
          </w:rPr>
          <w:fldChar w:fldCharType="begin"/>
        </w:r>
        <w:r w:rsidR="004D0E07">
          <w:rPr>
            <w:noProof/>
            <w:webHidden/>
          </w:rPr>
          <w:instrText xml:space="preserve"> PAGEREF _Toc280545963 \h </w:instrText>
        </w:r>
        <w:r w:rsidR="004D0E07">
          <w:rPr>
            <w:noProof/>
            <w:webHidden/>
          </w:rPr>
        </w:r>
        <w:r w:rsidR="004D0E07">
          <w:rPr>
            <w:noProof/>
            <w:webHidden/>
          </w:rPr>
          <w:fldChar w:fldCharType="separate"/>
        </w:r>
        <w:r w:rsidR="004D0E07">
          <w:rPr>
            <w:noProof/>
            <w:webHidden/>
          </w:rPr>
          <w:t>127</w:t>
        </w:r>
        <w:r w:rsidR="004D0E07">
          <w:rPr>
            <w:noProof/>
            <w:webHidden/>
          </w:rPr>
          <w:fldChar w:fldCharType="end"/>
        </w:r>
      </w:hyperlink>
    </w:p>
    <w:p w:rsidR="004D0E07" w:rsidRDefault="00F231A4">
      <w:pPr>
        <w:pStyle w:val="TDC3"/>
        <w:tabs>
          <w:tab w:val="right" w:leader="dot" w:pos="8828"/>
        </w:tabs>
        <w:rPr>
          <w:rFonts w:asciiTheme="minorHAnsi" w:eastAsiaTheme="minorEastAsia" w:hAnsiTheme="minorHAnsi" w:cstheme="minorBidi"/>
          <w:noProof/>
          <w:sz w:val="22"/>
        </w:rPr>
      </w:pPr>
      <w:hyperlink w:anchor="_Toc280545964" w:history="1">
        <w:r w:rsidR="004D0E07" w:rsidRPr="00A93828">
          <w:rPr>
            <w:rStyle w:val="Hipervnculo"/>
            <w:noProof/>
          </w:rPr>
          <w:t>5.2. Particular</w:t>
        </w:r>
        <w:r w:rsidR="004D0E07">
          <w:rPr>
            <w:noProof/>
            <w:webHidden/>
          </w:rPr>
          <w:tab/>
        </w:r>
        <w:r w:rsidR="004D0E07">
          <w:rPr>
            <w:noProof/>
            <w:webHidden/>
          </w:rPr>
          <w:fldChar w:fldCharType="begin"/>
        </w:r>
        <w:r w:rsidR="004D0E07">
          <w:rPr>
            <w:noProof/>
            <w:webHidden/>
          </w:rPr>
          <w:instrText xml:space="preserve"> PAGEREF _Toc280545964 \h </w:instrText>
        </w:r>
        <w:r w:rsidR="004D0E07">
          <w:rPr>
            <w:noProof/>
            <w:webHidden/>
          </w:rPr>
        </w:r>
        <w:r w:rsidR="004D0E07">
          <w:rPr>
            <w:noProof/>
            <w:webHidden/>
          </w:rPr>
          <w:fldChar w:fldCharType="separate"/>
        </w:r>
        <w:r w:rsidR="004D0E07">
          <w:rPr>
            <w:noProof/>
            <w:webHidden/>
          </w:rPr>
          <w:t>128</w:t>
        </w:r>
        <w:r w:rsidR="004D0E07">
          <w:rPr>
            <w:noProof/>
            <w:webHidden/>
          </w:rPr>
          <w:fldChar w:fldCharType="end"/>
        </w:r>
      </w:hyperlink>
    </w:p>
    <w:p w:rsidR="004D0E07" w:rsidRDefault="00F231A4">
      <w:pPr>
        <w:pStyle w:val="TDC1"/>
        <w:rPr>
          <w:rFonts w:asciiTheme="minorHAnsi" w:eastAsiaTheme="minorEastAsia" w:hAnsiTheme="minorHAnsi" w:cstheme="minorBidi"/>
          <w:b w:val="0"/>
          <w:sz w:val="22"/>
          <w:lang w:eastAsia="es-CL"/>
        </w:rPr>
      </w:pPr>
      <w:hyperlink w:anchor="_Toc280545965" w:history="1">
        <w:r w:rsidR="004D0E07" w:rsidRPr="00A93828">
          <w:rPr>
            <w:rStyle w:val="Hipervnculo"/>
            <w:lang w:val="en-US"/>
          </w:rPr>
          <w:t>6. Bibliografía</w:t>
        </w:r>
        <w:r w:rsidR="004D0E07">
          <w:rPr>
            <w:webHidden/>
          </w:rPr>
          <w:tab/>
        </w:r>
        <w:r w:rsidR="004D0E07">
          <w:rPr>
            <w:webHidden/>
          </w:rPr>
          <w:fldChar w:fldCharType="begin"/>
        </w:r>
        <w:r w:rsidR="004D0E07">
          <w:rPr>
            <w:webHidden/>
          </w:rPr>
          <w:instrText xml:space="preserve"> PAGEREF _Toc280545965 \h </w:instrText>
        </w:r>
        <w:r w:rsidR="004D0E07">
          <w:rPr>
            <w:webHidden/>
          </w:rPr>
        </w:r>
        <w:r w:rsidR="004D0E07">
          <w:rPr>
            <w:webHidden/>
          </w:rPr>
          <w:fldChar w:fldCharType="separate"/>
        </w:r>
        <w:r w:rsidR="004D0E07">
          <w:rPr>
            <w:webHidden/>
          </w:rPr>
          <w:t>130</w:t>
        </w:r>
        <w:r w:rsidR="004D0E07">
          <w:rPr>
            <w:webHidden/>
          </w:rPr>
          <w:fldChar w:fldCharType="end"/>
        </w:r>
      </w:hyperlink>
    </w:p>
    <w:p w:rsidR="004D0E07" w:rsidRDefault="00F231A4">
      <w:pPr>
        <w:pStyle w:val="TDC1"/>
        <w:rPr>
          <w:rFonts w:asciiTheme="minorHAnsi" w:eastAsiaTheme="minorEastAsia" w:hAnsiTheme="minorHAnsi" w:cstheme="minorBidi"/>
          <w:b w:val="0"/>
          <w:sz w:val="22"/>
          <w:lang w:eastAsia="es-CL"/>
        </w:rPr>
      </w:pPr>
      <w:hyperlink w:anchor="_Toc280545966" w:history="1">
        <w:r w:rsidR="004D0E07" w:rsidRPr="00A93828">
          <w:rPr>
            <w:rStyle w:val="Hipervnculo"/>
          </w:rPr>
          <w:t>Glosario</w:t>
        </w:r>
        <w:r w:rsidR="004D0E07">
          <w:rPr>
            <w:webHidden/>
          </w:rPr>
          <w:tab/>
        </w:r>
        <w:r w:rsidR="004D0E07">
          <w:rPr>
            <w:webHidden/>
          </w:rPr>
          <w:fldChar w:fldCharType="begin"/>
        </w:r>
        <w:r w:rsidR="004D0E07">
          <w:rPr>
            <w:webHidden/>
          </w:rPr>
          <w:instrText xml:space="preserve"> PAGEREF _Toc280545966 \h </w:instrText>
        </w:r>
        <w:r w:rsidR="004D0E07">
          <w:rPr>
            <w:webHidden/>
          </w:rPr>
        </w:r>
        <w:r w:rsidR="004D0E07">
          <w:rPr>
            <w:webHidden/>
          </w:rPr>
          <w:fldChar w:fldCharType="separate"/>
        </w:r>
        <w:r w:rsidR="004D0E07">
          <w:rPr>
            <w:webHidden/>
          </w:rPr>
          <w:t>132</w:t>
        </w:r>
        <w:r w:rsidR="004D0E07">
          <w:rPr>
            <w:webHidden/>
          </w:rPr>
          <w:fldChar w:fldCharType="end"/>
        </w:r>
      </w:hyperlink>
    </w:p>
    <w:p w:rsidR="004D0E07" w:rsidRDefault="00F231A4">
      <w:pPr>
        <w:pStyle w:val="TDC1"/>
        <w:rPr>
          <w:rFonts w:asciiTheme="minorHAnsi" w:eastAsiaTheme="minorEastAsia" w:hAnsiTheme="minorHAnsi" w:cstheme="minorBidi"/>
          <w:b w:val="0"/>
          <w:sz w:val="22"/>
          <w:lang w:eastAsia="es-CL"/>
        </w:rPr>
      </w:pPr>
      <w:hyperlink w:anchor="_Toc280545967" w:history="1">
        <w:r w:rsidR="004D0E07" w:rsidRPr="00A93828">
          <w:rPr>
            <w:rStyle w:val="Hipervnculo"/>
            <w:lang w:val="en-US"/>
          </w:rPr>
          <w:t>Acrónimos</w:t>
        </w:r>
        <w:r w:rsidR="004D0E07">
          <w:rPr>
            <w:webHidden/>
          </w:rPr>
          <w:tab/>
        </w:r>
        <w:r w:rsidR="004D0E07">
          <w:rPr>
            <w:webHidden/>
          </w:rPr>
          <w:fldChar w:fldCharType="begin"/>
        </w:r>
        <w:r w:rsidR="004D0E07">
          <w:rPr>
            <w:webHidden/>
          </w:rPr>
          <w:instrText xml:space="preserve"> PAGEREF _Toc280545967 \h </w:instrText>
        </w:r>
        <w:r w:rsidR="004D0E07">
          <w:rPr>
            <w:webHidden/>
          </w:rPr>
        </w:r>
        <w:r w:rsidR="004D0E07">
          <w:rPr>
            <w:webHidden/>
          </w:rPr>
          <w:fldChar w:fldCharType="separate"/>
        </w:r>
        <w:r w:rsidR="004D0E07">
          <w:rPr>
            <w:webHidden/>
          </w:rPr>
          <w:t>133</w:t>
        </w:r>
        <w:r w:rsidR="004D0E07">
          <w:rPr>
            <w:webHidden/>
          </w:rPr>
          <w:fldChar w:fldCharType="end"/>
        </w:r>
      </w:hyperlink>
    </w:p>
    <w:p w:rsidR="00391FD4" w:rsidRDefault="00075ADF">
      <w:pPr>
        <w:rPr>
          <w:lang w:val="es-ES"/>
        </w:rPr>
      </w:pPr>
      <w:r>
        <w:rPr>
          <w:lang w:val="es-ES"/>
        </w:rPr>
        <w:fldChar w:fldCharType="end"/>
      </w:r>
    </w:p>
    <w:p w:rsidR="004C231D" w:rsidRPr="004C231D" w:rsidRDefault="004C231D" w:rsidP="004C231D">
      <w:pPr>
        <w:pStyle w:val="Ttulo"/>
      </w:pPr>
      <w:r>
        <w:rPr>
          <w:lang w:val="es-ES"/>
        </w:rPr>
        <w:br w:type="page"/>
      </w:r>
      <w:r>
        <w:lastRenderedPageBreak/>
        <w:t>Tabla de Ilustraciones</w:t>
      </w:r>
    </w:p>
    <w:p w:rsidR="007E7D31" w:rsidRDefault="00075ADF">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134FCB">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075ADF">
        <w:rPr>
          <w:noProof/>
        </w:rPr>
        <w:fldChar w:fldCharType="begin"/>
      </w:r>
      <w:r>
        <w:rPr>
          <w:noProof/>
        </w:rPr>
        <w:instrText xml:space="preserve"> PAGEREF _Toc280463943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075ADF">
        <w:rPr>
          <w:noProof/>
        </w:rPr>
        <w:fldChar w:fldCharType="begin"/>
      </w:r>
      <w:r>
        <w:rPr>
          <w:noProof/>
        </w:rPr>
        <w:instrText xml:space="preserve"> PAGEREF _Toc280463944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075ADF">
        <w:rPr>
          <w:noProof/>
        </w:rPr>
        <w:fldChar w:fldCharType="begin"/>
      </w:r>
      <w:r>
        <w:rPr>
          <w:noProof/>
        </w:rPr>
        <w:instrText xml:space="preserve"> PAGEREF _Toc280463945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075ADF">
        <w:rPr>
          <w:noProof/>
        </w:rPr>
        <w:fldChar w:fldCharType="begin"/>
      </w:r>
      <w:r>
        <w:rPr>
          <w:noProof/>
        </w:rPr>
        <w:instrText xml:space="preserve"> PAGEREF _Toc280463946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075ADF">
        <w:rPr>
          <w:noProof/>
        </w:rPr>
        <w:fldChar w:fldCharType="begin"/>
      </w:r>
      <w:r>
        <w:rPr>
          <w:noProof/>
        </w:rPr>
        <w:instrText xml:space="preserve"> PAGEREF _Toc280463947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075ADF">
        <w:rPr>
          <w:noProof/>
        </w:rPr>
        <w:fldChar w:fldCharType="begin"/>
      </w:r>
      <w:r>
        <w:rPr>
          <w:noProof/>
        </w:rPr>
        <w:instrText xml:space="preserve"> PAGEREF _Toc280463948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075ADF">
        <w:rPr>
          <w:noProof/>
        </w:rPr>
        <w:fldChar w:fldCharType="begin"/>
      </w:r>
      <w:r>
        <w:rPr>
          <w:noProof/>
        </w:rPr>
        <w:instrText xml:space="preserve"> PAGEREF _Toc280463949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075ADF">
        <w:rPr>
          <w:noProof/>
        </w:rPr>
        <w:fldChar w:fldCharType="begin"/>
      </w:r>
      <w:r>
        <w:rPr>
          <w:noProof/>
        </w:rPr>
        <w:instrText xml:space="preserve"> PAGEREF _Toc280463950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075ADF">
        <w:rPr>
          <w:noProof/>
        </w:rPr>
        <w:fldChar w:fldCharType="begin"/>
      </w:r>
      <w:r>
        <w:rPr>
          <w:noProof/>
        </w:rPr>
        <w:instrText xml:space="preserve"> PAGEREF _Toc280463951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075ADF">
        <w:rPr>
          <w:noProof/>
        </w:rPr>
        <w:fldChar w:fldCharType="begin"/>
      </w:r>
      <w:r>
        <w:rPr>
          <w:noProof/>
        </w:rPr>
        <w:instrText xml:space="preserve"> PAGEREF _Toc280463952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075ADF">
        <w:rPr>
          <w:noProof/>
        </w:rPr>
        <w:fldChar w:fldCharType="begin"/>
      </w:r>
      <w:r>
        <w:rPr>
          <w:noProof/>
        </w:rPr>
        <w:instrText xml:space="preserve"> PAGEREF _Toc280463953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075ADF">
        <w:rPr>
          <w:noProof/>
        </w:rPr>
        <w:fldChar w:fldCharType="begin"/>
      </w:r>
      <w:r>
        <w:rPr>
          <w:noProof/>
        </w:rPr>
        <w:instrText xml:space="preserve"> PAGEREF _Toc280463954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075ADF">
        <w:rPr>
          <w:noProof/>
        </w:rPr>
        <w:fldChar w:fldCharType="begin"/>
      </w:r>
      <w:r>
        <w:rPr>
          <w:noProof/>
        </w:rPr>
        <w:instrText xml:space="preserve"> PAGEREF _Toc280463955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075ADF">
        <w:rPr>
          <w:noProof/>
        </w:rPr>
        <w:fldChar w:fldCharType="begin"/>
      </w:r>
      <w:r>
        <w:rPr>
          <w:noProof/>
        </w:rPr>
        <w:instrText xml:space="preserve"> PAGEREF _Toc280463956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075ADF">
        <w:rPr>
          <w:noProof/>
        </w:rPr>
        <w:fldChar w:fldCharType="begin"/>
      </w:r>
      <w:r>
        <w:rPr>
          <w:noProof/>
        </w:rPr>
        <w:instrText xml:space="preserve"> PAGEREF _Toc280463957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075ADF">
        <w:rPr>
          <w:noProof/>
        </w:rPr>
        <w:fldChar w:fldCharType="begin"/>
      </w:r>
      <w:r>
        <w:rPr>
          <w:noProof/>
        </w:rPr>
        <w:instrText xml:space="preserve"> PAGEREF _Toc280463958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075ADF">
        <w:rPr>
          <w:noProof/>
        </w:rPr>
        <w:fldChar w:fldCharType="begin"/>
      </w:r>
      <w:r>
        <w:rPr>
          <w:noProof/>
        </w:rPr>
        <w:instrText xml:space="preserve"> PAGEREF _Toc280463959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075ADF">
        <w:rPr>
          <w:noProof/>
        </w:rPr>
        <w:fldChar w:fldCharType="begin"/>
      </w:r>
      <w:r>
        <w:rPr>
          <w:noProof/>
        </w:rPr>
        <w:instrText xml:space="preserve"> PAGEREF _Toc280463960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075ADF">
        <w:rPr>
          <w:noProof/>
        </w:rPr>
        <w:fldChar w:fldCharType="begin"/>
      </w:r>
      <w:r>
        <w:rPr>
          <w:noProof/>
        </w:rPr>
        <w:instrText xml:space="preserve"> PAGEREF _Toc280463961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075ADF">
        <w:rPr>
          <w:noProof/>
        </w:rPr>
        <w:fldChar w:fldCharType="begin"/>
      </w:r>
      <w:r>
        <w:rPr>
          <w:noProof/>
        </w:rPr>
        <w:instrText xml:space="preserve"> PAGEREF _Toc280463962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sidR="00075ADF">
        <w:rPr>
          <w:noProof/>
        </w:rPr>
        <w:fldChar w:fldCharType="begin"/>
      </w:r>
      <w:r>
        <w:rPr>
          <w:noProof/>
        </w:rPr>
        <w:instrText xml:space="preserve"> PAGEREF _Toc280463963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075ADF">
        <w:rPr>
          <w:noProof/>
        </w:rPr>
        <w:fldChar w:fldCharType="begin"/>
      </w:r>
      <w:r>
        <w:rPr>
          <w:noProof/>
        </w:rPr>
        <w:instrText xml:space="preserve"> PAGEREF _Toc280463964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075ADF">
        <w:rPr>
          <w:noProof/>
        </w:rPr>
        <w:fldChar w:fldCharType="begin"/>
      </w:r>
      <w:r>
        <w:rPr>
          <w:noProof/>
        </w:rPr>
        <w:instrText xml:space="preserve"> PAGEREF _Toc280463965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075ADF">
        <w:rPr>
          <w:noProof/>
        </w:rPr>
        <w:fldChar w:fldCharType="begin"/>
      </w:r>
      <w:r>
        <w:rPr>
          <w:noProof/>
        </w:rPr>
        <w:instrText xml:space="preserve"> PAGEREF _Toc280463966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075ADF">
        <w:rPr>
          <w:noProof/>
        </w:rPr>
        <w:fldChar w:fldCharType="begin"/>
      </w:r>
      <w:r>
        <w:rPr>
          <w:noProof/>
        </w:rPr>
        <w:instrText xml:space="preserve"> PAGEREF _Toc280463967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075ADF">
        <w:rPr>
          <w:noProof/>
        </w:rPr>
        <w:fldChar w:fldCharType="begin"/>
      </w:r>
      <w:r>
        <w:rPr>
          <w:noProof/>
        </w:rPr>
        <w:instrText xml:space="preserve"> PAGEREF _Toc280463968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075ADF">
        <w:rPr>
          <w:noProof/>
        </w:rPr>
        <w:fldChar w:fldCharType="begin"/>
      </w:r>
      <w:r>
        <w:rPr>
          <w:noProof/>
        </w:rPr>
        <w:instrText xml:space="preserve"> PAGEREF _Toc280463969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075ADF">
        <w:rPr>
          <w:noProof/>
        </w:rPr>
        <w:fldChar w:fldCharType="begin"/>
      </w:r>
      <w:r>
        <w:rPr>
          <w:noProof/>
        </w:rPr>
        <w:instrText xml:space="preserve"> PAGEREF _Toc280463970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075ADF">
        <w:rPr>
          <w:noProof/>
        </w:rPr>
        <w:fldChar w:fldCharType="begin"/>
      </w:r>
      <w:r>
        <w:rPr>
          <w:noProof/>
        </w:rPr>
        <w:instrText xml:space="preserve"> PAGEREF _Toc280463971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075ADF">
        <w:rPr>
          <w:noProof/>
        </w:rPr>
        <w:fldChar w:fldCharType="begin"/>
      </w:r>
      <w:r>
        <w:rPr>
          <w:noProof/>
        </w:rPr>
        <w:instrText xml:space="preserve"> PAGEREF _Toc280463972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075ADF">
        <w:rPr>
          <w:noProof/>
        </w:rPr>
        <w:fldChar w:fldCharType="begin"/>
      </w:r>
      <w:r>
        <w:rPr>
          <w:noProof/>
        </w:rPr>
        <w:instrText xml:space="preserve"> PAGEREF _Toc280463973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075ADF">
        <w:rPr>
          <w:noProof/>
        </w:rPr>
        <w:fldChar w:fldCharType="begin"/>
      </w:r>
      <w:r>
        <w:rPr>
          <w:noProof/>
        </w:rPr>
        <w:instrText xml:space="preserve"> PAGEREF _Toc280463974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075ADF">
        <w:rPr>
          <w:noProof/>
        </w:rPr>
        <w:fldChar w:fldCharType="begin"/>
      </w:r>
      <w:r>
        <w:rPr>
          <w:noProof/>
        </w:rPr>
        <w:instrText xml:space="preserve"> PAGEREF _Toc280463975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075ADF">
        <w:rPr>
          <w:noProof/>
        </w:rPr>
        <w:fldChar w:fldCharType="begin"/>
      </w:r>
      <w:r>
        <w:rPr>
          <w:noProof/>
        </w:rPr>
        <w:instrText xml:space="preserve"> PAGEREF _Toc280463976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075ADF">
        <w:rPr>
          <w:noProof/>
        </w:rPr>
        <w:fldChar w:fldCharType="begin"/>
      </w:r>
      <w:r>
        <w:rPr>
          <w:noProof/>
        </w:rPr>
        <w:instrText xml:space="preserve"> PAGEREF _Toc280463977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075ADF">
        <w:rPr>
          <w:noProof/>
        </w:rPr>
        <w:fldChar w:fldCharType="begin"/>
      </w:r>
      <w:r>
        <w:rPr>
          <w:noProof/>
        </w:rPr>
        <w:instrText xml:space="preserve"> PAGEREF _Toc280463978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075ADF">
        <w:rPr>
          <w:noProof/>
        </w:rPr>
        <w:fldChar w:fldCharType="begin"/>
      </w:r>
      <w:r>
        <w:rPr>
          <w:noProof/>
        </w:rPr>
        <w:instrText xml:space="preserve"> PAGEREF _Toc280463979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075ADF">
        <w:rPr>
          <w:noProof/>
        </w:rPr>
        <w:fldChar w:fldCharType="begin"/>
      </w:r>
      <w:r>
        <w:rPr>
          <w:noProof/>
        </w:rPr>
        <w:instrText xml:space="preserve"> PAGEREF _Toc280463980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075ADF">
        <w:rPr>
          <w:noProof/>
        </w:rPr>
        <w:fldChar w:fldCharType="begin"/>
      </w:r>
      <w:r>
        <w:rPr>
          <w:noProof/>
        </w:rPr>
        <w:instrText xml:space="preserve"> PAGEREF _Toc280463981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075ADF">
        <w:rPr>
          <w:noProof/>
        </w:rPr>
        <w:fldChar w:fldCharType="begin"/>
      </w:r>
      <w:r>
        <w:rPr>
          <w:noProof/>
        </w:rPr>
        <w:instrText xml:space="preserve"> PAGEREF _Toc280463982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075ADF">
        <w:rPr>
          <w:noProof/>
        </w:rPr>
        <w:fldChar w:fldCharType="begin"/>
      </w:r>
      <w:r>
        <w:rPr>
          <w:noProof/>
        </w:rPr>
        <w:instrText xml:space="preserve"> PAGEREF _Toc280463983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075ADF">
        <w:rPr>
          <w:noProof/>
        </w:rPr>
        <w:fldChar w:fldCharType="begin"/>
      </w:r>
      <w:r>
        <w:rPr>
          <w:noProof/>
        </w:rPr>
        <w:instrText xml:space="preserve"> PAGEREF _Toc280463984 \h </w:instrText>
      </w:r>
      <w:r w:rsidR="00075ADF">
        <w:rPr>
          <w:noProof/>
        </w:rPr>
      </w:r>
      <w:r w:rsidR="00075ADF">
        <w:rPr>
          <w:noProof/>
        </w:rPr>
        <w:fldChar w:fldCharType="separate"/>
      </w:r>
      <w:r w:rsidR="00134FCB">
        <w:rPr>
          <w:noProof/>
        </w:rPr>
        <w:t>1</w:t>
      </w:r>
      <w:r w:rsidR="00075ADF">
        <w:rPr>
          <w:noProof/>
        </w:rPr>
        <w:fldChar w:fldCharType="end"/>
      </w:r>
    </w:p>
    <w:p w:rsidR="009A106D" w:rsidRDefault="00075ADF" w:rsidP="00777734">
      <w:pPr>
        <w:pStyle w:val="Ttulo"/>
        <w:outlineLvl w:val="0"/>
      </w:pPr>
      <w:r>
        <w:rPr>
          <w:lang w:val="es-ES"/>
        </w:rPr>
        <w:fldChar w:fldCharType="end"/>
      </w:r>
      <w:r w:rsidR="00391FD4">
        <w:rPr>
          <w:lang w:val="es-ES"/>
        </w:rPr>
        <w:br w:type="page"/>
      </w:r>
      <w:bookmarkStart w:id="0" w:name="_Toc280545884"/>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80545885"/>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075ADF">
        <w:fldChar w:fldCharType="begin"/>
      </w:r>
      <w:r>
        <w:instrText xml:space="preserve"> SEQ Ilustración \* ARABIC </w:instrText>
      </w:r>
      <w:r w:rsidR="00075ADF">
        <w:fldChar w:fldCharType="separate"/>
      </w:r>
      <w:r w:rsidR="00134FCB">
        <w:rPr>
          <w:noProof/>
        </w:rPr>
        <w:t>1</w:t>
      </w:r>
      <w:r w:rsidR="00075ADF">
        <w:fldChar w:fldCharType="end"/>
      </w:r>
      <w:r>
        <w:t xml:space="preserve"> - Componentes que intervienen en acceso multimedia web</w:t>
      </w:r>
      <w:bookmarkEnd w:id="2"/>
    </w:p>
    <w:p w:rsidR="009A106D" w:rsidRPr="00460025" w:rsidRDefault="00F231A4" w:rsidP="00460025">
      <w:pPr>
        <w:pStyle w:val="Ttulo7"/>
        <w:rPr>
          <w:lang w:val="es-CL"/>
        </w:rPr>
      </w:pPr>
      <w:hyperlink r:id="rId17"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545886"/>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 xml:space="preserve">Esquema de MVC con uso de </w:t>
      </w:r>
      <w:proofErr w:type="spellStart"/>
      <w:r>
        <w:t>templates</w:t>
      </w:r>
      <w:proofErr w:type="spellEnd"/>
    </w:p>
    <w:p w:rsidR="00CC20D5" w:rsidRDefault="00F231A4">
      <w:pPr>
        <w:pStyle w:val="Sinespaciado"/>
        <w:jc w:val="center"/>
      </w:pPr>
      <w:hyperlink r:id="rId19"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w:t>
      </w:r>
      <w:proofErr w:type="spellStart"/>
      <w:r w:rsidRPr="00460025">
        <w:rPr>
          <w:lang w:val="en-US"/>
        </w:rPr>
        <w:t>InternalObjectModel</w:t>
      </w:r>
      <w:proofErr w:type="spellEnd"/>
      <w:r w:rsidRPr="00460025">
        <w:rPr>
          <w:lang w:val="en-US"/>
        </w:rPr>
        <w:t>”&gt;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w:t>
      </w:r>
      <w:proofErr w:type="spellStart"/>
      <w:r w:rsidRPr="00460025">
        <w:rPr>
          <w:lang w:val="en-US"/>
        </w:rPr>
        <w:t>public_attribute</w:t>
      </w:r>
      <w:proofErr w:type="spellEnd"/>
      <w:r w:rsidRPr="00460025">
        <w:rPr>
          <w:lang w:val="en-US"/>
        </w:rPr>
        <w:t xml:space="preserve">&gt;true&lt;/ </w:t>
      </w:r>
      <w:proofErr w:type="spellStart"/>
      <w:r w:rsidRPr="00460025">
        <w:rPr>
          <w:lang w:val="en-US"/>
        </w:rPr>
        <w:t>public_attribute</w:t>
      </w:r>
      <w:proofErr w:type="spellEnd"/>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545887"/>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80545888"/>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545889"/>
      <w:r>
        <w:t>1</w:t>
      </w:r>
      <w:r w:rsidR="00CC20D5">
        <w:t>.2</w:t>
      </w:r>
      <w:r w:rsidR="003A19EE">
        <w:t>.</w:t>
      </w:r>
      <w:r>
        <w:t>1</w:t>
      </w:r>
      <w:r w:rsidR="009E3122">
        <w:t>. Objetivos</w:t>
      </w:r>
      <w:r>
        <w:t xml:space="preserve">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 xml:space="preserve">Generar un CMS con este </w:t>
      </w:r>
      <w:proofErr w:type="spellStart"/>
      <w:r w:rsidRPr="00460025">
        <w:t>framework</w:t>
      </w:r>
      <w:proofErr w:type="spellEnd"/>
      <w:r w:rsidRPr="00460025">
        <w:t xml:space="preserve"> tomando en cuenta los principios UMA, esto quiere decir que el contenido audiovisual subido una sola vez debiera ser compatible con distintas plataformas (</w:t>
      </w:r>
      <w:proofErr w:type="spellStart"/>
      <w:r w:rsidRPr="00460025">
        <w:t>PCs</w:t>
      </w:r>
      <w:proofErr w:type="spellEnd"/>
      <w:r w:rsidRPr="00460025">
        <w:t xml:space="preserve">, móviles, </w:t>
      </w:r>
      <w:proofErr w:type="spellStart"/>
      <w:r w:rsidRPr="00460025">
        <w:t>blackberrys</w:t>
      </w:r>
      <w:proofErr w:type="spellEnd"/>
      <w:r w:rsidRPr="00460025">
        <w:t xml:space="preserve">, </w:t>
      </w:r>
      <w:proofErr w:type="spellStart"/>
      <w:r w:rsidRPr="00460025">
        <w:t>iphones</w:t>
      </w:r>
      <w:proofErr w:type="spellEnd"/>
      <w:r w:rsidRPr="00460025">
        <w:t xml:space="preserve">, </w:t>
      </w:r>
      <w:proofErr w:type="spellStart"/>
      <w:r w:rsidRPr="00460025">
        <w:t>ipads</w:t>
      </w:r>
      <w:proofErr w:type="spellEnd"/>
      <w:r w:rsidRPr="00460025">
        <w:t xml:space="preserve">, </w:t>
      </w:r>
      <w:proofErr w:type="spellStart"/>
      <w:r w:rsidRPr="00460025">
        <w:t>etc</w:t>
      </w:r>
      <w:proofErr w:type="spellEnd"/>
      <w:r w:rsidRPr="00460025">
        <w:t>).</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lastRenderedPageBreak/>
        <w:t xml:space="preserve">Usar los reproductores adecuados para la reproducción en cada plataforma (Flash, </w:t>
      </w:r>
      <w:proofErr w:type="spellStart"/>
      <w:r>
        <w:t>Quicktime</w:t>
      </w:r>
      <w:proofErr w:type="spellEnd"/>
      <w:r>
        <w:t>,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545890"/>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proofErr w:type="spellStart"/>
      <w:r w:rsidR="00310055" w:rsidRPr="00460025">
        <w:rPr>
          <w:lang w:val="es-ES"/>
        </w:rPr>
        <w:t>Subversi</w:t>
      </w:r>
      <w:r w:rsidR="00413211" w:rsidRPr="00460025">
        <w:rPr>
          <w:lang w:val="es-ES"/>
        </w:rPr>
        <w:t>o</w:t>
      </w:r>
      <w:r w:rsidR="00310055" w:rsidRPr="00460025">
        <w:rPr>
          <w:lang w:val="es-ES"/>
        </w:rPr>
        <w:t>n</w:t>
      </w:r>
      <w:proofErr w:type="spellEnd"/>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proofErr w:type="spellStart"/>
      <w:r w:rsidR="009025FA">
        <w:rPr>
          <w:lang w:val="es-ES"/>
        </w:rPr>
        <w:t>Subversion</w:t>
      </w:r>
      <w:proofErr w:type="spellEnd"/>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545891"/>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 xml:space="preserve">Investigación de </w:t>
            </w:r>
            <w:proofErr w:type="spellStart"/>
            <w:r w:rsidRPr="00E904C8">
              <w:rPr>
                <w:sz w:val="20"/>
                <w:szCs w:val="20"/>
              </w:rPr>
              <w:t>frameworks</w:t>
            </w:r>
            <w:proofErr w:type="spellEnd"/>
            <w:r w:rsidRPr="00E904C8">
              <w:rPr>
                <w:sz w:val="20"/>
                <w:szCs w:val="20"/>
              </w:rPr>
              <w:t xml:space="preserve">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Modelamiento del </w:t>
            </w:r>
            <w:proofErr w:type="spellStart"/>
            <w:r w:rsidRPr="00E904C8">
              <w:rPr>
                <w:sz w:val="20"/>
                <w:szCs w:val="20"/>
              </w:rPr>
              <w:t>framework</w:t>
            </w:r>
            <w:proofErr w:type="spellEnd"/>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 xml:space="preserve">hacer pruebas del </w:t>
            </w:r>
            <w:proofErr w:type="spellStart"/>
            <w:r w:rsidRPr="00E904C8">
              <w:rPr>
                <w:sz w:val="20"/>
                <w:szCs w:val="20"/>
              </w:rPr>
              <w:t>framework</w:t>
            </w:r>
            <w:proofErr w:type="spellEnd"/>
            <w:r w:rsidRPr="00E904C8">
              <w:rPr>
                <w:sz w:val="20"/>
                <w:szCs w:val="20"/>
              </w:rPr>
              <w:t xml:space="preserve">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 xml:space="preserve">Lanzamientos de pequeños prototipos para verificar comportamiento del </w:t>
            </w:r>
            <w:proofErr w:type="spellStart"/>
            <w:r w:rsidRPr="00E904C8">
              <w:rPr>
                <w:sz w:val="20"/>
                <w:szCs w:val="20"/>
              </w:rPr>
              <w:t>framework</w:t>
            </w:r>
            <w:proofErr w:type="spellEnd"/>
            <w:r w:rsidRPr="00E904C8">
              <w:rPr>
                <w:sz w:val="20"/>
                <w:szCs w:val="20"/>
              </w:rPr>
              <w:t>.</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w:t>
            </w:r>
            <w:r w:rsidR="009E3122">
              <w:rPr>
                <w:sz w:val="20"/>
                <w:szCs w:val="20"/>
              </w:rPr>
              <w:t xml:space="preserve"> </w:t>
            </w: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firstRow="0" w:lastRow="0" w:firstColumn="0" w:lastColumn="0" w:noHBand="0" w:noVBand="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545892"/>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80545893"/>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w:t>
      </w:r>
      <w:proofErr w:type="spellStart"/>
      <w:r>
        <w:rPr>
          <w:b/>
        </w:rPr>
        <w:t>transcodificación</w:t>
      </w:r>
      <w:proofErr w:type="spellEnd"/>
      <w:r>
        <w:rPr>
          <w:b/>
        </w:rPr>
        <w:t xml:space="preserve"> del contenido: </w:t>
      </w:r>
      <w:r>
        <w:t>un sistema UMA requiere incorporar métodos de adaptación del contenido original a los recursos de la sesión y preferencias del usuario, tales como cambios de formato, reducción de tasa de bits, velocidad de reproducción o cambio de modalidad (</w:t>
      </w:r>
      <w:proofErr w:type="spellStart"/>
      <w:r>
        <w:rPr>
          <w:i/>
        </w:rPr>
        <w:t>transmoding</w:t>
      </w:r>
      <w:proofErr w:type="spellEnd"/>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075ADF">
        <w:fldChar w:fldCharType="begin"/>
      </w:r>
      <w:r>
        <w:instrText xml:space="preserve"> SEQ Ilustración \* ARABIC </w:instrText>
      </w:r>
      <w:r w:rsidR="00075ADF">
        <w:fldChar w:fldCharType="separate"/>
      </w:r>
      <w:r w:rsidR="00134FCB">
        <w:rPr>
          <w:noProof/>
        </w:rPr>
        <w:t>2</w:t>
      </w:r>
      <w:r w:rsidR="00075ADF">
        <w:fldChar w:fldCharType="end"/>
      </w:r>
      <w:r>
        <w:t xml:space="preserve"> - </w:t>
      </w:r>
      <w:r w:rsidRPr="00464E84">
        <w:t>Adaptación de cont</w:t>
      </w:r>
      <w:r>
        <w:t>enidos para un acceso universal</w:t>
      </w:r>
      <w:bookmarkEnd w:id="13"/>
      <w:bookmarkEnd w:id="14"/>
    </w:p>
    <w:p w:rsidR="009A106D" w:rsidRPr="00460025" w:rsidRDefault="00F231A4" w:rsidP="00460025">
      <w:pPr>
        <w:pStyle w:val="Ttulo7"/>
        <w:rPr>
          <w:lang w:val="es-CL"/>
        </w:rPr>
      </w:pPr>
      <w:hyperlink r:id="rId21"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545894"/>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eventualmente en el cliente (</w:t>
      </w:r>
      <w:proofErr w:type="spellStart"/>
      <w:r w:rsidR="006D1380">
        <w:rPr>
          <w:lang w:val="es-ES"/>
        </w:rPr>
        <w:t>javascript</w:t>
      </w:r>
      <w:proofErr w:type="spellEnd"/>
      <w:r w:rsidR="006D1380">
        <w:rPr>
          <w:lang w:val="es-ES"/>
        </w:rPr>
        <w:t xml:space="preserve">).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545895"/>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w:t>
      </w:r>
      <w:proofErr w:type="spellStart"/>
      <w:r w:rsidR="000A1BB0">
        <w:rPr>
          <w:szCs w:val="24"/>
          <w:lang w:val="es-ES"/>
        </w:rPr>
        <w:t>Object</w:t>
      </w:r>
      <w:proofErr w:type="spellEnd"/>
      <w:r w:rsidR="000A1BB0">
        <w:rPr>
          <w:szCs w:val="24"/>
          <w:lang w:val="es-ES"/>
        </w:rPr>
        <w:t xml:space="preserve"> Access </w:t>
      </w:r>
      <w:proofErr w:type="spellStart"/>
      <w:r w:rsidR="000A1BB0">
        <w:rPr>
          <w:szCs w:val="24"/>
          <w:lang w:val="es-ES"/>
        </w:rPr>
        <w:t>Protocol</w:t>
      </w:r>
      <w:proofErr w:type="spellEnd"/>
      <w:r w:rsidR="000A1BB0">
        <w:rPr>
          <w:szCs w:val="24"/>
          <w:lang w:val="es-ES"/>
        </w:rPr>
        <w:t xml:space="preserve">)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proofErr w:type="spellStart"/>
      <w:r>
        <w:rPr>
          <w:szCs w:val="24"/>
          <w:lang w:val="es-ES"/>
        </w:rPr>
        <w:t>Soap</w:t>
      </w:r>
      <w:proofErr w:type="spellEnd"/>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075ADF">
        <w:fldChar w:fldCharType="begin"/>
      </w:r>
      <w:r>
        <w:instrText xml:space="preserve"> SEQ Ilustración \* ARABIC </w:instrText>
      </w:r>
      <w:r w:rsidR="00075ADF">
        <w:fldChar w:fldCharType="separate"/>
      </w:r>
      <w:r w:rsidR="00134FCB">
        <w:rPr>
          <w:noProof/>
        </w:rPr>
        <w:t>3</w:t>
      </w:r>
      <w:r w:rsidR="00075ADF">
        <w:fldChar w:fldCharType="end"/>
      </w:r>
      <w:r>
        <w:t xml:space="preserve"> - </w:t>
      </w:r>
      <w:r w:rsidRPr="001D0396">
        <w:t>Esquema SOAP seg</w:t>
      </w:r>
      <w:r w:rsidR="00F8658A">
        <w:t>ú</w:t>
      </w:r>
      <w:r w:rsidRPr="001D0396">
        <w:t>n la W3C</w:t>
      </w:r>
      <w:bookmarkEnd w:id="19"/>
      <w:bookmarkEnd w:id="20"/>
    </w:p>
    <w:p w:rsidR="009A106D" w:rsidRPr="00460025" w:rsidRDefault="00F231A4"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545896"/>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w:t>
      </w:r>
      <w:proofErr w:type="spellStart"/>
      <w:r w:rsidR="000B4A00">
        <w:rPr>
          <w:szCs w:val="24"/>
          <w:lang w:val="es-ES"/>
        </w:rPr>
        <w:t>Representational</w:t>
      </w:r>
      <w:proofErr w:type="spellEnd"/>
      <w:r w:rsidR="008626F7">
        <w:rPr>
          <w:szCs w:val="24"/>
          <w:lang w:val="es-ES"/>
        </w:rPr>
        <w:t xml:space="preserve"> </w:t>
      </w:r>
      <w:proofErr w:type="spellStart"/>
      <w:r w:rsidR="000B4A00">
        <w:rPr>
          <w:szCs w:val="24"/>
          <w:lang w:val="es-ES"/>
        </w:rPr>
        <w:t>State</w:t>
      </w:r>
      <w:proofErr w:type="spellEnd"/>
      <w:r w:rsidR="000B4A00">
        <w:rPr>
          <w:szCs w:val="24"/>
          <w:lang w:val="es-ES"/>
        </w:rPr>
        <w:t xml:space="preserv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w:t>
      </w:r>
      <w:proofErr w:type="spellStart"/>
      <w:r>
        <w:t>direccionable</w:t>
      </w:r>
      <w:proofErr w:type="spellEnd"/>
      <w:r w:rsidR="008626F7">
        <w:t xml:space="preserve"> </w:t>
      </w:r>
      <w:r w:rsidR="00F8658A">
        <w:t>ú</w:t>
      </w:r>
      <w:r>
        <w:t xml:space="preserve">nicamente a través de su </w:t>
      </w:r>
      <w:proofErr w:type="spellStart"/>
      <w:r>
        <w:t>url</w:t>
      </w:r>
      <w:proofErr w:type="spellEnd"/>
      <w:r>
        <w:t>.</w:t>
      </w:r>
    </w:p>
    <w:p w:rsidR="001B5244" w:rsidRPr="000B4A00" w:rsidRDefault="000B4A00" w:rsidP="000B4A00">
      <w:pPr>
        <w:numPr>
          <w:ilvl w:val="0"/>
          <w:numId w:val="21"/>
        </w:numPr>
        <w:rPr>
          <w:szCs w:val="24"/>
          <w:lang w:val="es-ES"/>
        </w:rPr>
      </w:pPr>
      <w:r>
        <w:t xml:space="preserve">El </w:t>
      </w:r>
      <w:r w:rsidRPr="000B4A00">
        <w:t xml:space="preserve">uso de </w:t>
      </w:r>
      <w:proofErr w:type="spellStart"/>
      <w:r w:rsidRPr="000B4A00">
        <w:t>hipermedios</w:t>
      </w:r>
      <w:proofErr w:type="spellEnd"/>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545897"/>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proofErr w:type="spellStart"/>
      <w:r w:rsidR="000F1DB4">
        <w:rPr>
          <w:szCs w:val="24"/>
          <w:lang w:val="es-ES"/>
        </w:rPr>
        <w:t>SiteSumaryor</w:t>
      </w:r>
      <w:proofErr w:type="spellEnd"/>
      <w:r w:rsidR="008626F7">
        <w:rPr>
          <w:szCs w:val="24"/>
          <w:lang w:val="es-ES"/>
        </w:rPr>
        <w:t xml:space="preserve"> </w:t>
      </w:r>
      <w:proofErr w:type="spellStart"/>
      <w:r w:rsidR="000F1DB4">
        <w:rPr>
          <w:szCs w:val="24"/>
          <w:lang w:val="es-ES"/>
        </w:rPr>
        <w:t>RichSite</w:t>
      </w:r>
      <w:proofErr w:type="spellEnd"/>
      <w:r w:rsidR="008626F7">
        <w:rPr>
          <w:szCs w:val="24"/>
          <w:lang w:val="es-ES"/>
        </w:rPr>
        <w:t xml:space="preserve"> </w:t>
      </w:r>
      <w:proofErr w:type="spellStart"/>
      <w:r w:rsidR="000F1DB4">
        <w:rPr>
          <w:szCs w:val="24"/>
          <w:lang w:val="es-ES"/>
        </w:rPr>
        <w:t>Sumary</w:t>
      </w:r>
      <w:proofErr w:type="spellEnd"/>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075ADF">
        <w:fldChar w:fldCharType="begin"/>
      </w:r>
      <w:r>
        <w:instrText xml:space="preserve"> SEQ Ilustración \* ARABIC </w:instrText>
      </w:r>
      <w:r w:rsidR="00075ADF">
        <w:fldChar w:fldCharType="separate"/>
      </w:r>
      <w:r w:rsidR="00134FCB">
        <w:rPr>
          <w:noProof/>
        </w:rPr>
        <w:t>4</w:t>
      </w:r>
      <w:r w:rsidR="00075ADF">
        <w:fldChar w:fldCharType="end"/>
      </w:r>
      <w:r>
        <w:t xml:space="preserve"> - </w:t>
      </w:r>
      <w:r w:rsidRPr="008D05B2">
        <w:t>Esquema del funcionamiento de RSS</w:t>
      </w:r>
      <w:bookmarkEnd w:id="23"/>
    </w:p>
    <w:p w:rsidR="000262D2" w:rsidRDefault="00F231A4"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545898"/>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proofErr w:type="spellStart"/>
      <w:r w:rsidR="00AC2D2B">
        <w:rPr>
          <w:szCs w:val="24"/>
          <w:lang w:val="es-ES"/>
        </w:rPr>
        <w:t>xml</w:t>
      </w:r>
      <w:proofErr w:type="spellEnd"/>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075ADF">
        <w:fldChar w:fldCharType="begin"/>
      </w:r>
      <w:r>
        <w:instrText xml:space="preserve"> SEQ Ilustración \* ARABIC </w:instrText>
      </w:r>
      <w:r w:rsidR="00075ADF">
        <w:fldChar w:fldCharType="separate"/>
      </w:r>
      <w:r w:rsidR="00134FCB">
        <w:rPr>
          <w:noProof/>
        </w:rPr>
        <w:t>5</w:t>
      </w:r>
      <w:r w:rsidR="00075ADF">
        <w:fldChar w:fldCharType="end"/>
      </w:r>
      <w:r>
        <w:t xml:space="preserve"> - </w:t>
      </w:r>
      <w:r w:rsidRPr="00E46373">
        <w:t>Esquema de XML Orientado a MVC</w:t>
      </w:r>
      <w:bookmarkEnd w:id="25"/>
      <w:bookmarkEnd w:id="26"/>
    </w:p>
    <w:p w:rsidR="00AC2D2B" w:rsidRDefault="00F231A4"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545899"/>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545900"/>
      <w:r w:rsidR="00D23AE3">
        <w:rPr>
          <w:lang w:val="es-ES"/>
        </w:rPr>
        <w:lastRenderedPageBreak/>
        <w:t>2</w:t>
      </w:r>
      <w:r w:rsidR="007C0EE8">
        <w:rPr>
          <w:lang w:val="es-ES"/>
        </w:rPr>
        <w:t>.</w:t>
      </w:r>
      <w:r w:rsidR="00D23AE3">
        <w:rPr>
          <w:lang w:val="es-ES"/>
        </w:rPr>
        <w:t>3</w:t>
      </w:r>
      <w:r w:rsidR="007C0EE8">
        <w:rPr>
          <w:lang w:val="es-ES"/>
        </w:rPr>
        <w:t xml:space="preserve">.2. </w:t>
      </w:r>
      <w:proofErr w:type="spellStart"/>
      <w:r w:rsidR="007C0EE8">
        <w:rPr>
          <w:lang w:val="es-ES"/>
        </w:rPr>
        <w:t>Stream</w:t>
      </w:r>
      <w:bookmarkEnd w:id="28"/>
      <w:bookmarkEnd w:id="29"/>
      <w:proofErr w:type="spellEnd"/>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proofErr w:type="spellStart"/>
      <w:r w:rsidR="00427C5E" w:rsidRPr="00460025">
        <w:rPr>
          <w:b/>
          <w:lang w:val="es-ES"/>
        </w:rPr>
        <w:t>stream</w:t>
      </w:r>
      <w:proofErr w:type="spellEnd"/>
      <w:r>
        <w:rPr>
          <w:lang w:val="es-ES"/>
        </w:rPr>
        <w:t>.</w:t>
      </w:r>
    </w:p>
    <w:p w:rsidR="007C0EE8" w:rsidRDefault="005E1AF4" w:rsidP="001667D4">
      <w:pPr>
        <w:rPr>
          <w:szCs w:val="24"/>
        </w:rPr>
      </w:pPr>
      <w:proofErr w:type="spellStart"/>
      <w:r>
        <w:rPr>
          <w:szCs w:val="24"/>
        </w:rPr>
        <w:t>Stream</w:t>
      </w:r>
      <w:proofErr w:type="spellEnd"/>
      <w:r>
        <w:rPr>
          <w:szCs w:val="24"/>
        </w:rPr>
        <w:t xml:space="preserve">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 xml:space="preserve">Existen dos modos de realizar </w:t>
      </w:r>
      <w:proofErr w:type="spellStart"/>
      <w:r>
        <w:rPr>
          <w:szCs w:val="24"/>
        </w:rPr>
        <w:t>Streaming</w:t>
      </w:r>
      <w:proofErr w:type="spellEnd"/>
      <w:r>
        <w:rPr>
          <w:szCs w:val="24"/>
        </w:rPr>
        <w:t xml:space="preserve"> de video: HTTP </w:t>
      </w:r>
      <w:proofErr w:type="spellStart"/>
      <w:r>
        <w:rPr>
          <w:szCs w:val="24"/>
        </w:rPr>
        <w:t>Delivery</w:t>
      </w:r>
      <w:proofErr w:type="spellEnd"/>
      <w:r>
        <w:rPr>
          <w:szCs w:val="24"/>
        </w:rPr>
        <w:t xml:space="preserve"> y </w:t>
      </w:r>
      <w:proofErr w:type="spellStart"/>
      <w:r>
        <w:rPr>
          <w:szCs w:val="24"/>
        </w:rPr>
        <w:t>Streaming</w:t>
      </w:r>
      <w:proofErr w:type="spellEnd"/>
      <w:r>
        <w:rPr>
          <w:szCs w:val="24"/>
        </w:rPr>
        <w:t>.</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545901"/>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 xml:space="preserve">HTTP </w:t>
      </w:r>
      <w:proofErr w:type="spellStart"/>
      <w:r w:rsidR="007C0EE8">
        <w:rPr>
          <w:lang w:val="es-ES"/>
        </w:rPr>
        <w:t>Delivery</w:t>
      </w:r>
      <w:bookmarkEnd w:id="30"/>
      <w:bookmarkEnd w:id="31"/>
      <w:proofErr w:type="spellEnd"/>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 xml:space="preserve">Esta forma de entrega de archivos también es conocida como HTTP </w:t>
      </w:r>
      <w:proofErr w:type="spellStart"/>
      <w:r>
        <w:rPr>
          <w:szCs w:val="24"/>
        </w:rPr>
        <w:t>Streaming</w:t>
      </w:r>
      <w:proofErr w:type="spellEnd"/>
      <w:r>
        <w:rPr>
          <w:szCs w:val="24"/>
        </w:rPr>
        <w:t xml:space="preserve">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 xml:space="preserve">Técnicamente este método no es </w:t>
      </w:r>
      <w:proofErr w:type="spellStart"/>
      <w:r>
        <w:rPr>
          <w:szCs w:val="24"/>
        </w:rPr>
        <w:t>Streaming</w:t>
      </w:r>
      <w:proofErr w:type="spellEnd"/>
      <w:r>
        <w:rPr>
          <w:szCs w:val="24"/>
        </w:rPr>
        <w:t xml:space="preserve">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545902"/>
      <w:r>
        <w:t>2</w:t>
      </w:r>
      <w:r w:rsidR="007C0EE8" w:rsidRPr="002C1010">
        <w:t>.</w:t>
      </w:r>
      <w:r>
        <w:t>3</w:t>
      </w:r>
      <w:r w:rsidR="007C0EE8" w:rsidRPr="002C1010">
        <w:t>.</w:t>
      </w:r>
      <w:r w:rsidR="00246C1A">
        <w:t>2.2</w:t>
      </w:r>
      <w:r w:rsidR="001667D4">
        <w:t>.</w:t>
      </w:r>
      <w:r w:rsidR="0064191E">
        <w:t xml:space="preserve"> </w:t>
      </w:r>
      <w:proofErr w:type="spellStart"/>
      <w:r w:rsidR="007C0EE8" w:rsidRPr="002C1010">
        <w:t>Streaming</w:t>
      </w:r>
      <w:bookmarkEnd w:id="32"/>
      <w:proofErr w:type="spellEnd"/>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w:t>
      </w:r>
      <w:proofErr w:type="spellStart"/>
      <w:r w:rsidR="007C0EE8" w:rsidRPr="00AF1ECE">
        <w:t>Stream</w:t>
      </w:r>
      <w:proofErr w:type="spellEnd"/>
      <w:r w:rsidR="007C0EE8" w:rsidRPr="00AF1ECE">
        <w:t xml:space="preserve">  debe ser transmitido de modo que cualquiera </w:t>
      </w:r>
      <w:r w:rsidR="00134FCB">
        <w:t xml:space="preserve">se </w:t>
      </w:r>
      <w:r w:rsidR="007C0EE8" w:rsidRPr="00AF1ECE">
        <w:t xml:space="preserve">pueda conectar con él en cualquier momento, y no solo al principio de la transmisión. El </w:t>
      </w:r>
      <w:proofErr w:type="spellStart"/>
      <w:r w:rsidR="007C0EE8" w:rsidRPr="00AF1ECE">
        <w:t>Streaming</w:t>
      </w:r>
      <w:proofErr w:type="spellEnd"/>
      <w:r w:rsidR="007C0EE8" w:rsidRPr="00AF1ECE">
        <w:t xml:space="preserve"> de video funciona de manera diferente al HTTP </w:t>
      </w:r>
      <w:proofErr w:type="spellStart"/>
      <w:r w:rsidR="007C0EE8" w:rsidRPr="00AF1ECE">
        <w:t>Delivery</w:t>
      </w:r>
      <w:proofErr w:type="spellEnd"/>
      <w:r w:rsidR="007C0EE8" w:rsidRPr="00AF1ECE">
        <w:t xml:space="preserve">,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 xml:space="preserve">Para realizar </w:t>
      </w:r>
      <w:proofErr w:type="spellStart"/>
      <w:r>
        <w:rPr>
          <w:szCs w:val="24"/>
        </w:rPr>
        <w:t>Streaming</w:t>
      </w:r>
      <w:proofErr w:type="spellEnd"/>
      <w:r>
        <w:rPr>
          <w:szCs w:val="24"/>
        </w:rPr>
        <w:t xml:space="preserve"> de video es necesario un servidor especializado en </w:t>
      </w:r>
      <w:proofErr w:type="spellStart"/>
      <w:r>
        <w:rPr>
          <w:szCs w:val="24"/>
        </w:rPr>
        <w:t>Streaming</w:t>
      </w:r>
      <w:proofErr w:type="spellEnd"/>
      <w:r>
        <w:rPr>
          <w:szCs w:val="24"/>
        </w:rPr>
        <w:t>.</w:t>
      </w:r>
    </w:p>
    <w:p w:rsidR="007C0EE8" w:rsidRDefault="007C0EE8" w:rsidP="007C0EE8">
      <w:pPr>
        <w:rPr>
          <w:szCs w:val="24"/>
        </w:rPr>
      </w:pPr>
    </w:p>
    <w:p w:rsidR="009A106D" w:rsidRDefault="001667D4" w:rsidP="00460025">
      <w:pPr>
        <w:pStyle w:val="Subttulo"/>
        <w:outlineLvl w:val="2"/>
        <w:rPr>
          <w:lang w:val="es-ES"/>
        </w:rPr>
      </w:pPr>
      <w:bookmarkStart w:id="33" w:name="_Toc280545903"/>
      <w:r>
        <w:rPr>
          <w:lang w:val="es-ES"/>
        </w:rPr>
        <w:t xml:space="preserve">2.3.2.3. </w:t>
      </w:r>
      <w:r w:rsidR="007C0EE8" w:rsidRPr="007E48E2">
        <w:rPr>
          <w:lang w:val="es-ES"/>
        </w:rPr>
        <w:t xml:space="preserve">Media </w:t>
      </w:r>
      <w:proofErr w:type="spellStart"/>
      <w:r w:rsidR="007C0EE8" w:rsidRPr="007E48E2">
        <w:rPr>
          <w:lang w:val="es-ES"/>
        </w:rPr>
        <w:t>Streaming</w:t>
      </w:r>
      <w:bookmarkEnd w:id="33"/>
      <w:proofErr w:type="spellEnd"/>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w:t>
      </w:r>
      <w:proofErr w:type="spellStart"/>
      <w:r>
        <w:t>Streaming</w:t>
      </w:r>
      <w:proofErr w:type="spellEnd"/>
      <w:r>
        <w:t>)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 xml:space="preserve">Los productos de media </w:t>
      </w:r>
      <w:proofErr w:type="spellStart"/>
      <w:r w:rsidRPr="00B7287C">
        <w:t>Streaming</w:t>
      </w:r>
      <w:proofErr w:type="spellEnd"/>
      <w:r w:rsidRPr="00B7287C">
        <w:t xml:space="preserve"> contemplan la distribución de contenidos tanto en la Internet. Los contenidos pueden estar almacenados previamente en un servidor (video </w:t>
      </w:r>
      <w:proofErr w:type="spellStart"/>
      <w:r w:rsidRPr="00B7287C">
        <w:t>ondemand</w:t>
      </w:r>
      <w:proofErr w:type="spellEnd"/>
      <w:r w:rsidRPr="00B7287C">
        <w:t xml:space="preserve">, media </w:t>
      </w:r>
      <w:proofErr w:type="spellStart"/>
      <w:r w:rsidRPr="00B7287C">
        <w:t>Streaming</w:t>
      </w:r>
      <w:proofErr w:type="spellEnd"/>
      <w:r w:rsidRPr="00B7287C">
        <w:t>), o crearse en el mismo momento de su difusión (</w:t>
      </w:r>
      <w:proofErr w:type="spellStart"/>
      <w:r w:rsidRPr="00B7287C">
        <w:t>live</w:t>
      </w:r>
      <w:proofErr w:type="spellEnd"/>
      <w:r w:rsidRPr="00B7287C">
        <w:t xml:space="preserve"> media </w:t>
      </w:r>
      <w:proofErr w:type="spellStart"/>
      <w:r w:rsidRPr="00B7287C">
        <w:t>Streaming</w:t>
      </w:r>
      <w:proofErr w:type="spellEnd"/>
      <w:r w:rsidRPr="00B7287C">
        <w:t>).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 xml:space="preserve">Modelo de un servicio de </w:t>
      </w:r>
      <w:proofErr w:type="spellStart"/>
      <w:r w:rsidRPr="007E48E2">
        <w:t>streaming</w:t>
      </w:r>
      <w:proofErr w:type="spellEnd"/>
    </w:p>
    <w:p w:rsidR="009A106D" w:rsidRDefault="00BA71DB" w:rsidP="00460025">
      <w:r>
        <w:rPr>
          <w:szCs w:val="24"/>
        </w:rPr>
        <w:t xml:space="preserve">El esquema convencional para la instalación de un servicio de video </w:t>
      </w:r>
      <w:proofErr w:type="spellStart"/>
      <w:r>
        <w:rPr>
          <w:szCs w:val="24"/>
        </w:rPr>
        <w:t>streaming</w:t>
      </w:r>
      <w:proofErr w:type="spellEnd"/>
      <w:r>
        <w:rPr>
          <w:szCs w:val="24"/>
        </w:rPr>
        <w:t xml:space="preserve">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075ADF">
        <w:fldChar w:fldCharType="begin"/>
      </w:r>
      <w:r>
        <w:instrText xml:space="preserve"> SEQ Ilustración \* ARABIC </w:instrText>
      </w:r>
      <w:r w:rsidR="00075ADF">
        <w:fldChar w:fldCharType="separate"/>
      </w:r>
      <w:r w:rsidR="00134FCB">
        <w:rPr>
          <w:noProof/>
        </w:rPr>
        <w:t>6</w:t>
      </w:r>
      <w:r w:rsidR="00075ADF">
        <w:fldChar w:fldCharType="end"/>
      </w:r>
      <w:r>
        <w:t xml:space="preserve"> - </w:t>
      </w:r>
      <w:r w:rsidRPr="00620C24">
        <w:t xml:space="preserve">Modelo típico de un servicio </w:t>
      </w:r>
      <w:proofErr w:type="spellStart"/>
      <w:r w:rsidRPr="00620C24">
        <w:t>streaming</w:t>
      </w:r>
      <w:bookmarkEnd w:id="35"/>
      <w:proofErr w:type="spellEnd"/>
    </w:p>
    <w:p w:rsidR="00BA71DB" w:rsidRPr="008551A5" w:rsidRDefault="00F231A4"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545904"/>
      <w:r w:rsidR="00D23AE3">
        <w:lastRenderedPageBreak/>
        <w:t>2</w:t>
      </w:r>
      <w:r w:rsidR="007C0EE8">
        <w:t>.</w:t>
      </w:r>
      <w:r w:rsidR="001B6042">
        <w:t>4</w:t>
      </w:r>
      <w:r w:rsidR="001667D4">
        <w:t>.</w:t>
      </w:r>
      <w:r w:rsidR="0064191E">
        <w:t xml:space="preserve"> </w:t>
      </w:r>
      <w:proofErr w:type="spellStart"/>
      <w:r w:rsidR="007C0EE8">
        <w:t>C</w:t>
      </w:r>
      <w:r w:rsidR="002813B8">
        <w:t>o</w:t>
      </w:r>
      <w:r w:rsidR="007C0EE8">
        <w:t>decs</w:t>
      </w:r>
      <w:proofErr w:type="spellEnd"/>
      <w:r w:rsidR="007C0EE8">
        <w:t xml:space="preserve"> de Video</w:t>
      </w:r>
      <w:bookmarkEnd w:id="34"/>
      <w:bookmarkEnd w:id="36"/>
    </w:p>
    <w:p w:rsidR="009A106D" w:rsidRDefault="00AE7A22" w:rsidP="00460025">
      <w:r>
        <w:t xml:space="preserve">Los contenidos multimedia son interpretados por </w:t>
      </w:r>
      <w:proofErr w:type="spellStart"/>
      <w:r>
        <w:t>c</w:t>
      </w:r>
      <w:r w:rsidR="002813B8">
        <w:t>o</w:t>
      </w:r>
      <w:r>
        <w:t>decs</w:t>
      </w:r>
      <w:proofErr w:type="spellEnd"/>
      <w:r>
        <w:t xml:space="preserve">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 xml:space="preserve">s con </w:t>
      </w:r>
      <w:proofErr w:type="spellStart"/>
      <w:r w:rsidR="00811CF5">
        <w:t>codecs</w:t>
      </w:r>
      <w:proofErr w:type="spellEnd"/>
      <w:r w:rsidR="00811CF5">
        <w:t xml:space="preserve">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w:t>
      </w:r>
      <w:proofErr w:type="spellStart"/>
      <w:r>
        <w:rPr>
          <w:szCs w:val="24"/>
        </w:rPr>
        <w:t>frame</w:t>
      </w:r>
      <w:proofErr w:type="spellEnd"/>
      <w:r>
        <w:rPr>
          <w:szCs w:val="24"/>
        </w:rPr>
        <w:t xml:space="preserv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545905"/>
      <w:r>
        <w:rPr>
          <w:lang w:val="es-ES"/>
        </w:rPr>
        <w:lastRenderedPageBreak/>
        <w:t>2.4.1.</w:t>
      </w:r>
      <w:r w:rsidRPr="007E48E2">
        <w:rPr>
          <w:lang w:val="es-ES"/>
        </w:rPr>
        <w:t xml:space="preserve"> H263 </w:t>
      </w:r>
      <w:proofErr w:type="spellStart"/>
      <w:r w:rsidRPr="007E48E2">
        <w:rPr>
          <w:lang w:val="es-ES"/>
        </w:rPr>
        <w:t>Sorenson</w:t>
      </w:r>
      <w:bookmarkEnd w:id="37"/>
      <w:proofErr w:type="spellEnd"/>
    </w:p>
    <w:p w:rsidR="00B87A91" w:rsidRDefault="00B87A91" w:rsidP="00B87A91">
      <w:pPr>
        <w:rPr>
          <w:szCs w:val="24"/>
        </w:rPr>
      </w:pPr>
      <w:r>
        <w:rPr>
          <w:szCs w:val="24"/>
        </w:rPr>
        <w:t xml:space="preserve">También llamado </w:t>
      </w:r>
      <w:proofErr w:type="spellStart"/>
      <w:r>
        <w:rPr>
          <w:szCs w:val="24"/>
        </w:rPr>
        <w:t>Sorenson</w:t>
      </w:r>
      <w:proofErr w:type="spellEnd"/>
      <w:r>
        <w:rPr>
          <w:szCs w:val="24"/>
        </w:rPr>
        <w:t xml:space="preserve"> Video Códec, </w:t>
      </w:r>
      <w:proofErr w:type="spellStart"/>
      <w:r>
        <w:rPr>
          <w:szCs w:val="24"/>
        </w:rPr>
        <w:t>Sorenson</w:t>
      </w:r>
      <w:proofErr w:type="spellEnd"/>
      <w:r>
        <w:rPr>
          <w:szCs w:val="24"/>
        </w:rPr>
        <w:t xml:space="preserve"> video </w:t>
      </w:r>
      <w:proofErr w:type="spellStart"/>
      <w:proofErr w:type="gramStart"/>
      <w:r>
        <w:rPr>
          <w:szCs w:val="24"/>
        </w:rPr>
        <w:t>Quantizer</w:t>
      </w:r>
      <w:proofErr w:type="spellEnd"/>
      <w:r>
        <w:rPr>
          <w:szCs w:val="24"/>
        </w:rPr>
        <w:t>(</w:t>
      </w:r>
      <w:proofErr w:type="gramEnd"/>
      <w:r>
        <w:rPr>
          <w:szCs w:val="24"/>
        </w:rPr>
        <w:t xml:space="preserve">SVQ), es un códec de video digital desarrollado por la empresa </w:t>
      </w:r>
      <w:proofErr w:type="spellStart"/>
      <w:r>
        <w:rPr>
          <w:szCs w:val="24"/>
        </w:rPr>
        <w:t>Sorenson</w:t>
      </w:r>
      <w:proofErr w:type="spellEnd"/>
      <w:r>
        <w:rPr>
          <w:szCs w:val="24"/>
        </w:rPr>
        <w:t xml:space="preserve"> media. Este códec es utilizado en formatos de video como </w:t>
      </w:r>
      <w:proofErr w:type="spellStart"/>
      <w:r>
        <w:rPr>
          <w:szCs w:val="24"/>
        </w:rPr>
        <w:t>Apple’s</w:t>
      </w:r>
      <w:proofErr w:type="spellEnd"/>
      <w:r>
        <w:rPr>
          <w:szCs w:val="24"/>
        </w:rPr>
        <w:t xml:space="preserve">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proofErr w:type="gramStart"/>
      <w:r>
        <w:rPr>
          <w:szCs w:val="24"/>
        </w:rPr>
        <w:t>:amenaza</w:t>
      </w:r>
      <w:proofErr w:type="gramEnd"/>
      <w:r>
        <w:rPr>
          <w:szCs w:val="24"/>
        </w:rPr>
        <w:t xml:space="preserve"> fantasma”  en 1999. La versión de QuickTime 5.0.2, que incorporaba la 3 versión del códec de </w:t>
      </w:r>
      <w:proofErr w:type="spellStart"/>
      <w:r>
        <w:rPr>
          <w:szCs w:val="24"/>
        </w:rPr>
        <w:t>sorenson</w:t>
      </w:r>
      <w:proofErr w:type="spellEnd"/>
      <w:r>
        <w:rPr>
          <w:szCs w:val="24"/>
        </w:rPr>
        <w:t xml:space="preserve">, fue la única en incluir exclusivamente este códec ya que Apple decidió migrar a sistemas de codificación propietarios de la empresa. La nueva versión de </w:t>
      </w:r>
      <w:proofErr w:type="spellStart"/>
      <w:r>
        <w:rPr>
          <w:szCs w:val="24"/>
        </w:rPr>
        <w:t>Sorenson</w:t>
      </w:r>
      <w:proofErr w:type="spellEnd"/>
      <w:r>
        <w:rPr>
          <w:szCs w:val="24"/>
        </w:rPr>
        <w:t xml:space="preserve"> códec llamada </w:t>
      </w:r>
      <w:proofErr w:type="spellStart"/>
      <w:r>
        <w:rPr>
          <w:szCs w:val="24"/>
        </w:rPr>
        <w:t>SorensonSpark</w:t>
      </w:r>
      <w:proofErr w:type="spellEnd"/>
      <w:r>
        <w:rPr>
          <w:szCs w:val="24"/>
        </w:rPr>
        <w:t xml:space="preserve">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545906"/>
      <w:r>
        <w:t>2.4.</w:t>
      </w:r>
      <w:r w:rsidR="00B87A91">
        <w:t>2</w:t>
      </w:r>
      <w:r>
        <w:t>. H264 Mpeg-4 Parte 10</w:t>
      </w:r>
      <w:bookmarkEnd w:id="38"/>
    </w:p>
    <w:p w:rsidR="007C0EE8" w:rsidRDefault="007C0EE8" w:rsidP="007C0EE8">
      <w:pPr>
        <w:rPr>
          <w:szCs w:val="24"/>
          <w:lang w:val="es-ES"/>
        </w:rPr>
      </w:pPr>
      <w:r>
        <w:rPr>
          <w:szCs w:val="24"/>
          <w:lang w:val="es-ES"/>
        </w:rPr>
        <w:t xml:space="preserve">Algoritmo de codificación de video también llamado MPG-4 parte 10 AVC. Creado específicamente para uso de video conferencias o Internet. Fue adaptado para ser usado con video de alta calidad manteniendo las propiedades de </w:t>
      </w:r>
      <w:proofErr w:type="spellStart"/>
      <w:r>
        <w:rPr>
          <w:szCs w:val="24"/>
          <w:lang w:val="es-ES"/>
        </w:rPr>
        <w:t>transportabilidad</w:t>
      </w:r>
      <w:proofErr w:type="spellEnd"/>
      <w:r>
        <w:rPr>
          <w:szCs w:val="24"/>
          <w:lang w:val="es-ES"/>
        </w:rPr>
        <w:t xml:space="preserve"> por internet</w:t>
      </w:r>
      <w:r w:rsidR="00F35580">
        <w:rPr>
          <w:szCs w:val="24"/>
          <w:lang w:val="es-ES"/>
        </w:rPr>
        <w:t>.</w:t>
      </w:r>
    </w:p>
    <w:p w:rsidR="009A106D" w:rsidRDefault="007C0EE8" w:rsidP="00460025">
      <w:pPr>
        <w:pStyle w:val="Subttulo"/>
      </w:pPr>
      <w:r>
        <w:br w:type="page"/>
      </w:r>
      <w:r w:rsidR="00B44AE1">
        <w:lastRenderedPageBreak/>
        <w:t xml:space="preserve">2.4.3. </w:t>
      </w:r>
      <w:proofErr w:type="spellStart"/>
      <w:r w:rsidR="00B44AE1">
        <w:t>TrueMotion</w:t>
      </w:r>
      <w:proofErr w:type="spellEnd"/>
    </w:p>
    <w:p w:rsidR="00C7247F" w:rsidRDefault="007C0EE8" w:rsidP="00C7247F">
      <w:r>
        <w:rPr>
          <w:szCs w:val="24"/>
        </w:rPr>
        <w:t xml:space="preserve">Códec de video desarrollado por la empresa On2 </w:t>
      </w:r>
      <w:proofErr w:type="spellStart"/>
      <w:r>
        <w:rPr>
          <w:szCs w:val="24"/>
        </w:rPr>
        <w:t>technologies</w:t>
      </w:r>
      <w:proofErr w:type="spellEnd"/>
      <w:r>
        <w:rPr>
          <w:szCs w:val="24"/>
        </w:rPr>
        <w:t xml:space="preserve">  principalmente para juego de consolas y PC pero esta tecnología fue migrada por la empresa para la aplicación de </w:t>
      </w:r>
      <w:proofErr w:type="spellStart"/>
      <w:r>
        <w:rPr>
          <w:szCs w:val="24"/>
        </w:rPr>
        <w:t>Streaming</w:t>
      </w:r>
      <w:proofErr w:type="spellEnd"/>
      <w:r>
        <w:rPr>
          <w:szCs w:val="24"/>
        </w:rPr>
        <w:t xml:space="preserve"> de video de otras empresas como Adobe, Apple, </w:t>
      </w:r>
      <w:proofErr w:type="spellStart"/>
      <w:r>
        <w:rPr>
          <w:szCs w:val="24"/>
        </w:rPr>
        <w:t>Skype</w:t>
      </w:r>
      <w:proofErr w:type="spellEnd"/>
      <w:r>
        <w:rPr>
          <w:szCs w:val="24"/>
        </w:rPr>
        <w:t xml:space="preserve"> y </w:t>
      </w:r>
      <w:proofErr w:type="spellStart"/>
      <w:r>
        <w:rPr>
          <w:szCs w:val="24"/>
        </w:rPr>
        <w:t>AoL</w:t>
      </w:r>
      <w:proofErr w:type="spellEnd"/>
      <w:r>
        <w:rPr>
          <w:szCs w:val="24"/>
        </w:rPr>
        <w:t xml:space="preserve">. </w:t>
      </w:r>
    </w:p>
    <w:p w:rsidR="009A106D" w:rsidRDefault="00C7247F" w:rsidP="00460025">
      <w:pPr>
        <w:pStyle w:val="Subttulo"/>
        <w:outlineLvl w:val="2"/>
      </w:pPr>
      <w:bookmarkStart w:id="39" w:name="_Toc280545907"/>
      <w:r>
        <w:t xml:space="preserve">2.4.4. OGG </w:t>
      </w:r>
      <w:proofErr w:type="spellStart"/>
      <w:r>
        <w:t>Theora</w:t>
      </w:r>
      <w:bookmarkEnd w:id="39"/>
      <w:proofErr w:type="spellEnd"/>
    </w:p>
    <w:p w:rsidR="007C0EE8" w:rsidRDefault="007C0EE8" w:rsidP="00C7247F">
      <w:r>
        <w:t xml:space="preserve">Es un formato de comprensión de archivos multimedia, desarrollado por la fundación xiph.org, este formato que es libre de patentes comerciales. Está diseñado principalmente para soporte a la transmisión de videos </w:t>
      </w:r>
      <w:proofErr w:type="spellStart"/>
      <w:r>
        <w:t>on</w:t>
      </w:r>
      <w:proofErr w:type="spellEnd"/>
      <w:r>
        <w:t xml:space="preserve">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545908"/>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545909"/>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proofErr w:type="spellStart"/>
      <w:proofErr w:type="gramStart"/>
      <w:r w:rsidR="007B54DD">
        <w:rPr>
          <w:szCs w:val="24"/>
        </w:rPr>
        <w:t>A</w:t>
      </w:r>
      <w:r>
        <w:rPr>
          <w:szCs w:val="24"/>
        </w:rPr>
        <w:t>dvancedStreaming</w:t>
      </w:r>
      <w:r w:rsidR="007B54DD">
        <w:rPr>
          <w:szCs w:val="24"/>
        </w:rPr>
        <w:t>F</w:t>
      </w:r>
      <w:r>
        <w:rPr>
          <w:szCs w:val="24"/>
        </w:rPr>
        <w:t>ormat</w:t>
      </w:r>
      <w:proofErr w:type="spellEnd"/>
      <w:r>
        <w:rPr>
          <w:szCs w:val="24"/>
        </w:rPr>
        <w:t>(</w:t>
      </w:r>
      <w:proofErr w:type="gramEnd"/>
      <w:r>
        <w:rPr>
          <w:szCs w:val="24"/>
        </w:rPr>
        <w: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proofErr w:type="gramStart"/>
      <w:r>
        <w:rPr>
          <w:lang w:val="es-ES"/>
        </w:rPr>
        <w:t>.</w:t>
      </w:r>
      <w:r w:rsidR="007C0EE8" w:rsidRPr="007E48E2">
        <w:rPr>
          <w:lang w:val="es-ES"/>
        </w:rPr>
        <w:t>VP8</w:t>
      </w:r>
      <w:bookmarkEnd w:id="42"/>
      <w:proofErr w:type="gramEnd"/>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w:t>
      </w:r>
      <w:proofErr w:type="spellStart"/>
      <w:r>
        <w:rPr>
          <w:szCs w:val="24"/>
        </w:rPr>
        <w:t>Lesser</w:t>
      </w:r>
      <w:proofErr w:type="spellEnd"/>
      <w:r>
        <w:rPr>
          <w:szCs w:val="24"/>
        </w:rPr>
        <w:t xml:space="preserve"> General </w:t>
      </w:r>
      <w:proofErr w:type="spellStart"/>
      <w:r>
        <w:rPr>
          <w:szCs w:val="24"/>
        </w:rPr>
        <w:t>PublicLicense</w:t>
      </w:r>
      <w:proofErr w:type="spellEnd"/>
      <w:r>
        <w:rPr>
          <w:szCs w:val="24"/>
        </w:rPr>
        <w:t xml:space="preserve"> en 2002 a la Fundación Xiph.org, del cual posteriormente derivó el códec de video </w:t>
      </w:r>
      <w:proofErr w:type="spellStart"/>
      <w:r>
        <w:rPr>
          <w:szCs w:val="24"/>
        </w:rPr>
        <w:t>Theora</w:t>
      </w:r>
      <w:proofErr w:type="spellEnd"/>
      <w:r>
        <w:rPr>
          <w:szCs w:val="24"/>
        </w:rPr>
        <w:t xml:space="preserve">. </w:t>
      </w:r>
    </w:p>
    <w:p w:rsidR="007C0EE8" w:rsidRDefault="007C0EE8" w:rsidP="007C0EE8">
      <w:pPr>
        <w:rPr>
          <w:szCs w:val="24"/>
        </w:rPr>
      </w:pPr>
      <w:r>
        <w:rPr>
          <w:szCs w:val="24"/>
        </w:rPr>
        <w:lastRenderedPageBreak/>
        <w:t xml:space="preserve">Junto con el lanzamiento del código fuente de VP8 también se presentó el denominado proyecto </w:t>
      </w:r>
      <w:proofErr w:type="spellStart"/>
      <w:r>
        <w:rPr>
          <w:szCs w:val="24"/>
        </w:rPr>
        <w:t>WebM</w:t>
      </w:r>
      <w:proofErr w:type="spellEnd"/>
      <w:r>
        <w:rPr>
          <w:szCs w:val="24"/>
        </w:rPr>
        <w:t>,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545910"/>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proofErr w:type="spellStart"/>
      <w:r w:rsidR="008D0162">
        <w:rPr>
          <w:szCs w:val="24"/>
        </w:rPr>
        <w:t>streaming</w:t>
      </w:r>
      <w:proofErr w:type="spellEnd"/>
      <w:r>
        <w:rPr>
          <w:szCs w:val="24"/>
        </w:rPr>
        <w:t xml:space="preserve">, a continuación serán nombrados los más </w:t>
      </w:r>
      <w:r w:rsidR="003A08DA">
        <w:rPr>
          <w:szCs w:val="24"/>
        </w:rPr>
        <w:t xml:space="preserve">usados </w:t>
      </w:r>
      <w:r>
        <w:rPr>
          <w:szCs w:val="24"/>
        </w:rPr>
        <w:t xml:space="preserve">como </w:t>
      </w:r>
      <w:proofErr w:type="spellStart"/>
      <w:r>
        <w:rPr>
          <w:szCs w:val="24"/>
        </w:rPr>
        <w:t>Quicktime</w:t>
      </w:r>
      <w:proofErr w:type="spellEnd"/>
      <w:r>
        <w:rPr>
          <w:szCs w:val="24"/>
        </w:rPr>
        <w:t>,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134FCB">
        <w:rPr>
          <w:szCs w:val="24"/>
        </w:rPr>
        <w:t xml:space="preserve"> </w:t>
      </w:r>
      <w:r w:rsidR="003F7ED8">
        <w:rPr>
          <w:szCs w:val="24"/>
        </w:rPr>
        <w:t xml:space="preserve">Flash </w:t>
      </w:r>
      <w:r>
        <w:rPr>
          <w:szCs w:val="24"/>
        </w:rPr>
        <w:t xml:space="preserve">está fuertemente amenazado con el </w:t>
      </w:r>
      <w:r w:rsidR="00A66220">
        <w:rPr>
          <w:szCs w:val="24"/>
        </w:rPr>
        <w:t xml:space="preserve">objeto </w:t>
      </w:r>
      <w:proofErr w:type="spellStart"/>
      <w:r w:rsidR="00A66220">
        <w:rPr>
          <w:szCs w:val="24"/>
        </w:rPr>
        <w:t>player</w:t>
      </w:r>
      <w:proofErr w:type="spellEnd"/>
      <w:r w:rsidR="00A66220">
        <w:rPr>
          <w:szCs w:val="24"/>
        </w:rPr>
        <w:t xml:space="preserve">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 xml:space="preserve">su no inclusión en </w:t>
      </w:r>
      <w:proofErr w:type="spellStart"/>
      <w:r w:rsidR="00056B56">
        <w:rPr>
          <w:szCs w:val="24"/>
        </w:rPr>
        <w:t>gadgets</w:t>
      </w:r>
      <w:proofErr w:type="spellEnd"/>
      <w:r w:rsidR="00056B56">
        <w:rPr>
          <w:szCs w:val="24"/>
        </w:rPr>
        <w:t xml:space="preserve">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075ADF">
        <w:fldChar w:fldCharType="begin"/>
      </w:r>
      <w:r>
        <w:instrText xml:space="preserve"> SEQ Ilustración \* ARABIC </w:instrText>
      </w:r>
      <w:r w:rsidR="00075ADF">
        <w:fldChar w:fldCharType="separate"/>
      </w:r>
      <w:r w:rsidR="00134FCB">
        <w:rPr>
          <w:noProof/>
        </w:rPr>
        <w:t>7</w:t>
      </w:r>
      <w:r w:rsidR="00075ADF">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545911"/>
      <w:r w:rsidR="003B2254">
        <w:rPr>
          <w:lang w:val="es-ES"/>
        </w:rPr>
        <w:lastRenderedPageBreak/>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w:t>
      </w:r>
      <w:proofErr w:type="spellStart"/>
      <w:r>
        <w:rPr>
          <w:szCs w:val="24"/>
        </w:rPr>
        <w:t>Streaming</w:t>
      </w:r>
      <w:proofErr w:type="spellEnd"/>
      <w:r>
        <w:rPr>
          <w:szCs w:val="24"/>
        </w:rPr>
        <w:t xml:space="preserve"> de video real, por esta razón es que su uso fue bastante difundido a mediados de la década de los 90, pero a pesar de su gran popularidad ha sido relevado por otros formatos de </w:t>
      </w:r>
      <w:proofErr w:type="spellStart"/>
      <w:r>
        <w:rPr>
          <w:szCs w:val="24"/>
        </w:rPr>
        <w:t>Streaming</w:t>
      </w:r>
      <w:proofErr w:type="spellEnd"/>
      <w:r>
        <w:rPr>
          <w:szCs w:val="24"/>
        </w:rPr>
        <w:t xml:space="preserve">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075ADF">
        <w:fldChar w:fldCharType="begin"/>
      </w:r>
      <w:r>
        <w:instrText xml:space="preserve"> SEQ Ilustración \* ARABIC </w:instrText>
      </w:r>
      <w:r w:rsidR="00075ADF">
        <w:fldChar w:fldCharType="separate"/>
      </w:r>
      <w:r w:rsidR="00134FCB">
        <w:rPr>
          <w:noProof/>
        </w:rPr>
        <w:t>8</w:t>
      </w:r>
      <w:r w:rsidR="00075ADF">
        <w:fldChar w:fldCharType="end"/>
      </w:r>
      <w:r>
        <w:t xml:space="preserve"> - Real Player 11</w:t>
      </w:r>
      <w:bookmarkEnd w:id="47"/>
      <w:bookmarkEnd w:id="48"/>
    </w:p>
    <w:p w:rsidR="00B23E60" w:rsidRDefault="00F231A4"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545912"/>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proofErr w:type="gramStart"/>
      <w:r w:rsidR="006B63DA">
        <w:rPr>
          <w:szCs w:val="24"/>
        </w:rPr>
        <w:t>aunque</w:t>
      </w:r>
      <w:proofErr w:type="gramEnd"/>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075ADF">
        <w:fldChar w:fldCharType="begin"/>
      </w:r>
      <w:r>
        <w:instrText xml:space="preserve"> SEQ Ilustración \* ARABIC </w:instrText>
      </w:r>
      <w:r w:rsidR="00075ADF">
        <w:fldChar w:fldCharType="separate"/>
      </w:r>
      <w:r w:rsidR="00134FCB">
        <w:rPr>
          <w:noProof/>
        </w:rPr>
        <w:t>9</w:t>
      </w:r>
      <w:r w:rsidR="00075ADF">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545913"/>
      <w:r>
        <w:rPr>
          <w:lang w:val="es-ES"/>
        </w:rPr>
        <w:lastRenderedPageBreak/>
        <w:t>2.</w:t>
      </w:r>
      <w:r w:rsidR="00E96DD8">
        <w:rPr>
          <w:lang w:val="es-ES"/>
        </w:rPr>
        <w:t>5.</w:t>
      </w:r>
      <w:r w:rsidR="007C0EE8" w:rsidRPr="007E48E2">
        <w:rPr>
          <w:lang w:val="es-ES"/>
        </w:rPr>
        <w:t>3</w:t>
      </w:r>
      <w:proofErr w:type="gramStart"/>
      <w:r w:rsidR="00B47582">
        <w:rPr>
          <w:lang w:val="es-ES"/>
        </w:rPr>
        <w:t>.</w:t>
      </w:r>
      <w:r w:rsidR="007C0EE8" w:rsidRPr="007E48E2">
        <w:rPr>
          <w:lang w:val="es-ES"/>
        </w:rPr>
        <w:t>Quicktime</w:t>
      </w:r>
      <w:proofErr w:type="gramEnd"/>
      <w:r w:rsidR="007C0EE8" w:rsidRPr="007E48E2">
        <w:rPr>
          <w:lang w:val="es-ES"/>
        </w:rPr>
        <w:t xml:space="preserv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w:t>
      </w:r>
      <w:proofErr w:type="spellStart"/>
      <w:r>
        <w:rPr>
          <w:szCs w:val="24"/>
        </w:rPr>
        <w:t>Streaming</w:t>
      </w:r>
      <w:proofErr w:type="spellEnd"/>
      <w:r>
        <w:rPr>
          <w:szCs w:val="24"/>
        </w:rPr>
        <w:t xml:space="preserve">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w:t>
      </w:r>
      <w:proofErr w:type="spellStart"/>
      <w:r>
        <w:rPr>
          <w:szCs w:val="24"/>
        </w:rPr>
        <w:t>mov</w:t>
      </w:r>
      <w:proofErr w:type="spellEnd"/>
      <w:r>
        <w:rPr>
          <w:szCs w:val="24"/>
        </w:rPr>
        <w:t xml:space="preserve">, las versiones más recientes soportan el códec H.264. La </w:t>
      </w:r>
      <w:r w:rsidR="00F8658A">
        <w:rPr>
          <w:szCs w:val="24"/>
        </w:rPr>
        <w:t>ú</w:t>
      </w:r>
      <w:r>
        <w:rPr>
          <w:szCs w:val="24"/>
        </w:rPr>
        <w:t xml:space="preserve">ltima versión de su reproductor es </w:t>
      </w:r>
      <w:proofErr w:type="spellStart"/>
      <w:r>
        <w:rPr>
          <w:szCs w:val="24"/>
        </w:rPr>
        <w:t>quicktime</w:t>
      </w:r>
      <w:proofErr w:type="spellEnd"/>
      <w:r>
        <w:rPr>
          <w:szCs w:val="24"/>
        </w:rPr>
        <w:t xml:space="preserve"> 7</w:t>
      </w:r>
      <w:r w:rsidR="003B2254">
        <w:rPr>
          <w:szCs w:val="24"/>
        </w:rPr>
        <w:t xml:space="preserve"> es una alternativa propietaria al HTML 5 en </w:t>
      </w:r>
      <w:proofErr w:type="spellStart"/>
      <w:r w:rsidR="003B2254">
        <w:rPr>
          <w:szCs w:val="24"/>
        </w:rPr>
        <w:t>iPods</w:t>
      </w:r>
      <w:proofErr w:type="spellEnd"/>
      <w:r w:rsidR="003B2254">
        <w:rPr>
          <w:szCs w:val="24"/>
        </w:rPr>
        <w:t xml:space="preserve"> y </w:t>
      </w:r>
      <w:proofErr w:type="spellStart"/>
      <w:r w:rsidR="003B2254">
        <w:rPr>
          <w:szCs w:val="24"/>
        </w:rPr>
        <w:t>iPhones</w:t>
      </w:r>
      <w:proofErr w:type="spellEnd"/>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075ADF">
        <w:fldChar w:fldCharType="begin"/>
      </w:r>
      <w:r>
        <w:instrText xml:space="preserve"> SEQ Ilustración \* ARABIC </w:instrText>
      </w:r>
      <w:r w:rsidR="00075ADF">
        <w:fldChar w:fldCharType="separate"/>
      </w:r>
      <w:r w:rsidR="00134FCB">
        <w:rPr>
          <w:noProof/>
        </w:rPr>
        <w:t>10</w:t>
      </w:r>
      <w:r w:rsidR="00075ADF">
        <w:fldChar w:fldCharType="end"/>
      </w:r>
      <w:r>
        <w:t xml:space="preserve"> - </w:t>
      </w:r>
      <w:r w:rsidRPr="00F77C06">
        <w:t xml:space="preserve">Reproductor </w:t>
      </w:r>
      <w:proofErr w:type="spellStart"/>
      <w:r w:rsidRPr="00F77C06">
        <w:t>Quicktime</w:t>
      </w:r>
      <w:proofErr w:type="spellEnd"/>
      <w:r w:rsidRPr="00F77C06">
        <w:t xml:space="preserv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545914"/>
      <w:r w:rsidR="007C0EE8" w:rsidRPr="003E7A01">
        <w:lastRenderedPageBreak/>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proofErr w:type="spellStart"/>
      <w:r w:rsidR="00167C0E">
        <w:rPr>
          <w:szCs w:val="24"/>
        </w:rPr>
        <w:t>players</w:t>
      </w:r>
      <w:proofErr w:type="spellEnd"/>
      <w:r>
        <w:rPr>
          <w:szCs w:val="24"/>
        </w:rPr>
        <w:t xml:space="preserve"> más usados para el uso de </w:t>
      </w:r>
      <w:proofErr w:type="spellStart"/>
      <w:r>
        <w:rPr>
          <w:szCs w:val="24"/>
        </w:rPr>
        <w:t>Streaming</w:t>
      </w:r>
      <w:proofErr w:type="spellEnd"/>
      <w:r>
        <w:rPr>
          <w:szCs w:val="24"/>
        </w:rPr>
        <w:t xml:space="preserve">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w:t>
      </w:r>
      <w:proofErr w:type="spellStart"/>
      <w:r>
        <w:t>players</w:t>
      </w:r>
      <w:proofErr w:type="spellEnd"/>
      <w:r>
        <w:t xml:space="preserve">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proofErr w:type="spellStart"/>
      <w:r w:rsidRPr="007E48E2">
        <w:rPr>
          <w:lang w:val="es-ES"/>
        </w:rPr>
        <w:t>Flowplayer</w:t>
      </w:r>
      <w:proofErr w:type="spellEnd"/>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w:t>
      </w:r>
      <w:proofErr w:type="spellStart"/>
      <w:r>
        <w:t>streams</w:t>
      </w:r>
      <w:proofErr w:type="spellEnd"/>
      <w:r>
        <w:t xml:space="preserve">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 xml:space="preserve">Algunas de las características incluyen alto nivel de posibilidades de personalización, una API </w:t>
      </w:r>
      <w:proofErr w:type="spellStart"/>
      <w:r>
        <w:t>javascript</w:t>
      </w:r>
      <w:proofErr w:type="spellEnd"/>
      <w:r>
        <w:t xml:space="preserve">, arquitectura de </w:t>
      </w:r>
      <w:proofErr w:type="spellStart"/>
      <w:r>
        <w:t>plugins</w:t>
      </w:r>
      <w:proofErr w:type="spellEnd"/>
      <w:r>
        <w:t xml:space="preserve"> y el apoyo a diversos servidores de </w:t>
      </w:r>
      <w:proofErr w:type="spellStart"/>
      <w:r>
        <w:t>streaming</w:t>
      </w:r>
      <w:proofErr w:type="spellEnd"/>
      <w:r>
        <w:t>.</w:t>
      </w:r>
    </w:p>
    <w:p w:rsidR="007C0EE8" w:rsidRPr="007E48E2" w:rsidRDefault="007C0EE8" w:rsidP="009926F6">
      <w:pPr>
        <w:pStyle w:val="Subttulo"/>
      </w:pPr>
      <w:r w:rsidRPr="00460025">
        <w:rPr>
          <w:lang w:val="es-ES"/>
        </w:rPr>
        <w:br w:type="page"/>
      </w:r>
      <w:proofErr w:type="spellStart"/>
      <w:r w:rsidRPr="007E48E2">
        <w:lastRenderedPageBreak/>
        <w:t>JWPlayer</w:t>
      </w:r>
      <w:proofErr w:type="spellEnd"/>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proofErr w:type="spellStart"/>
      <w:r w:rsidRPr="00720193">
        <w:t>plugins</w:t>
      </w:r>
      <w:proofErr w:type="spellEnd"/>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075ADF">
        <w:fldChar w:fldCharType="begin"/>
      </w:r>
      <w:r>
        <w:instrText xml:space="preserve"> SEQ Ilustración \* ARABIC </w:instrText>
      </w:r>
      <w:r w:rsidR="00075ADF">
        <w:fldChar w:fldCharType="separate"/>
      </w:r>
      <w:r w:rsidR="00134FCB">
        <w:rPr>
          <w:noProof/>
        </w:rPr>
        <w:t>11</w:t>
      </w:r>
      <w:r w:rsidR="00075ADF">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9" w:history="1">
        <w:r w:rsidRPr="007C0EE8">
          <w:rPr>
            <w:rStyle w:val="Hipervnculo"/>
          </w:rPr>
          <w:t>http://www.longtailvideo.com</w:t>
        </w:r>
        <w:bookmarkEnd w:id="5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545915"/>
      <w:r w:rsidRPr="007E48E2">
        <w:rPr>
          <w:lang w:val="es-ES"/>
        </w:rPr>
        <w:lastRenderedPageBreak/>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545916"/>
      <w:r w:rsidR="003D5D52">
        <w:lastRenderedPageBreak/>
        <w:t>2.</w:t>
      </w:r>
      <w:r w:rsidR="00CF4C85">
        <w:t>6</w:t>
      </w:r>
      <w:r w:rsidR="003D5D52">
        <w:t xml:space="preserve">. </w:t>
      </w:r>
      <w:r w:rsidR="006E6582">
        <w:t>C</w:t>
      </w:r>
      <w:r w:rsidR="008F248C">
        <w:t>onversión de V</w:t>
      </w:r>
      <w:r w:rsidR="003D5D52">
        <w:t>ideos</w:t>
      </w:r>
      <w:bookmarkEnd w:id="62"/>
    </w:p>
    <w:p w:rsidR="009A106D" w:rsidRDefault="006E6582" w:rsidP="00460025">
      <w:r>
        <w:t xml:space="preserve">La conversión de videos consiste en recodificarlo para hacerlo compatible con otras plataformas además de ajustar la relación de peso y calidad para un </w:t>
      </w:r>
      <w:proofErr w:type="spellStart"/>
      <w:r>
        <w:t>streaming</w:t>
      </w:r>
      <w:proofErr w:type="spellEnd"/>
      <w:r>
        <w:t xml:space="preserve">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 xml:space="preserve">Una tecnología que cumple estas condiciones es </w:t>
      </w:r>
      <w:proofErr w:type="spellStart"/>
      <w:r>
        <w:t>FFmpeg</w:t>
      </w:r>
      <w:proofErr w:type="spellEnd"/>
      <w:r>
        <w:t>.</w:t>
      </w:r>
    </w:p>
    <w:p w:rsidR="009A106D" w:rsidRDefault="009A106D" w:rsidP="00460025"/>
    <w:p w:rsidR="00510B88" w:rsidRPr="00A476A3" w:rsidRDefault="00510B88" w:rsidP="00510B88">
      <w:pPr>
        <w:pStyle w:val="Subttulo"/>
        <w:outlineLvl w:val="2"/>
      </w:pPr>
      <w:bookmarkStart w:id="63" w:name="_Toc280545917"/>
      <w:bookmarkStart w:id="64" w:name="_Toc266039182"/>
      <w:r>
        <w:t>2.</w:t>
      </w:r>
      <w:r w:rsidR="00CF4C85">
        <w:t>6</w:t>
      </w:r>
      <w:r w:rsidR="003D5D52">
        <w:t>.</w:t>
      </w:r>
      <w:r>
        <w:t>1</w:t>
      </w:r>
      <w:bookmarkEnd w:id="63"/>
      <w:r w:rsidR="009E3122">
        <w:t xml:space="preserve">. </w:t>
      </w:r>
      <w:proofErr w:type="spellStart"/>
      <w:r w:rsidR="009E3122">
        <w:t>FFmpeg</w:t>
      </w:r>
      <w:proofErr w:type="spellEnd"/>
    </w:p>
    <w:p w:rsidR="00D43B4F" w:rsidRDefault="00D43B4F" w:rsidP="00483D1B">
      <w:proofErr w:type="spellStart"/>
      <w:r>
        <w:t>FFmpeg</w:t>
      </w:r>
      <w:proofErr w:type="spellEnd"/>
      <w:r>
        <w:t xml:space="preserve"> es una colección de software libre que sirve para grabar, convertir y realizar </w:t>
      </w:r>
      <w:proofErr w:type="spellStart"/>
      <w:r>
        <w:t>streaming</w:t>
      </w:r>
      <w:proofErr w:type="spellEnd"/>
      <w:r>
        <w:t xml:space="preserve"> de video </w:t>
      </w:r>
      <w:r w:rsidR="00483D1B">
        <w:t xml:space="preserve">y </w:t>
      </w:r>
      <w:proofErr w:type="spellStart"/>
      <w:r>
        <w:t>audio,la</w:t>
      </w:r>
      <w:proofErr w:type="spellEnd"/>
      <w:r>
        <w:t xml:space="preserve"> cual está desarrollada en lenguaje de programación C. </w:t>
      </w:r>
      <w:r w:rsidR="00483D1B">
        <w:t>I</w:t>
      </w:r>
      <w:r>
        <w:t xml:space="preserve">ncluye </w:t>
      </w:r>
      <w:proofErr w:type="spellStart"/>
      <w:r w:rsidRPr="00D43B4F">
        <w:rPr>
          <w:lang w:val="es-ES"/>
        </w:rPr>
        <w:t>libavcodec</w:t>
      </w:r>
      <w:proofErr w:type="spellEnd"/>
      <w:r w:rsidR="00B15E1D">
        <w:rPr>
          <w:lang w:val="es-ES"/>
        </w:rPr>
        <w:t>,</w:t>
      </w:r>
      <w:r w:rsidR="00B15E1D">
        <w:t>la cual</w:t>
      </w:r>
      <w:r>
        <w:t xml:space="preserve"> es una biblioteca que contiene la gran mayoría de </w:t>
      </w:r>
      <w:proofErr w:type="spellStart"/>
      <w:r>
        <w:t>codecs</w:t>
      </w:r>
      <w:proofErr w:type="spellEnd"/>
      <w:r w:rsidR="008626F7">
        <w:t xml:space="preserve"> </w:t>
      </w:r>
      <w:proofErr w:type="spellStart"/>
      <w:r>
        <w:t>FFmpeg</w:t>
      </w:r>
      <w:proofErr w:type="spellEnd"/>
      <w:r>
        <w:t xml:space="preserve"> en Linux</w:t>
      </w:r>
      <w:r w:rsidR="00483D1B">
        <w:t>,</w:t>
      </w:r>
      <w:r>
        <w:t xml:space="preserve"> también puede ser compilado en plataformas Windows.</w:t>
      </w:r>
    </w:p>
    <w:p w:rsidR="00D43B4F" w:rsidRDefault="00D43B4F" w:rsidP="00483D1B">
      <w:r>
        <w:lastRenderedPageBreak/>
        <w:t xml:space="preserve">Cabe mencionar que muchos de los </w:t>
      </w:r>
      <w:proofErr w:type="spellStart"/>
      <w:r>
        <w:t>codecs</w:t>
      </w:r>
      <w:proofErr w:type="spellEnd"/>
      <w:r>
        <w:t xml:space="preserve"> se realizaron de desde cero y la visión de que este código sea altamente reutilizable.</w:t>
      </w:r>
    </w:p>
    <w:p w:rsidR="00D43B4F" w:rsidRDefault="00483D1B" w:rsidP="00483D1B">
      <w:proofErr w:type="spellStart"/>
      <w:r>
        <w:t>L</w:t>
      </w:r>
      <w:r w:rsidR="00D43B4F">
        <w:t>ibavcodec</w:t>
      </w:r>
      <w:proofErr w:type="spellEnd"/>
      <w:r w:rsidR="00D43B4F">
        <w:t xml:space="preserve"> es la biblioteca principal del proyecto </w:t>
      </w:r>
      <w:proofErr w:type="spellStart"/>
      <w:r w:rsidR="00F32EF6">
        <w:t>FFmpeg</w:t>
      </w:r>
      <w:proofErr w:type="spellEnd"/>
      <w:r w:rsidR="00F32EF6">
        <w:t>.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1"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075ADF">
        <w:fldChar w:fldCharType="begin"/>
      </w:r>
      <w:r>
        <w:instrText xml:space="preserve"> SEQ Ilustración \* ARABIC </w:instrText>
      </w:r>
      <w:r w:rsidR="00075ADF">
        <w:fldChar w:fldCharType="separate"/>
      </w:r>
      <w:r w:rsidR="00134FCB">
        <w:rPr>
          <w:noProof/>
        </w:rPr>
        <w:t>12</w:t>
      </w:r>
      <w:r w:rsidR="00075ADF">
        <w:fldChar w:fldCharType="end"/>
      </w:r>
      <w:r>
        <w:t xml:space="preserve"> - Esquema de componentes de </w:t>
      </w:r>
      <w:proofErr w:type="spellStart"/>
      <w:r>
        <w:t>FFmpeg</w:t>
      </w:r>
      <w:bookmarkEnd w:id="65"/>
      <w:bookmarkEnd w:id="66"/>
      <w:proofErr w:type="spellEnd"/>
    </w:p>
    <w:p w:rsidR="00107078" w:rsidRPr="008551A5" w:rsidRDefault="00F231A4" w:rsidP="00107078">
      <w:pPr>
        <w:pStyle w:val="Epgrafe"/>
        <w:jc w:val="center"/>
        <w:rPr>
          <w:noProof/>
          <w:sz w:val="24"/>
        </w:rPr>
      </w:pPr>
      <w:hyperlink r:id="rId42"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545918"/>
      <w:r w:rsidR="00155E35">
        <w:lastRenderedPageBreak/>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w:t>
      </w:r>
      <w:proofErr w:type="spellStart"/>
      <w:r w:rsidRPr="00C25634">
        <w:t>LiveTV</w:t>
      </w:r>
      <w:proofErr w:type="spellEnd"/>
      <w:r w:rsidRPr="00C25634">
        <w:t xml:space="preserve"> y </w:t>
      </w:r>
      <w:proofErr w:type="spellStart"/>
      <w:r w:rsidRPr="00C25634">
        <w:t>VideoOnDemand</w:t>
      </w:r>
      <w:proofErr w:type="spellEnd"/>
      <w:r w:rsidRPr="00C25634">
        <w:t xml:space="preserve">. </w:t>
      </w:r>
      <w:r w:rsidRPr="000B5660">
        <w:rPr>
          <w:rStyle w:val="google-src-text1"/>
          <w:rFonts w:cs="Arial"/>
        </w:rPr>
        <w:t>WiMAX wireless system, capable of ensuring high bandwidths and low latencies, is suitable for delivering multimedia services.</w:t>
      </w:r>
      <w:r w:rsidRPr="00C25634">
        <w:t xml:space="preserve">Sistema de </w:t>
      </w:r>
      <w:proofErr w:type="spellStart"/>
      <w:r w:rsidRPr="00C25634">
        <w:t>WiMAX</w:t>
      </w:r>
      <w:proofErr w:type="spellEnd"/>
      <w:r w:rsidRPr="00C25634">
        <w:t xml:space="preserve">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t>
      </w:r>
      <w:proofErr w:type="spellStart"/>
      <w:r w:rsidRPr="00C25634">
        <w:t>WiMAX</w:t>
      </w:r>
      <w:proofErr w:type="spellEnd"/>
      <w:r w:rsidRPr="00C25634">
        <w:t xml:space="preserve">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3"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075ADF">
        <w:fldChar w:fldCharType="begin"/>
      </w:r>
      <w:r>
        <w:instrText xml:space="preserve"> SEQ Ilustración \* ARABIC </w:instrText>
      </w:r>
      <w:r w:rsidR="00075ADF">
        <w:fldChar w:fldCharType="separate"/>
      </w:r>
      <w:r w:rsidR="00134FCB">
        <w:rPr>
          <w:noProof/>
        </w:rPr>
        <w:t>13</w:t>
      </w:r>
      <w:r w:rsidR="00075ADF">
        <w:fldChar w:fldCharType="end"/>
      </w:r>
      <w:r>
        <w:t xml:space="preserve"> - Infraestructura de redes IPTV</w:t>
      </w:r>
      <w:bookmarkEnd w:id="68"/>
      <w:bookmarkEnd w:id="69"/>
    </w:p>
    <w:p w:rsidR="006859D3" w:rsidRPr="00460025" w:rsidRDefault="00F231A4" w:rsidP="006859D3">
      <w:pPr>
        <w:pStyle w:val="Ttulo7"/>
        <w:rPr>
          <w:lang w:val="es-ES"/>
        </w:rPr>
      </w:pPr>
      <w:hyperlink r:id="rId44"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545919"/>
      <w:r w:rsidR="007F68C8">
        <w:lastRenderedPageBreak/>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 xml:space="preserve">Extreme </w:t>
      </w:r>
      <w:proofErr w:type="spellStart"/>
      <w:r w:rsidR="007C0EE8" w:rsidRPr="00E70E19">
        <w:t>Programming</w:t>
      </w:r>
      <w:proofErr w:type="spellEnd"/>
      <w:r w:rsidR="007C0EE8" w:rsidRPr="00E70E19">
        <w:t xml:space="preserve">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545920"/>
      <w:r w:rsidRPr="00531853">
        <w:lastRenderedPageBreak/>
        <w:t>2.</w:t>
      </w:r>
      <w:r w:rsidR="00B60CF3">
        <w:t>8</w:t>
      </w:r>
      <w:r w:rsidRPr="00531853">
        <w:t>.</w:t>
      </w:r>
      <w:r w:rsidR="00B60CF3">
        <w:t>1</w:t>
      </w:r>
      <w:r w:rsidR="008867A5">
        <w:t>.</w:t>
      </w:r>
      <w:r w:rsidRPr="00531853">
        <w:t xml:space="preserve"> Extreme </w:t>
      </w:r>
      <w:proofErr w:type="spellStart"/>
      <w:r w:rsidRPr="00531853">
        <w:t>Programming</w:t>
      </w:r>
      <w:bookmarkEnd w:id="71"/>
      <w:bookmarkEnd w:id="72"/>
      <w:proofErr w:type="spellEnd"/>
    </w:p>
    <w:p w:rsidR="00D85A65" w:rsidRDefault="007C0EE8" w:rsidP="00460025">
      <w:r>
        <w:t xml:space="preserve">Extreme </w:t>
      </w:r>
      <w:proofErr w:type="spellStart"/>
      <w:r>
        <w:t>Programming</w:t>
      </w:r>
      <w:proofErr w:type="spellEnd"/>
      <w:r>
        <w:t xml:space="preserve">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lastRenderedPageBreak/>
        <w:t>2.</w:t>
      </w:r>
      <w:r w:rsidR="00B60CF3">
        <w:t>8.2</w:t>
      </w:r>
      <w:r w:rsidR="009E3122">
        <w:t xml:space="preserve">. </w:t>
      </w:r>
      <w:proofErr w:type="spellStart"/>
      <w:r w:rsidR="009E3122">
        <w:t>Scrum</w:t>
      </w:r>
      <w:proofErr w:type="spellEnd"/>
    </w:p>
    <w:p w:rsidR="00CC5BD0" w:rsidRDefault="00245FC0" w:rsidP="00245FC0">
      <w:r>
        <w:t xml:space="preserve">XP se complementa </w:t>
      </w:r>
      <w:r w:rsidR="00F21C81">
        <w:t>bien</w:t>
      </w:r>
      <w:r>
        <w:t xml:space="preserve"> con </w:t>
      </w:r>
      <w:proofErr w:type="spellStart"/>
      <w:r>
        <w:t>Scrum</w:t>
      </w:r>
      <w:proofErr w:type="spellEnd"/>
      <w:r>
        <w:t xml:space="preserve">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proofErr w:type="spellStart"/>
      <w:r>
        <w:t>Scrum</w:t>
      </w:r>
      <w:proofErr w:type="spellEnd"/>
      <w:r>
        <w:t xml:space="preserve">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w:t>
      </w:r>
      <w:proofErr w:type="spellStart"/>
      <w:r w:rsidRPr="00757A97">
        <w:rPr>
          <w:lang w:eastAsia="es-CL"/>
        </w:rPr>
        <w:t>Scrum</w:t>
      </w:r>
      <w:proofErr w:type="spellEnd"/>
      <w:r w:rsidRPr="00757A97">
        <w:rPr>
          <w:lang w:eastAsia="es-CL"/>
        </w:rPr>
        <w:t xml:space="preserve">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 xml:space="preserve">Roles en </w:t>
      </w:r>
      <w:proofErr w:type="spellStart"/>
      <w:r>
        <w:t>Scrum</w:t>
      </w:r>
      <w:proofErr w:type="spellEnd"/>
    </w:p>
    <w:p w:rsidR="000B4B81" w:rsidRPr="000B4B81" w:rsidRDefault="000B4B81" w:rsidP="00D20981">
      <w:pPr>
        <w:pStyle w:val="Subttulo"/>
      </w:pPr>
      <w:r w:rsidRPr="000B4B81">
        <w:t>Roles "Cerdo"</w:t>
      </w:r>
    </w:p>
    <w:p w:rsidR="000B4B81" w:rsidRPr="000B4B81" w:rsidRDefault="000B4B81" w:rsidP="00D20981">
      <w:r w:rsidRPr="000B4B81">
        <w:t xml:space="preserve">Los Cerdos son los que están comprometidos con el proyecto y el proceso </w:t>
      </w:r>
      <w:proofErr w:type="spellStart"/>
      <w:r w:rsidRPr="000B4B81">
        <w:t>Scrum</w:t>
      </w:r>
      <w:proofErr w:type="spellEnd"/>
      <w:r w:rsidRPr="000B4B81">
        <w:t>; ellos son los que "ponen el jamón en el plato".</w:t>
      </w:r>
    </w:p>
    <w:p w:rsidR="000B4B81" w:rsidRPr="009E3122" w:rsidRDefault="000B4B81" w:rsidP="00D20981">
      <w:pPr>
        <w:rPr>
          <w:b/>
        </w:rPr>
      </w:pPr>
      <w:proofErr w:type="spellStart"/>
      <w:r w:rsidRPr="009E3122">
        <w:rPr>
          <w:b/>
        </w:rPr>
        <w:t>ProductOwner</w:t>
      </w:r>
      <w:proofErr w:type="spellEnd"/>
    </w:p>
    <w:p w:rsidR="000B4B81" w:rsidRPr="000B4B81" w:rsidRDefault="000B4B81" w:rsidP="00D20981">
      <w:r w:rsidRPr="000B4B81">
        <w:t xml:space="preserve">El </w:t>
      </w:r>
      <w:proofErr w:type="spellStart"/>
      <w:r w:rsidRPr="000B4B81">
        <w:t>ProductOwner</w:t>
      </w:r>
      <w:proofErr w:type="spellEnd"/>
      <w:r w:rsidRPr="000B4B81">
        <w:t xml:space="preserve"> representa la voz del cliente. Se asegura de que el equipo </w:t>
      </w:r>
      <w:proofErr w:type="spellStart"/>
      <w:r w:rsidRPr="000B4B81">
        <w:t>Scrum</w:t>
      </w:r>
      <w:proofErr w:type="spellEnd"/>
      <w:r w:rsidRPr="000B4B81">
        <w:t xml:space="preserve"> trabaja de forma adecuada desde la perspectiva del negocio. El </w:t>
      </w:r>
      <w:proofErr w:type="spellStart"/>
      <w:r w:rsidRPr="000B4B81">
        <w:t>ProductOwner</w:t>
      </w:r>
      <w:proofErr w:type="spellEnd"/>
      <w:r w:rsidRPr="000B4B81">
        <w:t xml:space="preserve"> escribe historias de usuario, las prioriza, y las coloca en el </w:t>
      </w:r>
      <w:proofErr w:type="spellStart"/>
      <w:r w:rsidRPr="000B4B81">
        <w:t>ProductBacklog</w:t>
      </w:r>
      <w:proofErr w:type="spellEnd"/>
      <w:r w:rsidRPr="000B4B81">
        <w:t>.</w:t>
      </w:r>
    </w:p>
    <w:p w:rsidR="000B4B81" w:rsidRPr="009E3122" w:rsidRDefault="000B4B81" w:rsidP="00D20981">
      <w:pPr>
        <w:rPr>
          <w:b/>
        </w:rPr>
      </w:pPr>
      <w:proofErr w:type="spellStart"/>
      <w:r w:rsidRPr="009E3122">
        <w:rPr>
          <w:b/>
        </w:rPr>
        <w:t>ScrumMaster</w:t>
      </w:r>
      <w:proofErr w:type="spellEnd"/>
      <w:r w:rsidRPr="009E3122">
        <w:rPr>
          <w:b/>
        </w:rPr>
        <w:t xml:space="preserve"> (o Facilitador)</w:t>
      </w:r>
    </w:p>
    <w:p w:rsidR="000B4B81" w:rsidRPr="000B4B81" w:rsidRDefault="000B4B81" w:rsidP="00D20981">
      <w:r w:rsidRPr="000B4B81">
        <w:t xml:space="preserve">El </w:t>
      </w:r>
      <w:proofErr w:type="spellStart"/>
      <w:r w:rsidRPr="000B4B81">
        <w:t>Scrum</w:t>
      </w:r>
      <w:proofErr w:type="spellEnd"/>
      <w:r w:rsidRPr="000B4B81">
        <w:t xml:space="preserve"> es facilitado por un </w:t>
      </w:r>
      <w:proofErr w:type="spellStart"/>
      <w:r w:rsidRPr="000B4B81">
        <w:t>ScrumMaster</w:t>
      </w:r>
      <w:proofErr w:type="spellEnd"/>
      <w:r w:rsidRPr="000B4B81">
        <w:t xml:space="preserve">, cuyo trabajo primario es eliminar los obstáculos que impiden que el equipo alcance el objetivo del sprint. El </w:t>
      </w:r>
      <w:proofErr w:type="spellStart"/>
      <w:r w:rsidRPr="000B4B81">
        <w:t>ScrumMaster</w:t>
      </w:r>
      <w:proofErr w:type="spellEnd"/>
      <w:r w:rsidRPr="000B4B81">
        <w:t xml:space="preserve"> no es el líder del equipo (porque ellos se auto-organizan), sino que actúa como una protección entre el equipo y cualquier influencia que le distraiga. </w:t>
      </w:r>
      <w:r w:rsidRPr="000B4B81">
        <w:lastRenderedPageBreak/>
        <w:t xml:space="preserve">El </w:t>
      </w:r>
      <w:proofErr w:type="spellStart"/>
      <w:r w:rsidRPr="000B4B81">
        <w:t>ScrumMaster</w:t>
      </w:r>
      <w:proofErr w:type="spellEnd"/>
      <w:r w:rsidRPr="000B4B81">
        <w:t xml:space="preserve"> se asegura de que el proceso </w:t>
      </w:r>
      <w:proofErr w:type="spellStart"/>
      <w:r w:rsidRPr="000B4B81">
        <w:t>Scrum</w:t>
      </w:r>
      <w:proofErr w:type="spellEnd"/>
      <w:r w:rsidRPr="000B4B81">
        <w:t xml:space="preserve"> se utiliza como es debido. El </w:t>
      </w:r>
      <w:proofErr w:type="spellStart"/>
      <w:r w:rsidRPr="000B4B81">
        <w:t>ScrumMaster</w:t>
      </w:r>
      <w:proofErr w:type="spellEnd"/>
      <w:r w:rsidRPr="000B4B81">
        <w:t xml:space="preserve">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 xml:space="preserve">El equipo tiene la responsabilidad de entregar el producto. Un pequeño equipo de 5 a 9 personas con las habilidades transversales necesarias para realizar el trabajo (diseñador, desarrollador, </w:t>
      </w:r>
      <w:proofErr w:type="spellStart"/>
      <w:r w:rsidRPr="000B4B81">
        <w:t>etc</w:t>
      </w:r>
      <w:proofErr w:type="spellEnd"/>
      <w:r w:rsidRPr="000B4B81">
        <w:t>).</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w:t>
      </w:r>
      <w:proofErr w:type="spellStart"/>
      <w:r w:rsidRPr="000B4B81">
        <w:t>Scrum</w:t>
      </w:r>
      <w:proofErr w:type="spellEnd"/>
      <w:r w:rsidRPr="000B4B81">
        <w:t xml:space="preserve">,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3" w:name="_Toc280545921"/>
      <w:r>
        <w:t>2.8.3</w:t>
      </w:r>
      <w:r w:rsidR="009E3122">
        <w:t>. Software</w:t>
      </w:r>
      <w:r w:rsidR="00665B89">
        <w:t xml:space="preserve"> Libre</w:t>
      </w:r>
      <w:bookmarkEnd w:id="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w:t>
      </w:r>
      <w:proofErr w:type="spellStart"/>
      <w:r>
        <w:t>TheCathedral&amp;TheBazaar</w:t>
      </w:r>
      <w:proofErr w:type="spellEnd"/>
      <w:r>
        <w:t xml:space="preserve">”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lastRenderedPageBreak/>
        <w:t>Dada una base suficiente de desarrolladores asistentes y beta-</w:t>
      </w:r>
      <w:proofErr w:type="spellStart"/>
      <w:r w:rsidRPr="00460025">
        <w:t>testers</w:t>
      </w:r>
      <w:proofErr w:type="spellEnd"/>
      <w:r w:rsidRPr="00460025">
        <w:t>,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w:t>
      </w:r>
      <w:proofErr w:type="spellStart"/>
      <w:r w:rsidRPr="00460025">
        <w:t>testers</w:t>
      </w:r>
      <w:proofErr w:type="spellEnd"/>
      <w:r w:rsidRPr="00460025">
        <w:t>)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9E3122">
        <w:rPr>
          <w:lang w:val="en-US"/>
        </w:rPr>
        <w:t xml:space="preserve"> </w:t>
      </w:r>
      <w:r w:rsidR="009E3122" w:rsidRPr="009E3122">
        <w:rPr>
          <w:lang w:val="es-ES"/>
        </w:rPr>
        <w:t>ú</w:t>
      </w:r>
      <w:r w:rsidR="008626F7" w:rsidRPr="009E3122">
        <w:rPr>
          <w:lang w:val="es-ES"/>
        </w:rPr>
        <w:t>ltimo</w:t>
      </w:r>
      <w:r w:rsidR="008626F7">
        <w:rPr>
          <w:lang w:val="en-US"/>
        </w:rPr>
        <w:t xml:space="preserve"> </w:t>
      </w:r>
      <w:proofErr w:type="spellStart"/>
      <w:r w:rsidRPr="004D680B">
        <w:rPr>
          <w:lang w:val="en-US"/>
        </w:rPr>
        <w:t>es</w:t>
      </w:r>
      <w:proofErr w:type="spellEnd"/>
      <w:r w:rsidRPr="004D680B">
        <w:rPr>
          <w:lang w:val="en-US"/>
        </w:rPr>
        <w:t xml:space="preserve"> a </w:t>
      </w:r>
      <w:proofErr w:type="spellStart"/>
      <w:r w:rsidRPr="004D680B">
        <w:rPr>
          <w:lang w:val="en-US"/>
        </w:rPr>
        <w:t>veces</w:t>
      </w:r>
      <w:proofErr w:type="spellEnd"/>
      <w:r w:rsidRPr="004D680B">
        <w:rPr>
          <w:lang w:val="en-US"/>
        </w:rPr>
        <w:t xml:space="preserve"> lo </w:t>
      </w:r>
      <w:proofErr w:type="spellStart"/>
      <w:r w:rsidRPr="004D680B">
        <w:rPr>
          <w:lang w:val="en-US"/>
        </w:rPr>
        <w:t>mejor</w:t>
      </w:r>
      <w:proofErr w:type="spellEnd"/>
      <w:r w:rsidRPr="004D680B">
        <w:rPr>
          <w:lang w:val="en-US"/>
        </w:rPr>
        <w:t>.</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lastRenderedPageBreak/>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4" w:name="_Toc280545922"/>
      <w:r>
        <w:lastRenderedPageBreak/>
        <w:t>2.8.3.1</w:t>
      </w:r>
      <w:r w:rsidR="008867A5">
        <w:t>.</w:t>
      </w:r>
      <w:r>
        <w:t xml:space="preserve"> Licencia GNU GPL v2</w:t>
      </w:r>
      <w:bookmarkEnd w:id="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5" w:name="_Toc280545923"/>
      <w:r>
        <w:lastRenderedPageBreak/>
        <w:t xml:space="preserve">2.9. </w:t>
      </w:r>
      <w:proofErr w:type="spellStart"/>
      <w:r>
        <w:t>Frameworks</w:t>
      </w:r>
      <w:bookmarkEnd w:id="75"/>
      <w:proofErr w:type="spellEnd"/>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6" w:name="_Toc280545924"/>
      <w:r>
        <w:lastRenderedPageBreak/>
        <w:t xml:space="preserve">2.9.1. </w:t>
      </w:r>
      <w:proofErr w:type="spellStart"/>
      <w:r>
        <w:t>Zend</w:t>
      </w:r>
      <w:proofErr w:type="spellEnd"/>
      <w:r>
        <w:t xml:space="preserve"> Framework</w:t>
      </w:r>
      <w:bookmarkEnd w:id="76"/>
    </w:p>
    <w:p w:rsidR="003607CB" w:rsidRDefault="003607CB" w:rsidP="003607CB">
      <w:proofErr w:type="spellStart"/>
      <w:r>
        <w:t>Zend</w:t>
      </w:r>
      <w:proofErr w:type="spellEnd"/>
      <w:r>
        <w:t xml:space="preserve"> es la principal compañía que está detrás del desarrollo de PHP.</w:t>
      </w:r>
      <w:r w:rsidR="008626F7">
        <w:t xml:space="preserve"> </w:t>
      </w:r>
      <w:r>
        <w:t xml:space="preserve">Este </w:t>
      </w:r>
      <w:proofErr w:type="spellStart"/>
      <w:r>
        <w:t>framework</w:t>
      </w:r>
      <w:proofErr w:type="spellEnd"/>
      <w:r w:rsidR="008626F7">
        <w:t xml:space="preserve"> </w:t>
      </w:r>
      <w:r w:rsidRPr="00C25634">
        <w:t xml:space="preserve">se centra en la construcción de </w:t>
      </w:r>
      <w:r>
        <w:t xml:space="preserve">desarrollo más seguro, fiable y moderno en aplicaciones y servicios Web 2.0. Es de código abierto simple, cien por ciento dirigido a la orientación a objeto. </w:t>
      </w:r>
      <w:proofErr w:type="spellStart"/>
      <w:r>
        <w:t>Zend</w:t>
      </w:r>
      <w:proofErr w:type="spellEnd"/>
      <w:r>
        <w:t xml:space="preserve">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5"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7" w:name="_Toc280463955"/>
      <w:r>
        <w:t xml:space="preserve">Ilustración </w:t>
      </w:r>
      <w:r w:rsidR="00075ADF">
        <w:fldChar w:fldCharType="begin"/>
      </w:r>
      <w:r w:rsidR="000051F5">
        <w:instrText xml:space="preserve"> SEQ Ilustración \* ARABIC </w:instrText>
      </w:r>
      <w:r w:rsidR="00075ADF">
        <w:fldChar w:fldCharType="separate"/>
      </w:r>
      <w:r w:rsidR="00134FCB">
        <w:rPr>
          <w:noProof/>
        </w:rPr>
        <w:t>14</w:t>
      </w:r>
      <w:r w:rsidR="00075ADF">
        <w:rPr>
          <w:noProof/>
        </w:rPr>
        <w:fldChar w:fldCharType="end"/>
      </w:r>
      <w:r>
        <w:t xml:space="preserve"> - Visión general </w:t>
      </w:r>
      <w:proofErr w:type="spellStart"/>
      <w:r>
        <w:t>Zend</w:t>
      </w:r>
      <w:proofErr w:type="spellEnd"/>
      <w:r>
        <w:t xml:space="preserve"> Framework</w:t>
      </w:r>
      <w:bookmarkEnd w:id="77"/>
    </w:p>
    <w:p w:rsidR="003607CB" w:rsidRDefault="00F231A4" w:rsidP="003607CB">
      <w:pPr>
        <w:pStyle w:val="Epgrafe"/>
        <w:jc w:val="center"/>
        <w:rPr>
          <w:lang w:val="pt-BR"/>
        </w:rPr>
      </w:pPr>
      <w:hyperlink r:id="rId46"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8" w:name="_Toc280545925"/>
      <w:r w:rsidRPr="00460025">
        <w:rPr>
          <w:lang w:val="pt-BR"/>
        </w:rPr>
        <w:lastRenderedPageBreak/>
        <w:t>2.9.2. Google Web Toolkit</w:t>
      </w:r>
      <w:bookmarkEnd w:id="78"/>
    </w:p>
    <w:p w:rsidR="00F235E4" w:rsidRPr="00F235E4" w:rsidRDefault="00F235E4" w:rsidP="00F235E4">
      <w:pPr>
        <w:rPr>
          <w:lang w:val="pt-BR"/>
        </w:rPr>
      </w:pPr>
      <w:r w:rsidRPr="00F235E4">
        <w:rPr>
          <w:lang w:val="pt-BR"/>
        </w:rPr>
        <w:t xml:space="preserve">Google Web </w:t>
      </w:r>
      <w:proofErr w:type="spellStart"/>
      <w:r w:rsidRPr="00F235E4">
        <w:rPr>
          <w:lang w:val="pt-BR"/>
        </w:rPr>
        <w:t>Toolkit</w:t>
      </w:r>
      <w:r>
        <w:rPr>
          <w:lang w:val="pt-BR"/>
        </w:rPr>
        <w:t>es</w:t>
      </w:r>
      <w:proofErr w:type="spellEnd"/>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w:t>
      </w:r>
      <w:proofErr w:type="gramStart"/>
      <w:r w:rsidRPr="00F235E4">
        <w:t>la</w:t>
      </w:r>
      <w:proofErr w:type="gramEnd"/>
      <w:r w:rsidRPr="00F235E4">
        <w:t xml:space="preserve">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proofErr w:type="spellStart"/>
      <w:r w:rsidRPr="00F235E4">
        <w:t>XMLHttpRequest</w:t>
      </w:r>
      <w:proofErr w:type="spellEnd"/>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proofErr w:type="spellStart"/>
      <w:r w:rsidRPr="00F235E4">
        <w:t>AdWords</w:t>
      </w:r>
      <w:proofErr w:type="spellEnd"/>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79" w:name="_Toc280463956"/>
      <w:r>
        <w:t xml:space="preserve">Ilustración </w:t>
      </w:r>
      <w:r w:rsidR="00075ADF">
        <w:fldChar w:fldCharType="begin"/>
      </w:r>
      <w:r w:rsidR="000051F5">
        <w:instrText xml:space="preserve"> SEQ Ilustración \* ARABIC </w:instrText>
      </w:r>
      <w:r w:rsidR="00075ADF">
        <w:fldChar w:fldCharType="separate"/>
      </w:r>
      <w:r w:rsidR="00134FCB">
        <w:rPr>
          <w:noProof/>
        </w:rPr>
        <w:t>15</w:t>
      </w:r>
      <w:r w:rsidR="00075ADF">
        <w:rPr>
          <w:noProof/>
        </w:rPr>
        <w:fldChar w:fldCharType="end"/>
      </w:r>
      <w:r>
        <w:t xml:space="preserve"> - Esquema de </w:t>
      </w:r>
      <w:proofErr w:type="spellStart"/>
      <w:r>
        <w:t>Widgets</w:t>
      </w:r>
      <w:proofErr w:type="spellEnd"/>
      <w:r>
        <w:t xml:space="preserve"> GWT</w:t>
      </w:r>
      <w:bookmarkEnd w:id="79"/>
    </w:p>
    <w:p w:rsidR="003607CB" w:rsidRPr="00BE13A4" w:rsidRDefault="00F231A4" w:rsidP="003607CB">
      <w:pPr>
        <w:pStyle w:val="Ttulo7"/>
        <w:rPr>
          <w:lang w:val="es-ES"/>
        </w:rPr>
      </w:pPr>
      <w:hyperlink r:id="rId48"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0" w:name="_Toc280545926"/>
      <w:r w:rsidRPr="007E48E2">
        <w:lastRenderedPageBreak/>
        <w:t>Capítulo 3: Estado del Arte</w:t>
      </w:r>
      <w:bookmarkEnd w:id="80"/>
    </w:p>
    <w:p w:rsidR="009A106D" w:rsidRDefault="007C0EE8" w:rsidP="00460025">
      <w:pPr>
        <w:pStyle w:val="Subttulo"/>
        <w:outlineLvl w:val="1"/>
      </w:pPr>
      <w:bookmarkStart w:id="81" w:name="_Toc266039185"/>
      <w:bookmarkStart w:id="82" w:name="_Toc280545927"/>
      <w:r w:rsidRPr="007E48E2">
        <w:t>3.</w:t>
      </w:r>
      <w:r w:rsidR="003607CB">
        <w:t>1</w:t>
      </w:r>
      <w:r w:rsidR="008E4C93">
        <w:t>.</w:t>
      </w:r>
      <w:r w:rsidRPr="007E48E2">
        <w:t xml:space="preserve"> Gestores de Contenidos multimedia existentes</w:t>
      </w:r>
      <w:bookmarkEnd w:id="81"/>
      <w:bookmarkEnd w:id="8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 xml:space="preserve">ltima instancia para un Gestor de Contenidos o CMS (Content Management </w:t>
      </w:r>
      <w:proofErr w:type="spellStart"/>
      <w:r>
        <w:t>System</w:t>
      </w:r>
      <w:proofErr w:type="spellEnd"/>
      <w:r>
        <w:t>)</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3" w:name="_Toc280545928"/>
      <w:r w:rsidRPr="007E48E2">
        <w:rPr>
          <w:lang w:val="es-ES"/>
        </w:rPr>
        <w:t>3.</w:t>
      </w:r>
      <w:r w:rsidR="003607CB">
        <w:rPr>
          <w:lang w:val="es-ES"/>
        </w:rPr>
        <w:t>1</w:t>
      </w:r>
      <w:r w:rsidRPr="007E48E2">
        <w:rPr>
          <w:lang w:val="es-ES"/>
        </w:rPr>
        <w:t>.1</w:t>
      </w:r>
      <w:bookmarkEnd w:id="83"/>
      <w:r w:rsidR="009E3122">
        <w:rPr>
          <w:lang w:val="es-ES"/>
        </w:rPr>
        <w:t>.</w:t>
      </w:r>
      <w:r w:rsidR="009E3122" w:rsidRPr="007E48E2">
        <w:rPr>
          <w:lang w:val="es-ES"/>
        </w:rPr>
        <w:t xml:space="preserve"> </w:t>
      </w:r>
      <w:proofErr w:type="spellStart"/>
      <w:r w:rsidR="009E3122" w:rsidRPr="007E48E2">
        <w:rPr>
          <w:lang w:val="es-ES"/>
        </w:rPr>
        <w:t>PHPMotion</w:t>
      </w:r>
      <w:proofErr w:type="spellEnd"/>
    </w:p>
    <w:p w:rsidR="007C0EE8" w:rsidRPr="00640374" w:rsidRDefault="007C0EE8" w:rsidP="000E54BF">
      <w:pPr>
        <w:rPr>
          <w:lang w:eastAsia="es-ES"/>
        </w:rPr>
      </w:pPr>
      <w:proofErr w:type="spellStart"/>
      <w:r w:rsidRPr="00A527DD">
        <w:t>PHPMotion</w:t>
      </w:r>
      <w:r w:rsidRPr="00640374">
        <w:rPr>
          <w:lang w:eastAsia="es-ES"/>
        </w:rPr>
        <w:t>es</w:t>
      </w:r>
      <w:proofErr w:type="spellEnd"/>
      <w:r w:rsidRPr="00640374">
        <w:rPr>
          <w:lang w:eastAsia="es-ES"/>
        </w:rPr>
        <w:t xml:space="preserve"> un script creado en PHP que</w:t>
      </w:r>
      <w:r>
        <w:rPr>
          <w:lang w:eastAsia="es-ES"/>
        </w:rPr>
        <w:t xml:space="preserve"> permite crear un sitio tipo </w:t>
      </w:r>
      <w:proofErr w:type="spellStart"/>
      <w:r>
        <w:rPr>
          <w:lang w:eastAsia="es-ES"/>
        </w:rPr>
        <w:t>Youtube</w:t>
      </w:r>
      <w:proofErr w:type="spellEnd"/>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w:t>
      </w:r>
      <w:proofErr w:type="spellStart"/>
      <w:r w:rsidRPr="00640374">
        <w:rPr>
          <w:lang w:eastAsia="es-ES"/>
        </w:rPr>
        <w:t>mpg</w:t>
      </w:r>
      <w:proofErr w:type="spellEnd"/>
      <w:r w:rsidRPr="00640374">
        <w:rPr>
          <w:lang w:eastAsia="es-ES"/>
        </w:rPr>
        <w:t xml:space="preserve">, </w:t>
      </w:r>
      <w:proofErr w:type="spellStart"/>
      <w:r w:rsidRPr="00640374">
        <w:rPr>
          <w:lang w:eastAsia="es-ES"/>
        </w:rPr>
        <w:t>avi</w:t>
      </w:r>
      <w:proofErr w:type="spellEnd"/>
      <w:r w:rsidRPr="00640374">
        <w:rPr>
          <w:lang w:eastAsia="es-ES"/>
        </w:rPr>
        <w:t xml:space="preserve">, </w:t>
      </w:r>
      <w:proofErr w:type="spellStart"/>
      <w:r w:rsidRPr="00640374">
        <w:rPr>
          <w:lang w:eastAsia="es-ES"/>
        </w:rPr>
        <w:t>divx</w:t>
      </w:r>
      <w:proofErr w:type="spellEnd"/>
      <w:r w:rsidRPr="00640374">
        <w:rPr>
          <w:lang w:eastAsia="es-ES"/>
        </w:rPr>
        <w:t xml:space="preserve">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 xml:space="preserve">tulo, descripción y </w:t>
      </w:r>
      <w:proofErr w:type="spellStart"/>
      <w:r w:rsidRPr="00640374">
        <w:rPr>
          <w:lang w:eastAsia="es-ES"/>
        </w:rPr>
        <w:t>tags</w:t>
      </w:r>
      <w:proofErr w:type="spellEnd"/>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lastRenderedPageBreak/>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 xml:space="preserve">Usa PHP 4.3 </w:t>
      </w:r>
      <w:proofErr w:type="spellStart"/>
      <w:r>
        <w:rPr>
          <w:lang w:eastAsia="es-ES"/>
        </w:rPr>
        <w:t>M</w:t>
      </w:r>
      <w:r w:rsidRPr="00640374">
        <w:rPr>
          <w:lang w:eastAsia="es-ES"/>
        </w:rPr>
        <w:t>ySQL</w:t>
      </w:r>
      <w:proofErr w:type="spellEnd"/>
      <w:r>
        <w:rPr>
          <w:lang w:eastAsia="es-ES"/>
        </w:rPr>
        <w:t xml:space="preserve">, </w:t>
      </w:r>
      <w:r w:rsidRPr="00640374">
        <w:rPr>
          <w:lang w:eastAsia="es-ES"/>
        </w:rPr>
        <w:t xml:space="preserve">LAME MP3 </w:t>
      </w:r>
      <w:proofErr w:type="spellStart"/>
      <w:r w:rsidRPr="00640374">
        <w:rPr>
          <w:lang w:eastAsia="es-ES"/>
        </w:rPr>
        <w:t>Encoder</w:t>
      </w:r>
      <w:proofErr w:type="spellEnd"/>
      <w:r>
        <w:rPr>
          <w:lang w:eastAsia="es-ES"/>
        </w:rPr>
        <w:t xml:space="preserve">, </w:t>
      </w:r>
      <w:proofErr w:type="spellStart"/>
      <w:r>
        <w:rPr>
          <w:lang w:eastAsia="es-ES"/>
        </w:rPr>
        <w:t>L</w:t>
      </w:r>
      <w:r w:rsidRPr="00640374">
        <w:rPr>
          <w:lang w:eastAsia="es-ES"/>
        </w:rPr>
        <w:t>ibogg</w:t>
      </w:r>
      <w:proofErr w:type="spellEnd"/>
      <w:r w:rsidRPr="00640374">
        <w:rPr>
          <w:lang w:eastAsia="es-ES"/>
        </w:rPr>
        <w:t xml:space="preserve"> + </w:t>
      </w:r>
      <w:proofErr w:type="spellStart"/>
      <w:r w:rsidRPr="00640374">
        <w:rPr>
          <w:lang w:eastAsia="es-ES"/>
        </w:rPr>
        <w:t>Libvorbis</w:t>
      </w:r>
      <w:proofErr w:type="spellEnd"/>
      <w:r>
        <w:rPr>
          <w:lang w:eastAsia="es-ES"/>
        </w:rPr>
        <w:t xml:space="preserve">, </w:t>
      </w:r>
      <w:proofErr w:type="spellStart"/>
      <w:r w:rsidRPr="00640374">
        <w:rPr>
          <w:lang w:eastAsia="es-ES"/>
        </w:rPr>
        <w:t>Mencoder</w:t>
      </w:r>
      <w:proofErr w:type="spellEnd"/>
      <w:r w:rsidRPr="00640374">
        <w:rPr>
          <w:lang w:eastAsia="es-ES"/>
        </w:rPr>
        <w:t xml:space="preserve"> y </w:t>
      </w:r>
      <w:r>
        <w:rPr>
          <w:lang w:eastAsia="es-ES"/>
        </w:rPr>
        <w:t xml:space="preserve">además </w:t>
      </w:r>
      <w:proofErr w:type="spellStart"/>
      <w:r w:rsidRPr="00640374">
        <w:rPr>
          <w:lang w:eastAsia="es-ES"/>
        </w:rPr>
        <w:t>Mplayer</w:t>
      </w:r>
      <w:proofErr w:type="spellEnd"/>
      <w:r>
        <w:rPr>
          <w:lang w:eastAsia="es-ES"/>
        </w:rPr>
        <w:t xml:space="preserve">, </w:t>
      </w:r>
      <w:proofErr w:type="spellStart"/>
      <w:r w:rsidRPr="00640374">
        <w:rPr>
          <w:lang w:eastAsia="es-ES"/>
        </w:rPr>
        <w:t>FFMpeg</w:t>
      </w:r>
      <w:proofErr w:type="spellEnd"/>
      <w:r w:rsidRPr="00640374">
        <w:rPr>
          <w:lang w:eastAsia="es-ES"/>
        </w:rPr>
        <w:t>-PHP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9"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4" w:name="_Toc276683976"/>
      <w:bookmarkStart w:id="85" w:name="_Toc280463957"/>
      <w:r>
        <w:t xml:space="preserve">Ilustración </w:t>
      </w:r>
      <w:r w:rsidR="00075ADF">
        <w:fldChar w:fldCharType="begin"/>
      </w:r>
      <w:r>
        <w:instrText xml:space="preserve"> SEQ Ilustración \* ARABIC </w:instrText>
      </w:r>
      <w:r w:rsidR="00075ADF">
        <w:fldChar w:fldCharType="separate"/>
      </w:r>
      <w:r w:rsidR="00134FCB">
        <w:rPr>
          <w:noProof/>
        </w:rPr>
        <w:t>16</w:t>
      </w:r>
      <w:r w:rsidR="00075ADF">
        <w:fldChar w:fldCharType="end"/>
      </w:r>
      <w:r>
        <w:t xml:space="preserve"> - Web </w:t>
      </w:r>
      <w:proofErr w:type="spellStart"/>
      <w:r>
        <w:t>PHPMotion</w:t>
      </w:r>
      <w:bookmarkEnd w:id="84"/>
      <w:bookmarkEnd w:id="85"/>
      <w:proofErr w:type="spellEnd"/>
    </w:p>
    <w:bookmarkStart w:id="86" w:name="_Toc266039206"/>
    <w:p w:rsidR="007C0EE8" w:rsidRPr="00460025" w:rsidRDefault="00075ADF"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6"/>
      <w:r w:rsidRPr="00460025">
        <w:rPr>
          <w:b w:val="0"/>
        </w:rPr>
        <w:fldChar w:fldCharType="end"/>
      </w:r>
    </w:p>
    <w:p w:rsidR="009A106D" w:rsidRDefault="00F76108" w:rsidP="00460025">
      <w:pPr>
        <w:pStyle w:val="Subttulo"/>
        <w:outlineLvl w:val="2"/>
        <w:rPr>
          <w:lang w:val="es-ES"/>
        </w:rPr>
      </w:pPr>
      <w:r>
        <w:rPr>
          <w:lang w:val="es-ES"/>
        </w:rPr>
        <w:br w:type="page"/>
      </w:r>
      <w:bookmarkStart w:id="87" w:name="_Toc280545929"/>
      <w:r w:rsidR="007C0EE8" w:rsidRPr="007E48E2">
        <w:rPr>
          <w:lang w:val="es-ES"/>
        </w:rPr>
        <w:lastRenderedPageBreak/>
        <w:t>3.</w:t>
      </w:r>
      <w:r w:rsidR="003607CB">
        <w:rPr>
          <w:lang w:val="es-ES"/>
        </w:rPr>
        <w:t>1</w:t>
      </w:r>
      <w:r w:rsidR="007C0EE8" w:rsidRPr="007E48E2">
        <w:rPr>
          <w:lang w:val="es-ES"/>
        </w:rPr>
        <w:t>.2</w:t>
      </w:r>
      <w:bookmarkEnd w:id="87"/>
      <w:r w:rsidR="009E3122">
        <w:rPr>
          <w:lang w:val="es-ES"/>
        </w:rPr>
        <w:t>.</w:t>
      </w:r>
      <w:r w:rsidR="009E3122" w:rsidRPr="007E48E2">
        <w:rPr>
          <w:lang w:val="es-ES"/>
        </w:rPr>
        <w:t xml:space="preserve"> </w:t>
      </w:r>
      <w:proofErr w:type="spellStart"/>
      <w:r w:rsidR="009E3122" w:rsidRPr="007E48E2">
        <w:rPr>
          <w:lang w:val="es-ES"/>
        </w:rPr>
        <w:t>OsTube</w:t>
      </w:r>
      <w:proofErr w:type="spellEnd"/>
    </w:p>
    <w:p w:rsidR="007C0EE8" w:rsidRPr="007F307B" w:rsidRDefault="007C0EE8" w:rsidP="007C0EE8">
      <w:pPr>
        <w:rPr>
          <w:lang w:eastAsia="es-CL"/>
        </w:rPr>
      </w:pPr>
      <w:proofErr w:type="spellStart"/>
      <w:r>
        <w:rPr>
          <w:lang w:eastAsia="es-CL"/>
        </w:rPr>
        <w:t>OSTube</w:t>
      </w:r>
      <w:proofErr w:type="spellEnd"/>
      <w:r w:rsidR="00ED2766">
        <w:rPr>
          <w:lang w:eastAsia="es-CL"/>
        </w:rPr>
        <w:t xml:space="preserve"> e</w:t>
      </w:r>
      <w:r w:rsidRPr="007F307B">
        <w:rPr>
          <w:lang w:eastAsia="es-CL"/>
        </w:rPr>
        <w:t>s un CMS de videos basado en PHP4</w:t>
      </w:r>
      <w:r>
        <w:rPr>
          <w:lang w:eastAsia="es-CL"/>
        </w:rPr>
        <w:t xml:space="preserve"> con </w:t>
      </w:r>
      <w:proofErr w:type="spellStart"/>
      <w:r>
        <w:rPr>
          <w:lang w:eastAsia="es-CL"/>
        </w:rPr>
        <w:t>MySQL</w:t>
      </w:r>
      <w:proofErr w:type="spellEnd"/>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proofErr w:type="spellStart"/>
      <w:r w:rsidRPr="00A053A0">
        <w:rPr>
          <w:lang w:eastAsia="es-CL"/>
        </w:rPr>
        <w:t>MPlayer</w:t>
      </w:r>
      <w:proofErr w:type="spellEnd"/>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0"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8" w:name="_Toc276683977"/>
      <w:bookmarkStart w:id="89" w:name="_Toc280463958"/>
      <w:r>
        <w:t xml:space="preserve">Ilustración </w:t>
      </w:r>
      <w:r w:rsidR="00075ADF">
        <w:fldChar w:fldCharType="begin"/>
      </w:r>
      <w:r>
        <w:instrText xml:space="preserve"> SEQ Ilustración \* ARABIC </w:instrText>
      </w:r>
      <w:r w:rsidR="00075ADF">
        <w:fldChar w:fldCharType="separate"/>
      </w:r>
      <w:r w:rsidR="00134FCB">
        <w:rPr>
          <w:noProof/>
        </w:rPr>
        <w:t>17</w:t>
      </w:r>
      <w:r w:rsidR="00075ADF">
        <w:fldChar w:fldCharType="end"/>
      </w:r>
      <w:r>
        <w:t xml:space="preserve"> - </w:t>
      </w:r>
      <w:proofErr w:type="spellStart"/>
      <w:r w:rsidRPr="00AE733E">
        <w:t>OSTube</w:t>
      </w:r>
      <w:bookmarkEnd w:id="88"/>
      <w:bookmarkEnd w:id="89"/>
      <w:proofErr w:type="spellEnd"/>
    </w:p>
    <w:bookmarkStart w:id="90" w:name="_Toc266039207"/>
    <w:p w:rsidR="007C0EE8" w:rsidRPr="00460025" w:rsidRDefault="00075ADF"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1" w:name="_Toc266039186"/>
      <w:bookmarkStart w:id="92" w:name="_Toc280545930"/>
      <w:r w:rsidRPr="007E48E2">
        <w:lastRenderedPageBreak/>
        <w:t>3.</w:t>
      </w:r>
      <w:r w:rsidR="003607CB">
        <w:t>2</w:t>
      </w:r>
      <w:r w:rsidR="00BB77FD">
        <w:t>.</w:t>
      </w:r>
      <w:r w:rsidRPr="007E48E2">
        <w:t xml:space="preserve"> Sitios de contenidos multimedia de referencia</w:t>
      </w:r>
      <w:bookmarkEnd w:id="91"/>
      <w:bookmarkEnd w:id="9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3" w:name="_Toc266039187"/>
      <w:bookmarkStart w:id="94" w:name="_Toc280545931"/>
      <w:r w:rsidRPr="00BD1B4B">
        <w:rPr>
          <w:lang w:val="es-ES"/>
        </w:rPr>
        <w:t>3.</w:t>
      </w:r>
      <w:r w:rsidR="003607CB">
        <w:rPr>
          <w:lang w:val="es-ES"/>
        </w:rPr>
        <w:t>2</w:t>
      </w:r>
      <w:r w:rsidRPr="00BD1B4B">
        <w:rPr>
          <w:lang w:val="es-ES"/>
        </w:rPr>
        <w:t>.1</w:t>
      </w:r>
      <w:bookmarkEnd w:id="93"/>
      <w:bookmarkEnd w:id="94"/>
      <w:r w:rsidR="009E3122">
        <w:rPr>
          <w:lang w:val="es-ES"/>
        </w:rPr>
        <w:t>.</w:t>
      </w:r>
      <w:r w:rsidR="009E3122" w:rsidRPr="00BD1B4B">
        <w:rPr>
          <w:lang w:val="es-ES"/>
        </w:rPr>
        <w:t xml:space="preserve"> </w:t>
      </w:r>
      <w:proofErr w:type="spellStart"/>
      <w:r w:rsidR="009E3122" w:rsidRPr="00BD1B4B">
        <w:rPr>
          <w:lang w:val="es-ES"/>
        </w:rPr>
        <w:t>Youtube</w:t>
      </w:r>
      <w:proofErr w:type="spellEnd"/>
    </w:p>
    <w:p w:rsidR="009A106D" w:rsidRDefault="007C0EE8" w:rsidP="00460025">
      <w:r w:rsidRPr="00113170">
        <w:t xml:space="preserve">Fue creado por tres antiguos empleados de </w:t>
      </w:r>
      <w:hyperlink r:id="rId51" w:tooltip="PayPal" w:history="1">
        <w:r w:rsidRPr="00113170">
          <w:t>PayPal</w:t>
        </w:r>
      </w:hyperlink>
      <w:r w:rsidRPr="00113170">
        <w:t xml:space="preserve"> en febrero de 2005. En noviembre de 2006 lo adquirió Google y ahora opera como una de sus </w:t>
      </w:r>
      <w:hyperlink r:id="rId52" w:tooltip="Filial" w:history="1">
        <w:r w:rsidRPr="00113170">
          <w:t>filiales</w:t>
        </w:r>
      </w:hyperlink>
      <w:r w:rsidRPr="00113170">
        <w:t xml:space="preserve">. YouTube usa un reproductor en línea basado en </w:t>
      </w:r>
      <w:hyperlink r:id="rId53"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4" w:tooltip="Programa de televisión" w:history="1">
        <w:r w:rsidRPr="00113170">
          <w:t>programas de televisión</w:t>
        </w:r>
      </w:hyperlink>
      <w:r w:rsidRPr="00113170">
        <w:t xml:space="preserve">, </w:t>
      </w:r>
      <w:hyperlink r:id="rId55" w:tooltip="Vídeo musical" w:history="1">
        <w:r w:rsidR="00810D0C">
          <w:t xml:space="preserve">videos </w:t>
        </w:r>
        <w:r w:rsidRPr="00113170">
          <w:t>musicales</w:t>
        </w:r>
      </w:hyperlink>
      <w:r w:rsidRPr="00113170">
        <w:t>, así como contenidos amateur como video</w:t>
      </w:r>
      <w:r w:rsidR="008626F7">
        <w:t xml:space="preserve"> </w:t>
      </w:r>
      <w:r w:rsidRPr="00113170">
        <w:t xml:space="preserve">blogs.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5" w:name="_Toc276683978"/>
      <w:bookmarkStart w:id="96" w:name="_Toc280463959"/>
      <w:r>
        <w:t xml:space="preserve">Ilustración </w:t>
      </w:r>
      <w:r w:rsidR="00075ADF">
        <w:fldChar w:fldCharType="begin"/>
      </w:r>
      <w:r>
        <w:instrText xml:space="preserve"> SEQ Ilustración \* ARABIC </w:instrText>
      </w:r>
      <w:r w:rsidR="00075ADF">
        <w:fldChar w:fldCharType="separate"/>
      </w:r>
      <w:r w:rsidR="00134FCB">
        <w:rPr>
          <w:noProof/>
        </w:rPr>
        <w:t>18</w:t>
      </w:r>
      <w:r w:rsidR="00075ADF">
        <w:fldChar w:fldCharType="end"/>
      </w:r>
      <w:r>
        <w:t xml:space="preserve"> - </w:t>
      </w:r>
      <w:proofErr w:type="spellStart"/>
      <w:r w:rsidRPr="001D6F6B">
        <w:t>Youtube</w:t>
      </w:r>
      <w:bookmarkEnd w:id="95"/>
      <w:bookmarkEnd w:id="96"/>
      <w:proofErr w:type="spellEnd"/>
    </w:p>
    <w:bookmarkStart w:id="97" w:name="_Toc266039208"/>
    <w:p w:rsidR="007C0EE8" w:rsidRPr="0026694D" w:rsidRDefault="00075ADF"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7"/>
      <w:r w:rsidRPr="00460025">
        <w:rPr>
          <w:b w:val="0"/>
        </w:rPr>
        <w:fldChar w:fldCharType="end"/>
      </w:r>
    </w:p>
    <w:p w:rsidR="00771E9F" w:rsidRDefault="00771E9F" w:rsidP="007C0EE8">
      <w:pPr>
        <w:pStyle w:val="Subttulo"/>
        <w:outlineLvl w:val="2"/>
        <w:rPr>
          <w:lang w:val="es-ES"/>
        </w:rPr>
      </w:pPr>
      <w:bookmarkStart w:id="98" w:name="_Toc266039188"/>
    </w:p>
    <w:p w:rsidR="007C0EE8" w:rsidRPr="007E48E2" w:rsidRDefault="007C0EE8" w:rsidP="007C0EE8">
      <w:pPr>
        <w:pStyle w:val="Subttulo"/>
        <w:outlineLvl w:val="2"/>
        <w:rPr>
          <w:lang w:val="es-ES"/>
        </w:rPr>
      </w:pPr>
      <w:bookmarkStart w:id="99" w:name="_Toc280545932"/>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8"/>
      <w:bookmarkEnd w:id="9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proofErr w:type="spellStart"/>
      <w:r w:rsidR="003A35CD" w:rsidRPr="001A7D23">
        <w:t>You</w:t>
      </w:r>
      <w:r w:rsidR="003A35CD">
        <w:t>t</w:t>
      </w:r>
      <w:r w:rsidR="003A35CD" w:rsidRPr="001A7D23">
        <w:t>ube</w:t>
      </w:r>
      <w:proofErr w:type="spellEnd"/>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0" w:name="_Toc280463960"/>
      <w:r>
        <w:t xml:space="preserve">Ilustración </w:t>
      </w:r>
      <w:r w:rsidR="00075ADF">
        <w:fldChar w:fldCharType="begin"/>
      </w:r>
      <w:r>
        <w:instrText xml:space="preserve"> SEQ Ilustración \* ARABIC </w:instrText>
      </w:r>
      <w:r w:rsidR="00075ADF">
        <w:fldChar w:fldCharType="separate"/>
      </w:r>
      <w:r w:rsidR="00134FCB">
        <w:rPr>
          <w:noProof/>
        </w:rPr>
        <w:t>19</w:t>
      </w:r>
      <w:r w:rsidR="00075ADF">
        <w:fldChar w:fldCharType="end"/>
      </w:r>
      <w:r>
        <w:t xml:space="preserve"> - Google Video</w:t>
      </w:r>
      <w:bookmarkEnd w:id="100"/>
    </w:p>
    <w:bookmarkStart w:id="101" w:name="_Toc266039209"/>
    <w:p w:rsidR="007C0EE8" w:rsidRPr="00460025" w:rsidRDefault="00075ADF"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1"/>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w:t>
      </w:r>
      <w:proofErr w:type="spellStart"/>
      <w:r>
        <w:t>gvi</w:t>
      </w:r>
      <w:proofErr w:type="spellEnd"/>
      <w:r>
        <w:t xml:space="preserve">,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2" w:name="_Toc266039189"/>
      <w:bookmarkStart w:id="103" w:name="_Toc280545933"/>
      <w:r w:rsidRPr="007E48E2">
        <w:lastRenderedPageBreak/>
        <w:t>3.</w:t>
      </w:r>
      <w:r w:rsidR="003607CB">
        <w:t>2</w:t>
      </w:r>
      <w:r w:rsidRPr="007E48E2">
        <w:t>.3</w:t>
      </w:r>
      <w:r w:rsidR="004578B2">
        <w:t>.</w:t>
      </w:r>
      <w:r w:rsidR="00E06820">
        <w:t xml:space="preserve"> </w:t>
      </w:r>
      <w:proofErr w:type="spellStart"/>
      <w:r w:rsidRPr="007E48E2">
        <w:t>Vimeo</w:t>
      </w:r>
      <w:bookmarkEnd w:id="102"/>
      <w:bookmarkEnd w:id="103"/>
      <w:proofErr w:type="spellEnd"/>
    </w:p>
    <w:p w:rsidR="007C0EE8" w:rsidRDefault="007C0EE8" w:rsidP="007C0EE8">
      <w:proofErr w:type="spellStart"/>
      <w:r>
        <w:rPr>
          <w:b/>
          <w:bCs/>
        </w:rPr>
        <w:t>Vimeo</w:t>
      </w:r>
      <w:proofErr w:type="spellEnd"/>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w:t>
      </w:r>
      <w:proofErr w:type="spellStart"/>
      <w:r>
        <w:t>InterActiveCorp</w:t>
      </w:r>
      <w:proofErr w:type="spellEnd"/>
      <w:r>
        <w:t xml:space="preserve">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proofErr w:type="spellStart"/>
      <w:r>
        <w:t>Vimeo</w:t>
      </w:r>
      <w:proofErr w:type="spellEnd"/>
      <w:r>
        <w:t xml:space="preserve">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w:t>
      </w:r>
      <w:proofErr w:type="spellStart"/>
      <w:r>
        <w:t>Vimeo</w:t>
      </w:r>
      <w:proofErr w:type="spellEnd"/>
      <w:r>
        <w:t xml:space="preserve">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4" w:name="_Toc280463961"/>
      <w:r w:rsidRPr="00CE025F">
        <w:t xml:space="preserve">Ilustración </w:t>
      </w:r>
      <w:r w:rsidR="00075ADF" w:rsidRPr="00CE025F">
        <w:fldChar w:fldCharType="begin"/>
      </w:r>
      <w:r w:rsidRPr="00CE025F">
        <w:instrText xml:space="preserve"> SEQ Ilustración \* ARABIC </w:instrText>
      </w:r>
      <w:r w:rsidR="00075ADF" w:rsidRPr="00CE025F">
        <w:fldChar w:fldCharType="separate"/>
      </w:r>
      <w:r w:rsidR="00134FCB">
        <w:rPr>
          <w:noProof/>
        </w:rPr>
        <w:t>20</w:t>
      </w:r>
      <w:r w:rsidR="00075ADF" w:rsidRPr="00CE025F">
        <w:fldChar w:fldCharType="end"/>
      </w:r>
      <w:r w:rsidRPr="00CE025F">
        <w:t xml:space="preserve"> - </w:t>
      </w:r>
      <w:proofErr w:type="spellStart"/>
      <w:r w:rsidRPr="00CE025F">
        <w:t>Vimeo</w:t>
      </w:r>
      <w:bookmarkEnd w:id="104"/>
      <w:proofErr w:type="spellEnd"/>
    </w:p>
    <w:bookmarkStart w:id="105" w:name="_Toc266039210"/>
    <w:p w:rsidR="007C0EE8" w:rsidRPr="00CE025F" w:rsidRDefault="00075ADF"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5"/>
      <w:r w:rsidRPr="00CE025F">
        <w:rPr>
          <w:b w:val="0"/>
        </w:rPr>
        <w:fldChar w:fldCharType="end"/>
      </w:r>
    </w:p>
    <w:p w:rsidR="007C0EE8" w:rsidRPr="007E48E2" w:rsidRDefault="0026694D" w:rsidP="007C0EE8">
      <w:pPr>
        <w:pStyle w:val="Subttulo"/>
        <w:outlineLvl w:val="2"/>
        <w:rPr>
          <w:lang w:val="es-ES"/>
        </w:rPr>
      </w:pPr>
      <w:bookmarkStart w:id="106" w:name="_Toc266039190"/>
      <w:r>
        <w:rPr>
          <w:lang w:val="es-ES"/>
        </w:rPr>
        <w:br w:type="page"/>
      </w:r>
      <w:bookmarkStart w:id="107" w:name="_Toc280545934"/>
      <w:r w:rsidR="007C0EE8" w:rsidRPr="007E48E2">
        <w:rPr>
          <w:lang w:val="es-ES"/>
        </w:rPr>
        <w:lastRenderedPageBreak/>
        <w:t>3.</w:t>
      </w:r>
      <w:r w:rsidR="003607CB">
        <w:rPr>
          <w:lang w:val="es-ES"/>
        </w:rPr>
        <w:t>2</w:t>
      </w:r>
      <w:r w:rsidR="007C0EE8" w:rsidRPr="007E48E2">
        <w:rPr>
          <w:lang w:val="es-ES"/>
        </w:rPr>
        <w:t>.4</w:t>
      </w:r>
      <w:bookmarkEnd w:id="106"/>
      <w:bookmarkEnd w:id="107"/>
      <w:r w:rsidR="009E3122">
        <w:rPr>
          <w:lang w:val="es-ES"/>
        </w:rPr>
        <w:t>.</w:t>
      </w:r>
      <w:r w:rsidR="009E3122" w:rsidRPr="007E48E2">
        <w:rPr>
          <w:lang w:val="es-ES"/>
        </w:rPr>
        <w:t xml:space="preserve"> </w:t>
      </w:r>
      <w:proofErr w:type="spellStart"/>
      <w:r w:rsidR="009E3122" w:rsidRPr="007E48E2">
        <w:rPr>
          <w:lang w:val="es-ES"/>
        </w:rPr>
        <w:t>TerraTV</w:t>
      </w:r>
      <w:proofErr w:type="spellEnd"/>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8" w:name="_Toc276683979"/>
      <w:bookmarkStart w:id="109" w:name="_Toc280463962"/>
      <w:r>
        <w:t xml:space="preserve">Ilustración </w:t>
      </w:r>
      <w:r w:rsidR="00075ADF">
        <w:fldChar w:fldCharType="begin"/>
      </w:r>
      <w:r>
        <w:instrText xml:space="preserve"> SEQ Ilustración \* ARABIC </w:instrText>
      </w:r>
      <w:r w:rsidR="00075ADF">
        <w:fldChar w:fldCharType="separate"/>
      </w:r>
      <w:r w:rsidR="00134FCB">
        <w:rPr>
          <w:noProof/>
        </w:rPr>
        <w:t>21</w:t>
      </w:r>
      <w:r w:rsidR="00075ADF">
        <w:fldChar w:fldCharType="end"/>
      </w:r>
      <w:r>
        <w:t xml:space="preserve"> - Terra TV</w:t>
      </w:r>
      <w:bookmarkEnd w:id="108"/>
      <w:bookmarkEnd w:id="109"/>
    </w:p>
    <w:bookmarkStart w:id="110" w:name="_Toc266039211"/>
    <w:p w:rsidR="007C0EE8" w:rsidRPr="00460025" w:rsidRDefault="00075ADF"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0"/>
      <w:r w:rsidRPr="00460025">
        <w:rPr>
          <w:b w:val="0"/>
        </w:rPr>
        <w:fldChar w:fldCharType="end"/>
      </w:r>
    </w:p>
    <w:p w:rsidR="009A106D" w:rsidRDefault="007C0EE8" w:rsidP="00460025">
      <w:pPr>
        <w:pStyle w:val="Subttulo"/>
        <w:rPr>
          <w:lang w:val="es-ES"/>
        </w:rPr>
      </w:pPr>
      <w:r w:rsidRPr="00BD1B4B">
        <w:br w:type="page"/>
      </w:r>
      <w:bookmarkStart w:id="111" w:name="_Toc266039191"/>
      <w:r w:rsidRPr="007E48E2">
        <w:rPr>
          <w:lang w:val="es-ES"/>
        </w:rPr>
        <w:lastRenderedPageBreak/>
        <w:t>3.</w:t>
      </w:r>
      <w:r w:rsidR="003607CB">
        <w:rPr>
          <w:lang w:val="es-ES"/>
        </w:rPr>
        <w:t>2</w:t>
      </w:r>
      <w:r w:rsidRPr="007E48E2">
        <w:rPr>
          <w:lang w:val="es-ES"/>
        </w:rPr>
        <w:t>.5</w:t>
      </w:r>
      <w:bookmarkEnd w:id="111"/>
      <w:r w:rsidR="009E3122">
        <w:rPr>
          <w:lang w:val="es-ES"/>
        </w:rPr>
        <w:t>.</w:t>
      </w:r>
      <w:r w:rsidR="009E3122" w:rsidRPr="007E48E2">
        <w:rPr>
          <w:lang w:val="es-ES"/>
        </w:rPr>
        <w:t xml:space="preserve"> </w:t>
      </w:r>
      <w:proofErr w:type="spellStart"/>
      <w:r w:rsidR="009E3122" w:rsidRPr="007E48E2">
        <w:rPr>
          <w:lang w:val="es-ES"/>
        </w:rPr>
        <w:t>EmolTV</w:t>
      </w:r>
      <w:proofErr w:type="spellEnd"/>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 xml:space="preserve">ón aprovechando las ventajas de Ajax para cargar los videos. Esto se ha logrado sacrificando un poco el </w:t>
      </w:r>
      <w:proofErr w:type="spellStart"/>
      <w:r>
        <w:t>feedback</w:t>
      </w:r>
      <w:proofErr w:type="spellEnd"/>
      <w:r>
        <w:t xml:space="preserve">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2" w:name="_Toc280463963"/>
      <w:r>
        <w:t xml:space="preserve">Ilustración </w:t>
      </w:r>
      <w:r w:rsidR="00075ADF">
        <w:fldChar w:fldCharType="begin"/>
      </w:r>
      <w:r>
        <w:instrText xml:space="preserve"> SEQ Ilustración \* ARABIC </w:instrText>
      </w:r>
      <w:r w:rsidR="00075ADF">
        <w:fldChar w:fldCharType="separate"/>
      </w:r>
      <w:r w:rsidR="00134FCB">
        <w:rPr>
          <w:noProof/>
        </w:rPr>
        <w:t>22</w:t>
      </w:r>
      <w:r w:rsidR="00075ADF">
        <w:fldChar w:fldCharType="end"/>
      </w:r>
      <w:r>
        <w:t xml:space="preserve"> - </w:t>
      </w:r>
      <w:proofErr w:type="spellStart"/>
      <w:r>
        <w:t>Emol</w:t>
      </w:r>
      <w:proofErr w:type="spellEnd"/>
      <w:r>
        <w:t xml:space="preserve"> TV</w:t>
      </w:r>
      <w:bookmarkEnd w:id="112"/>
    </w:p>
    <w:bookmarkStart w:id="113" w:name="_Toc266039212"/>
    <w:p w:rsidR="007C0EE8" w:rsidRPr="00460025" w:rsidRDefault="00075ADF"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4" w:name="_Toc266039192"/>
      <w:r>
        <w:rPr>
          <w:lang w:val="es-ES"/>
        </w:rPr>
        <w:br w:type="page"/>
      </w:r>
    </w:p>
    <w:p w:rsidR="007C0EE8" w:rsidRPr="00460025" w:rsidRDefault="007C0EE8" w:rsidP="007C0EE8">
      <w:pPr>
        <w:pStyle w:val="Subttulo"/>
        <w:outlineLvl w:val="2"/>
        <w:rPr>
          <w:lang w:val="es-ES"/>
        </w:rPr>
      </w:pPr>
      <w:bookmarkStart w:id="115" w:name="_Toc280545935"/>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4"/>
      <w:bookmarkEnd w:id="115"/>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proofErr w:type="spellStart"/>
      <w:r>
        <w:t>youtube</w:t>
      </w:r>
      <w:proofErr w:type="spellEnd"/>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w:t>
      </w:r>
      <w:proofErr w:type="spellStart"/>
      <w:r>
        <w:t>flv</w:t>
      </w:r>
      <w:proofErr w:type="spellEnd"/>
      <w:r>
        <w:t>).</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76683980"/>
      <w:bookmarkStart w:id="117" w:name="_Toc280463964"/>
      <w:r>
        <w:t xml:space="preserve">Ilustración </w:t>
      </w:r>
      <w:r w:rsidR="00075ADF">
        <w:fldChar w:fldCharType="begin"/>
      </w:r>
      <w:r>
        <w:instrText xml:space="preserve"> SEQ Ilustración \* ARABIC </w:instrText>
      </w:r>
      <w:r w:rsidR="00075ADF">
        <w:fldChar w:fldCharType="separate"/>
      </w:r>
      <w:r w:rsidR="00134FCB">
        <w:rPr>
          <w:noProof/>
        </w:rPr>
        <w:t>23</w:t>
      </w:r>
      <w:r w:rsidR="00075ADF">
        <w:fldChar w:fldCharType="end"/>
      </w:r>
      <w:r>
        <w:t xml:space="preserve"> - </w:t>
      </w:r>
      <w:r w:rsidRPr="00B90018">
        <w:t>3TV</w:t>
      </w:r>
      <w:bookmarkEnd w:id="116"/>
      <w:bookmarkEnd w:id="117"/>
    </w:p>
    <w:bookmarkStart w:id="118" w:name="_Toc266039213"/>
    <w:p w:rsidR="007C0EE8" w:rsidRPr="00460025" w:rsidRDefault="00075ADF"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19" w:name="_Toc280545936"/>
      <w:r w:rsidRPr="00460025">
        <w:rPr>
          <w:lang w:val="es-ES"/>
        </w:rPr>
        <w:lastRenderedPageBreak/>
        <w:t>3.</w:t>
      </w:r>
      <w:r w:rsidR="003607CB">
        <w:rPr>
          <w:lang w:val="es-ES"/>
        </w:rPr>
        <w:t>3</w:t>
      </w:r>
      <w:r w:rsidRPr="00460025">
        <w:rPr>
          <w:lang w:val="es-ES"/>
        </w:rPr>
        <w:t>. Google TV</w:t>
      </w:r>
      <w:bookmarkEnd w:id="119"/>
    </w:p>
    <w:p w:rsidR="00421830" w:rsidRDefault="00421830" w:rsidP="00421830">
      <w:r w:rsidRPr="00532391">
        <w:rPr>
          <w:b/>
          <w:bCs/>
        </w:rPr>
        <w:t>Google TV</w:t>
      </w:r>
      <w:r w:rsidRPr="00532391">
        <w:t xml:space="preserve"> es una plataforma de hardware y software para  televisores de alta definición basado en el sistema operativo </w:t>
      </w:r>
      <w:proofErr w:type="spellStart"/>
      <w:r w:rsidRPr="00532391">
        <w:t>Android</w:t>
      </w:r>
      <w:proofErr w:type="spellEnd"/>
      <w:r w:rsidRPr="00532391">
        <w:t xml:space="preserve">, a </w:t>
      </w:r>
      <w:r>
        <w:t xml:space="preserve">través del </w:t>
      </w:r>
      <w:r w:rsidRPr="00532391">
        <w:t xml:space="preserve"> uso de </w:t>
      </w:r>
      <w:proofErr w:type="spellStart"/>
      <w:r w:rsidRPr="00532391">
        <w:t>IPTV.</w:t>
      </w:r>
      <w:r>
        <w:t>E</w:t>
      </w:r>
      <w:r w:rsidRPr="00532391">
        <w:t>n</w:t>
      </w:r>
      <w:proofErr w:type="spellEnd"/>
      <w:r w:rsidRPr="00532391">
        <w:t xml:space="preserve">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 xml:space="preserve">Google TV funciona sobre </w:t>
      </w:r>
      <w:proofErr w:type="spellStart"/>
      <w:r w:rsidRPr="00532391">
        <w:t>Android</w:t>
      </w:r>
      <w:proofErr w:type="spellEnd"/>
      <w:r w:rsidRPr="00532391">
        <w:t xml:space="preserve"> 2.1 y puede ser actualizado de forma remota. El navegador es Google </w:t>
      </w:r>
      <w:proofErr w:type="spellStart"/>
      <w:r w:rsidRPr="00532391">
        <w:t>Chrome</w:t>
      </w:r>
      <w:proofErr w:type="spellEnd"/>
      <w:r w:rsidRPr="00532391">
        <w:t xml:space="preserve">, corriendo Flash. El uso de </w:t>
      </w:r>
      <w:proofErr w:type="spellStart"/>
      <w:r w:rsidRPr="00532391">
        <w:t>Android</w:t>
      </w:r>
      <w:proofErr w:type="spellEnd"/>
      <w:r w:rsidRPr="00532391">
        <w:t xml:space="preserve"> permite que las aplicaciones de los móviles funcionen también en la TV.</w:t>
      </w:r>
    </w:p>
    <w:p w:rsidR="00421830" w:rsidRPr="00532391" w:rsidRDefault="00421830" w:rsidP="00421830">
      <w:r w:rsidRPr="00532391">
        <w:t xml:space="preserve">Los desarrolladores ya pueden comenzar a crear aplicaciones para Google TV, y se espera que se lance un </w:t>
      </w:r>
      <w:proofErr w:type="spellStart"/>
      <w:r w:rsidRPr="00532391">
        <w:t>AndroidMarket</w:t>
      </w:r>
      <w:proofErr w:type="spellEnd"/>
      <w:r w:rsidRPr="00532391">
        <w:t xml:space="preserve"> para este sistema a principios de 2011. Para entonces también estarán disponibles </w:t>
      </w:r>
      <w:proofErr w:type="spellStart"/>
      <w:r w:rsidRPr="00532391">
        <w:t>APIs</w:t>
      </w:r>
      <w:proofErr w:type="spellEnd"/>
      <w:r w:rsidRPr="00532391">
        <w:t xml:space="preserve">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 xml:space="preserve">Los protocolos de comunicación de estos dispositivos con servidores web están basados en XML también acepta formatos RSS ya existentes como </w:t>
      </w:r>
      <w:proofErr w:type="spellStart"/>
      <w:r>
        <w:t>playlists</w:t>
      </w:r>
      <w:proofErr w:type="spellEnd"/>
      <w:r>
        <w:t xml:space="preserve">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 xml:space="preserve">oogle </w:t>
      </w:r>
      <w:proofErr w:type="spellStart"/>
      <w:r w:rsidR="00421830" w:rsidRPr="00532391">
        <w:t>Chrome</w:t>
      </w:r>
      <w:proofErr w:type="spellEnd"/>
      <w:r w:rsidR="00421830" w:rsidRPr="00532391">
        <w:t xml:space="preserv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 xml:space="preserve">icture, estos TV están equipados con un hardware que contiene un procesador Intel </w:t>
      </w:r>
      <w:proofErr w:type="spellStart"/>
      <w:r w:rsidR="00421830" w:rsidRPr="00532391">
        <w:t>Atom</w:t>
      </w:r>
      <w:proofErr w:type="spellEnd"/>
      <w:r w:rsidR="00421830" w:rsidRPr="00532391">
        <w:t xml:space="preserve"> y una capacidad de 8GB de memoria, conectividad </w:t>
      </w:r>
      <w:proofErr w:type="spellStart"/>
      <w:r w:rsidR="00421830" w:rsidRPr="00532391">
        <w:t>WiFi</w:t>
      </w:r>
      <w:proofErr w:type="spellEnd"/>
      <w:r w:rsidR="00421830" w:rsidRPr="00532391">
        <w:t>.</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0" w:name="_Toc276683981"/>
      <w:bookmarkStart w:id="121" w:name="_Toc280463965"/>
      <w:r>
        <w:t xml:space="preserve">Ilustración </w:t>
      </w:r>
      <w:r w:rsidR="00075ADF">
        <w:fldChar w:fldCharType="begin"/>
      </w:r>
      <w:r>
        <w:instrText xml:space="preserve"> SEQ Ilustración \* ARABIC </w:instrText>
      </w:r>
      <w:r w:rsidR="00075ADF">
        <w:fldChar w:fldCharType="separate"/>
      </w:r>
      <w:r w:rsidR="00134FCB">
        <w:rPr>
          <w:noProof/>
        </w:rPr>
        <w:t>24</w:t>
      </w:r>
      <w:r w:rsidR="00075ADF">
        <w:fldChar w:fldCharType="end"/>
      </w:r>
      <w:r>
        <w:t xml:space="preserve"> – Google TV en un televisor IPTV conectado a internet</w:t>
      </w:r>
      <w:bookmarkEnd w:id="120"/>
      <w:bookmarkEnd w:id="121"/>
    </w:p>
    <w:p w:rsidR="009A106D" w:rsidRPr="00460025" w:rsidRDefault="00F231A4"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2" w:name="_Toc280545937"/>
      <w:r w:rsidRPr="000B5660">
        <w:lastRenderedPageBreak/>
        <w:t>4. Desarrollo</w:t>
      </w:r>
      <w:bookmarkEnd w:id="122"/>
    </w:p>
    <w:p w:rsidR="000E1C37" w:rsidRDefault="000E1C37" w:rsidP="000B5660">
      <w:pPr>
        <w:pStyle w:val="Subttulo"/>
        <w:outlineLvl w:val="1"/>
      </w:pPr>
      <w:bookmarkStart w:id="123" w:name="_Toc280545938"/>
      <w:r w:rsidRPr="000B5660">
        <w:t>4.1. Toma de requerimientos</w:t>
      </w:r>
      <w:bookmarkEnd w:id="123"/>
    </w:p>
    <w:p w:rsidR="000B4B81" w:rsidRDefault="000B4B81" w:rsidP="000B4B81">
      <w:r>
        <w:t xml:space="preserve">Los requerimientos se </w:t>
      </w:r>
      <w:r w:rsidR="00D20981">
        <w:t xml:space="preserve">definen de acuerdo a esta investigación, tomando en </w:t>
      </w:r>
      <w:r w:rsidR="009E3122">
        <w:t xml:space="preserve">cuenta el estado del arte. </w:t>
      </w:r>
      <w:commentRangeStart w:id="124"/>
      <w:r w:rsidR="009E3122">
        <w:t xml:space="preserve">En la primera iteración </w:t>
      </w:r>
      <w:commentRangeEnd w:id="124"/>
      <w:r w:rsidR="009E3122">
        <w:rPr>
          <w:rStyle w:val="Refdecomentario"/>
          <w:rFonts w:eastAsia="Times New Roman" w:cs="Times New Roman"/>
          <w:szCs w:val="20"/>
          <w:lang w:eastAsia="en-US"/>
        </w:rPr>
        <w:commentReference w:id="124"/>
      </w:r>
      <w:r w:rsidR="009E3122">
        <w:t>se tomará</w:t>
      </w:r>
      <w:r w:rsidR="00D20981">
        <w:t>n requerimientos muy específicos</w:t>
      </w:r>
      <w:r w:rsidR="00A0724E">
        <w:t xml:space="preserve"> y corresponden al </w:t>
      </w:r>
      <w:proofErr w:type="spellStart"/>
      <w:r w:rsidR="00A0724E">
        <w:t>core</w:t>
      </w:r>
      <w:proofErr w:type="spellEnd"/>
      <w:r w:rsidR="00A0724E">
        <w:t xml:space="preserve"> de la aplicación y del </w:t>
      </w:r>
      <w:proofErr w:type="spellStart"/>
      <w:r w:rsidR="00A0724E">
        <w:t>framework</w:t>
      </w:r>
      <w:proofErr w:type="spellEnd"/>
      <w:r w:rsidR="00A0724E">
        <w:t>.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 xml:space="preserve">En esta instancia </w:t>
      </w:r>
      <w:ins w:id="125" w:author="Dahianna Vega Leiva" w:date="2010-12-22T12:22:00Z">
        <w:r w:rsidR="009E3122">
          <w:t xml:space="preserve">se </w:t>
        </w:r>
      </w:ins>
      <w:r>
        <w:t>definen</w:t>
      </w:r>
      <w:r w:rsidR="008267EE">
        <w:t xml:space="preserve"> los requerimientos de la primera etapa</w:t>
      </w:r>
      <w:r w:rsidR="00577D0E">
        <w:t xml:space="preserve">, los que están más </w:t>
      </w:r>
      <w:commentRangeStart w:id="126"/>
      <w:r w:rsidR="00577D0E">
        <w:t xml:space="preserve">sujetos a cambio </w:t>
      </w:r>
      <w:commentRangeEnd w:id="126"/>
      <w:r w:rsidR="009E3122">
        <w:rPr>
          <w:rStyle w:val="Refdecomentario"/>
          <w:rFonts w:eastAsia="Times New Roman" w:cs="Times New Roman"/>
          <w:szCs w:val="20"/>
          <w:lang w:eastAsia="en-US"/>
        </w:rPr>
        <w:commentReference w:id="126"/>
      </w:r>
      <w:r w:rsidR="00577D0E">
        <w:t>son los requerimientos funcionales</w:t>
      </w:r>
      <w:r w:rsidR="00925BF0">
        <w:t>.</w:t>
      </w:r>
    </w:p>
    <w:p w:rsidR="000E1C37" w:rsidRDefault="000E1C37" w:rsidP="000B5660">
      <w:pPr>
        <w:pStyle w:val="Subttulo"/>
        <w:outlineLvl w:val="2"/>
      </w:pPr>
      <w:bookmarkStart w:id="127" w:name="_Toc280545939"/>
      <w:r w:rsidRPr="000B5660">
        <w:t>4.1.1. Requerimientos Funcionales</w:t>
      </w:r>
      <w:bookmarkEnd w:id="127"/>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del w:id="128" w:author="Dahianna Vega Leiva" w:date="2010-12-22T12:22:00Z">
        <w:r w:rsidR="008267EE" w:rsidDel="009E3122">
          <w:delText>titulo</w:delText>
        </w:r>
      </w:del>
      <w:ins w:id="129" w:author="Dahianna Vega Leiva" w:date="2010-12-22T12:22:00Z">
        <w:r w:rsidR="009E3122">
          <w:t>título</w:t>
        </w:r>
      </w:ins>
      <w:r w:rsidR="008267EE">
        <w:t xml:space="preserve">, descripción, fecha de creación, </w:t>
      </w:r>
      <w:proofErr w:type="spellStart"/>
      <w:r w:rsidR="008267EE">
        <w:t>tags</w:t>
      </w:r>
      <w:proofErr w:type="spellEnd"/>
      <w:r w:rsidR="008267EE">
        <w:t>).</w:t>
      </w:r>
    </w:p>
    <w:p w:rsidR="008267EE" w:rsidRDefault="008267EE" w:rsidP="002E2E02">
      <w:pPr>
        <w:pStyle w:val="Prrafodelista"/>
        <w:numPr>
          <w:ilvl w:val="0"/>
          <w:numId w:val="33"/>
        </w:numPr>
      </w:pPr>
      <w:r>
        <w:t>El sistema debe tener una interf</w:t>
      </w:r>
      <w:r w:rsidR="00925BF0">
        <w:t>a</w:t>
      </w:r>
      <w:r>
        <w:t xml:space="preserve">z de </w:t>
      </w:r>
      <w:proofErr w:type="spellStart"/>
      <w:r>
        <w:t>front</w:t>
      </w:r>
      <w:proofErr w:type="spellEnd"/>
      <w:r>
        <w: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30" w:name="_Toc280545940"/>
      <w:r w:rsidRPr="000B5660">
        <w:lastRenderedPageBreak/>
        <w:t>4.1.2. Requerimientos No Funcionales</w:t>
      </w:r>
      <w:bookmarkEnd w:id="130"/>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 xml:space="preserve">Los componentes deben usar un lenguaje multiplataforma </w:t>
      </w:r>
      <w:proofErr w:type="spellStart"/>
      <w:r>
        <w:t>com</w:t>
      </w:r>
      <w:proofErr w:type="spellEnd"/>
      <w:r>
        <w:t xml:space="preserve"> XML o </w:t>
      </w:r>
      <w:proofErr w:type="spellStart"/>
      <w:r>
        <w:t>Json</w:t>
      </w:r>
      <w:proofErr w:type="spellEnd"/>
      <w:r>
        <w:t>.</w:t>
      </w:r>
    </w:p>
    <w:p w:rsidR="00746ECF" w:rsidRDefault="00746ECF" w:rsidP="00D678D7">
      <w:pPr>
        <w:pStyle w:val="Prrafodelista"/>
        <w:numPr>
          <w:ilvl w:val="0"/>
          <w:numId w:val="34"/>
        </w:numPr>
      </w:pPr>
      <w:r>
        <w:t>Se deben tomar medida</w:t>
      </w:r>
      <w:r w:rsidR="00C43BA3">
        <w:t>s</w:t>
      </w:r>
      <w:r>
        <w:t xml:space="preserve"> para evitar inyecciones SQL mal</w:t>
      </w:r>
      <w:r w:rsidR="008626F7">
        <w:t xml:space="preserve"> </w:t>
      </w:r>
      <w:r>
        <w:t>intencionadas.</w:t>
      </w:r>
    </w:p>
    <w:p w:rsidR="00746ECF" w:rsidRDefault="00746ECF" w:rsidP="00D678D7">
      <w:pPr>
        <w:pStyle w:val="Prrafodelista"/>
        <w:numPr>
          <w:ilvl w:val="0"/>
          <w:numId w:val="34"/>
        </w:numPr>
      </w:pPr>
      <w:r>
        <w:t xml:space="preserve">El </w:t>
      </w:r>
      <w:proofErr w:type="spellStart"/>
      <w:r>
        <w:t>front</w:t>
      </w:r>
      <w:proofErr w:type="spellEnd"/>
      <w:r>
        <w:t xml:space="preserve"> office debe funcionar con </w:t>
      </w:r>
      <w:proofErr w:type="spellStart"/>
      <w:r>
        <w:t>templates</w:t>
      </w:r>
      <w:proofErr w:type="spellEnd"/>
      <w:r>
        <w:t xml:space="preserve"> independientes de las vistas y modelos.</w:t>
      </w:r>
    </w:p>
    <w:p w:rsidR="00746ECF" w:rsidRPr="006A70C9" w:rsidRDefault="00746ECF" w:rsidP="00D678D7">
      <w:pPr>
        <w:pStyle w:val="Prrafodelista"/>
        <w:numPr>
          <w:ilvl w:val="0"/>
          <w:numId w:val="34"/>
        </w:numPr>
      </w:pPr>
      <w:r>
        <w:t xml:space="preserve">Las vistas deben ser, en lo posible, independientes de los modelos y </w:t>
      </w:r>
      <w:proofErr w:type="spellStart"/>
      <w:r>
        <w:t>templates</w:t>
      </w:r>
      <w:proofErr w:type="spellEnd"/>
      <w:r>
        <w:t>.</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31" w:name="_Toc280545941"/>
      <w:r w:rsidRPr="000B5660">
        <w:lastRenderedPageBreak/>
        <w:t>4.2</w:t>
      </w:r>
      <w:r w:rsidR="00B53E02" w:rsidRPr="000B5660">
        <w:t>. Tecnología a Utilizar</w:t>
      </w:r>
      <w:bookmarkEnd w:id="131"/>
    </w:p>
    <w:p w:rsidR="00F83408" w:rsidRDefault="00F83408" w:rsidP="00F83408">
      <w:r>
        <w:t xml:space="preserve">Ya que son bastantes las TI involucradas en el desarrollo de este proyecto, se dividirá este tema en 2 frentes: el </w:t>
      </w:r>
      <w:del w:id="132" w:author="Dahianna Vega Leiva" w:date="2010-12-22T12:23:00Z">
        <w:r w:rsidDel="009E3122">
          <w:delText xml:space="preserve">lado </w:delText>
        </w:r>
      </w:del>
      <w:ins w:id="133" w:author="Dahianna Vega Leiva" w:date="2010-12-22T12:23:00Z">
        <w:r w:rsidR="009E3122">
          <w:t xml:space="preserve">frente </w:t>
        </w:r>
      </w:ins>
      <w:r>
        <w:t xml:space="preserve">servidor en el cual está el </w:t>
      </w:r>
      <w:proofErr w:type="spellStart"/>
      <w:r>
        <w:t>core</w:t>
      </w:r>
      <w:proofErr w:type="spellEnd"/>
      <w:r>
        <w:t xml:space="preserve"> de la aplicación sobre un servidor Linux, y el </w:t>
      </w:r>
      <w:del w:id="134" w:author="Dahianna Vega Leiva" w:date="2010-12-22T12:23:00Z">
        <w:r w:rsidDel="009E3122">
          <w:delText xml:space="preserve">lado </w:delText>
        </w:r>
      </w:del>
      <w:ins w:id="135" w:author="Dahianna Vega Leiva" w:date="2010-12-22T12:23:00Z">
        <w:r w:rsidR="009E3122">
          <w:t xml:space="preserve">frente </w:t>
        </w:r>
      </w:ins>
      <w:r>
        <w:t xml:space="preserve">cliente donde se depende de las capacidades del agente de usuario y principalmente </w:t>
      </w:r>
      <w:del w:id="136" w:author="Dahianna Vega Leiva" w:date="2010-12-22T12:23:00Z">
        <w:r w:rsidR="00302ACA" w:rsidDel="009E3122">
          <w:delText xml:space="preserve">de </w:delText>
        </w:r>
        <w:r w:rsidDel="009E3122">
          <w:delText>el</w:delText>
        </w:r>
      </w:del>
      <w:ins w:id="137" w:author="Dahianna Vega Leiva" w:date="2010-12-22T12:23:00Z">
        <w:r w:rsidR="009E3122">
          <w:t>del</w:t>
        </w:r>
      </w:ins>
      <w:r>
        <w:t xml:space="preserve"> navegador web.</w:t>
      </w:r>
    </w:p>
    <w:p w:rsidR="00532FF3" w:rsidRPr="00F83408" w:rsidRDefault="00B8683C" w:rsidP="00F83408">
      <w:r>
        <w:t>Para este lanzamiento específico se usar</w:t>
      </w:r>
      <w:ins w:id="138" w:author="Dahianna Vega Leiva" w:date="2010-12-22T12:23:00Z">
        <w:r w:rsidR="009E3122">
          <w:t>á</w:t>
        </w:r>
      </w:ins>
      <w:del w:id="139" w:author="Dahianna Vega Leiva" w:date="2010-12-22T12:23:00Z">
        <w:r w:rsidDel="009E3122">
          <w:delText>a</w:delText>
        </w:r>
      </w:del>
      <w:r>
        <w:t>n</w:t>
      </w:r>
      <w:r w:rsidR="00532FF3">
        <w:t xml:space="preserve"> PHP 5.3, </w:t>
      </w:r>
      <w:proofErr w:type="spellStart"/>
      <w:r w:rsidR="00532FF3">
        <w:t>MySQL</w:t>
      </w:r>
      <w:proofErr w:type="spellEnd"/>
      <w:r w:rsidR="00532FF3">
        <w:t xml:space="preserve"> 5</w:t>
      </w:r>
      <w:r>
        <w:t>,</w:t>
      </w:r>
      <w:r w:rsidR="00CE025F">
        <w:t xml:space="preserve"> </w:t>
      </w:r>
      <w:proofErr w:type="spellStart"/>
      <w:r w:rsidR="00532FF3">
        <w:t>FFMpeg</w:t>
      </w:r>
      <w:proofErr w:type="spellEnd"/>
      <w:r w:rsidR="00532FF3">
        <w:t xml:space="preserve">, </w:t>
      </w:r>
      <w:proofErr w:type="spellStart"/>
      <w:r w:rsidR="00532FF3">
        <w:t>JQuery</w:t>
      </w:r>
      <w:proofErr w:type="spellEnd"/>
      <w:r w:rsidR="00532FF3">
        <w:t>, JW Player Flash.</w:t>
      </w:r>
    </w:p>
    <w:p w:rsidR="00B53E02" w:rsidRPr="000B5660" w:rsidRDefault="000E1C37" w:rsidP="00EC3C1C">
      <w:pPr>
        <w:pStyle w:val="Subttulo"/>
        <w:outlineLvl w:val="2"/>
      </w:pPr>
      <w:bookmarkStart w:id="140" w:name="_Toc280545942"/>
      <w:r w:rsidRPr="000B5660">
        <w:t>4.2</w:t>
      </w:r>
      <w:r w:rsidR="00B53E02" w:rsidRPr="000B5660">
        <w:t xml:space="preserve">.1. </w:t>
      </w:r>
      <w:del w:id="141" w:author="Dahianna Vega Leiva" w:date="2010-12-22T12:24:00Z">
        <w:r w:rsidRPr="000B5660" w:rsidDel="009E3122">
          <w:delText xml:space="preserve">Lado </w:delText>
        </w:r>
      </w:del>
      <w:ins w:id="142" w:author="Dahianna Vega Leiva" w:date="2010-12-22T12:24:00Z">
        <w:r w:rsidR="009E3122">
          <w:t>Frente</w:t>
        </w:r>
        <w:r w:rsidR="009E3122" w:rsidRPr="000B5660">
          <w:t xml:space="preserve"> </w:t>
        </w:r>
      </w:ins>
      <w:r w:rsidRPr="000B5660">
        <w:t>S</w:t>
      </w:r>
      <w:r w:rsidR="00B53E02" w:rsidRPr="000B5660">
        <w:t>ervidor</w:t>
      </w:r>
      <w:bookmarkEnd w:id="140"/>
    </w:p>
    <w:p w:rsidR="00B53E02" w:rsidRPr="000B5660" w:rsidRDefault="000E1C37" w:rsidP="000E1C37">
      <w:pPr>
        <w:pStyle w:val="Subttulo"/>
        <w:outlineLvl w:val="2"/>
      </w:pPr>
      <w:bookmarkStart w:id="143" w:name="_Toc280545943"/>
      <w:r w:rsidRPr="000B5660">
        <w:t xml:space="preserve">4.2.1.1. </w:t>
      </w:r>
      <w:r w:rsidR="00B53E02" w:rsidRPr="000B5660">
        <w:t>PHP 5.3</w:t>
      </w:r>
      <w:bookmarkEnd w:id="143"/>
    </w:p>
    <w:p w:rsidR="00B53E02" w:rsidRPr="000B5660" w:rsidRDefault="00B53E02" w:rsidP="00B53E02">
      <w:r w:rsidRPr="000B5660">
        <w:t xml:space="preserve">Para la elección de la tecnología es importante privilegiar </w:t>
      </w:r>
      <w:del w:id="144" w:author="Dahianna Vega Leiva" w:date="2010-12-22T12:24:00Z">
        <w:r w:rsidRPr="000B5660" w:rsidDel="009E3122">
          <w:delText>las que nos ofrezcan</w:delText>
        </w:r>
      </w:del>
      <w:ins w:id="145" w:author="Dahianna Vega Leiva" w:date="2010-12-22T12:24:00Z">
        <w:r w:rsidR="009E3122">
          <w:t>la que ofrezca</w:t>
        </w:r>
      </w:ins>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ins w:id="146" w:author="Dahianna Vega Leiva" w:date="2010-12-22T12:24:00Z">
        <w:r w:rsidR="009E3122">
          <w:t>,</w:t>
        </w:r>
      </w:ins>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w:t>
      </w:r>
      <w:proofErr w:type="spellStart"/>
      <w:r w:rsidRPr="000B5660">
        <w:t>namespaces</w:t>
      </w:r>
      <w:proofErr w:type="spellEnd"/>
      <w:r w:rsidRPr="000B5660">
        <w:t xml:space="preserve"> lo que </w:t>
      </w:r>
      <w:del w:id="147" w:author="Dahianna Vega Leiva" w:date="2010-12-22T12:24:00Z">
        <w:r w:rsidRPr="000B5660" w:rsidDel="009E3122">
          <w:delText xml:space="preserve">nos </w:delText>
        </w:r>
      </w:del>
      <w:r w:rsidRPr="000B5660">
        <w:t>permite encapsular clases</w:t>
      </w:r>
      <w:r w:rsidR="00A53C45">
        <w:t xml:space="preserve">, esto es equivalente al uso de </w:t>
      </w:r>
      <w:proofErr w:type="spellStart"/>
      <w:r w:rsidR="00A53C45">
        <w:t>packages</w:t>
      </w:r>
      <w:proofErr w:type="spellEnd"/>
      <w:r w:rsidR="00A53C45">
        <w:t xml:space="preserve"> en Java.</w:t>
      </w:r>
      <w:r w:rsidRPr="000B5660">
        <w:t xml:space="preserve"> Esta característica</w:t>
      </w:r>
      <w:del w:id="148" w:author="Dahianna Vega Leiva" w:date="2010-12-22T12:24:00Z">
        <w:r w:rsidRPr="000B5660" w:rsidDel="009E3122">
          <w:delText xml:space="preserve"> </w:delText>
        </w:r>
      </w:del>
      <w:r w:rsidRPr="000B5660">
        <w:t xml:space="preserve"> surgió como respuesta a algunos inconvenientes surgidos en proyectos relativamente grandes así como algunos </w:t>
      </w:r>
      <w:proofErr w:type="spellStart"/>
      <w:r w:rsidRPr="000B5660">
        <w:t>frameworks</w:t>
      </w:r>
      <w:proofErr w:type="spellEnd"/>
      <w:r w:rsidRPr="000B5660">
        <w:t xml:space="preserve"> en que la falta de </w:t>
      </w:r>
      <w:proofErr w:type="spellStart"/>
      <w:r w:rsidRPr="000B5660">
        <w:t>namespaces</w:t>
      </w:r>
      <w:proofErr w:type="spellEnd"/>
      <w:r w:rsidRPr="000B5660">
        <w:t xml:space="preserve"> ha llevado a la creación de nombres de clases excesivamente largos.</w:t>
      </w:r>
    </w:p>
    <w:p w:rsidR="00B53E02" w:rsidRDefault="00302ACA" w:rsidP="00B53E02">
      <w:r>
        <w:lastRenderedPageBreak/>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 xml:space="preserve">clases con </w:t>
      </w:r>
      <w:proofErr w:type="spellStart"/>
      <w:r>
        <w:t>namespaces</w:t>
      </w:r>
      <w:proofErr w:type="spellEnd"/>
      <w:r>
        <w:t xml:space="preserve"> y subcarpetas </w:t>
      </w:r>
      <w:proofErr w:type="spellStart"/>
      <w:r>
        <w:t>models</w:t>
      </w:r>
      <w:proofErr w:type="spellEnd"/>
      <w:r>
        <w:t xml:space="preserve">, </w:t>
      </w:r>
      <w:proofErr w:type="spellStart"/>
      <w:r>
        <w:t>views</w:t>
      </w:r>
      <w:proofErr w:type="spellEnd"/>
      <w:r>
        <w:t xml:space="preserve">, </w:t>
      </w:r>
      <w:proofErr w:type="spellStart"/>
      <w:r>
        <w:t>controllers</w:t>
      </w:r>
      <w:proofErr w:type="spellEnd"/>
      <w:r w:rsidR="00DD4F9B">
        <w:t xml:space="preserve">, </w:t>
      </w:r>
      <w:proofErr w:type="spellStart"/>
      <w:r w:rsidR="00DD4F9B">
        <w:t>lib</w:t>
      </w:r>
      <w:proofErr w:type="spellEnd"/>
      <w:r w:rsidR="00DD4F9B">
        <w:t xml:space="preserve"> y </w:t>
      </w:r>
      <w:proofErr w:type="spellStart"/>
      <w:r w:rsidR="00DD4F9B">
        <w:t>admin</w:t>
      </w:r>
      <w:proofErr w:type="spellEnd"/>
      <w:r>
        <w:t>.</w:t>
      </w:r>
    </w:p>
    <w:p w:rsidR="001B743C" w:rsidRPr="00302ACA" w:rsidRDefault="006020D4" w:rsidP="00B53E02">
      <w:pPr>
        <w:rPr>
          <w:u w:val="single"/>
        </w:rPr>
      </w:pPr>
      <w:r>
        <w:t xml:space="preserve">La siguiente figura muestra la estructura de la carpeta </w:t>
      </w:r>
      <w:proofErr w:type="spellStart"/>
      <w:r>
        <w:t>classes</w:t>
      </w:r>
      <w:proofErr w:type="spellEnd"/>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14:anchorId="364FDB07" wp14:editId="30927CE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49" w:name="_Toc280463966"/>
      <w:r>
        <w:t xml:space="preserve">Ilustración </w:t>
      </w:r>
      <w:r w:rsidR="00075ADF">
        <w:fldChar w:fldCharType="begin"/>
      </w:r>
      <w:r w:rsidR="008D3920">
        <w:instrText xml:space="preserve"> SEQ Ilustración \* ARABIC </w:instrText>
      </w:r>
      <w:r w:rsidR="00075ADF">
        <w:fldChar w:fldCharType="separate"/>
      </w:r>
      <w:r w:rsidR="00134FCB">
        <w:rPr>
          <w:noProof/>
        </w:rPr>
        <w:t>25</w:t>
      </w:r>
      <w:r w:rsidR="00075ADF">
        <w:rPr>
          <w:noProof/>
        </w:rPr>
        <w:fldChar w:fldCharType="end"/>
      </w:r>
      <w:r>
        <w:t xml:space="preserve"> - Estructura Clases PHP del </w:t>
      </w:r>
      <w:proofErr w:type="spellStart"/>
      <w:r>
        <w:t>Core</w:t>
      </w:r>
      <w:proofErr w:type="spellEnd"/>
      <w:r>
        <w:t xml:space="preserve"> del CMS</w:t>
      </w:r>
      <w:bookmarkEnd w:id="149"/>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50" w:name="_Toc280545944"/>
      <w:r w:rsidRPr="000B5660">
        <w:lastRenderedPageBreak/>
        <w:t xml:space="preserve">4.2.1.2. </w:t>
      </w:r>
      <w:proofErr w:type="spellStart"/>
      <w:r w:rsidR="00B53E02" w:rsidRPr="000B5660">
        <w:t>MySQL</w:t>
      </w:r>
      <w:proofErr w:type="spellEnd"/>
      <w:r w:rsidR="00B53E02" w:rsidRPr="000B5660">
        <w:t xml:space="preserve"> 5</w:t>
      </w:r>
      <w:bookmarkEnd w:id="150"/>
    </w:p>
    <w:p w:rsidR="00B53E02" w:rsidRPr="000B5660" w:rsidRDefault="00B53E02" w:rsidP="00B53E02">
      <w:proofErr w:type="spellStart"/>
      <w:r w:rsidRPr="000B5660">
        <w:t>MySQL</w:t>
      </w:r>
      <w:proofErr w:type="spellEnd"/>
      <w:r w:rsidRPr="000B5660">
        <w:t xml:space="preserve"> es uno de los motores Open </w:t>
      </w:r>
      <w:proofErr w:type="spellStart"/>
      <w:r w:rsidRPr="000B5660">
        <w:t>Source</w:t>
      </w:r>
      <w:proofErr w:type="spellEnd"/>
      <w:r w:rsidRPr="000B5660">
        <w:t xml:space="preserve"> más usados a nivel mundial</w:t>
      </w:r>
      <w:del w:id="151" w:author="Dahianna Vega Leiva" w:date="2010-12-22T12:25:00Z">
        <w:r w:rsidR="007E132C" w:rsidRPr="000B5660" w:rsidDel="009E3122">
          <w:delText>,</w:delText>
        </w:r>
        <w:r w:rsidRPr="000B5660" w:rsidDel="009E3122">
          <w:delText xml:space="preserve"> el</w:delText>
        </w:r>
      </w:del>
      <w:ins w:id="152" w:author="Dahianna Vega Leiva" w:date="2010-12-22T12:25:00Z">
        <w:r w:rsidR="009E3122">
          <w:t>. El</w:t>
        </w:r>
      </w:ins>
      <w:r w:rsidRPr="000B5660">
        <w:t xml:space="preserve"> motor de </w:t>
      </w:r>
      <w:proofErr w:type="spellStart"/>
      <w:r w:rsidRPr="000B5660">
        <w:t>MySQLMyIsam</w:t>
      </w:r>
      <w:proofErr w:type="spellEnd"/>
      <w:r w:rsidRPr="000B5660">
        <w:t xml:space="preserve"> es muy rápido en consulta</w:t>
      </w:r>
      <w:r w:rsidR="004D4C09" w:rsidRPr="000B5660">
        <w:t>s</w:t>
      </w:r>
      <w:r w:rsidR="00623537" w:rsidRPr="000B5660">
        <w:t xml:space="preserve"> tipo SELECT</w:t>
      </w:r>
      <w:r w:rsidR="004D4C09" w:rsidRPr="000B5660">
        <w:t xml:space="preserve">, por otra parte el </w:t>
      </w:r>
      <w:proofErr w:type="spellStart"/>
      <w:r w:rsidR="004D4C09" w:rsidRPr="000B5660">
        <w:t>motor</w:t>
      </w:r>
      <w:r w:rsidRPr="000B5660">
        <w:t>InnoDB</w:t>
      </w:r>
      <w:proofErr w:type="spellEnd"/>
      <w:del w:id="153" w:author="Dahianna Vega Leiva" w:date="2010-12-22T12:25:00Z">
        <w:r w:rsidRPr="000B5660" w:rsidDel="009E3122">
          <w:delText xml:space="preserve"> nos</w:delText>
        </w:r>
      </w:del>
      <w:r w:rsidRPr="000B5660">
        <w:t xml:space="preserve"> permite usar </w:t>
      </w:r>
      <w:r w:rsidR="00777734" w:rsidRPr="000B5660">
        <w:t>características</w:t>
      </w:r>
      <w:r w:rsidRPr="000B5660">
        <w:t xml:space="preserve"> transaccionales</w:t>
      </w:r>
      <w:ins w:id="154" w:author="Dahianna Vega Leiva" w:date="2010-12-22T12:25:00Z">
        <w:r w:rsidR="00AD2221">
          <w:t>. Si</w:t>
        </w:r>
      </w:ins>
      <w:del w:id="155" w:author="Dahianna Vega Leiva" w:date="2010-12-22T12:25:00Z">
        <w:r w:rsidRPr="000B5660" w:rsidDel="00AD2221">
          <w:delText xml:space="preserve"> si</w:delText>
        </w:r>
      </w:del>
      <w:r w:rsidRPr="000B5660">
        <w:t xml:space="preserve"> bien</w:t>
      </w:r>
      <w:r w:rsidR="00AB0E90" w:rsidRPr="000B5660">
        <w:t xml:space="preserve"> no es tan rápido en los SELECT</w:t>
      </w:r>
      <w:r w:rsidRPr="000B5660">
        <w:t xml:space="preserve"> como </w:t>
      </w:r>
      <w:proofErr w:type="spellStart"/>
      <w:r w:rsidRPr="000B5660">
        <w:t>MyIsam</w:t>
      </w:r>
      <w:proofErr w:type="spellEnd"/>
      <w:ins w:id="156" w:author="Dahianna Vega Leiva" w:date="2010-12-22T12:25:00Z">
        <w:r w:rsidR="00AD2221">
          <w:t>,</w:t>
        </w:r>
      </w:ins>
      <w:r w:rsidRPr="000B5660">
        <w:t xml:space="preserve"> como </w:t>
      </w:r>
      <w:del w:id="157" w:author="Dahianna Vega Leiva" w:date="2010-12-22T12:25:00Z">
        <w:r w:rsidRPr="000B5660" w:rsidDel="00AD2221">
          <w:delText xml:space="preserve">contraparte a esto tenemos la </w:delText>
        </w:r>
      </w:del>
      <w:r w:rsidRPr="000B5660">
        <w:t xml:space="preserve">ventaja </w:t>
      </w:r>
      <w:ins w:id="158" w:author="Dahianna Vega Leiva" w:date="2010-12-22T12:25:00Z">
        <w:r w:rsidR="00AD2221">
          <w:t xml:space="preserve">se tiene que </w:t>
        </w:r>
      </w:ins>
      <w:ins w:id="159" w:author="Dahianna Vega Leiva" w:date="2010-12-22T12:26:00Z">
        <w:r w:rsidR="00AD2221">
          <w:t>para</w:t>
        </w:r>
      </w:ins>
      <w:del w:id="160" w:author="Dahianna Vega Leiva" w:date="2010-12-22T12:25:00Z">
        <w:r w:rsidRPr="000B5660" w:rsidDel="00AD2221">
          <w:delText>de que en</w:delText>
        </w:r>
      </w:del>
      <w:r w:rsidRPr="000B5660">
        <w:t xml:space="preserve"> las operaciones INSERT. UPDATE, DELETE</w:t>
      </w:r>
      <w:ins w:id="161" w:author="Dahianna Vega Leiva" w:date="2010-12-22T12:26:00Z">
        <w:r w:rsidR="00AD2221">
          <w:t>,</w:t>
        </w:r>
      </w:ins>
      <w:r w:rsidRPr="000B5660">
        <w:t xml:space="preserve"> los bloqueos de tablas son solo para el registro que se está tocando</w:t>
      </w:r>
      <w:ins w:id="162" w:author="Dahianna Vega Leiva" w:date="2010-12-22T12:26:00Z">
        <w:r w:rsidR="00AD2221">
          <w:t>,</w:t>
        </w:r>
      </w:ins>
      <w:r w:rsidRPr="000B5660">
        <w:t xml:space="preserve"> a diferencia de </w:t>
      </w:r>
      <w:proofErr w:type="spellStart"/>
      <w:r w:rsidRPr="000B5660">
        <w:t>MyISAM</w:t>
      </w:r>
      <w:proofErr w:type="spellEnd"/>
      <w:r w:rsidRPr="000B5660">
        <w:t xml:space="preserve">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del w:id="163" w:author="Dahianna Vega Leiva" w:date="2010-12-22T12:26:00Z">
        <w:r w:rsidRPr="000B5660" w:rsidDel="00AD2221">
          <w:delText xml:space="preserve">podemos </w:delText>
        </w:r>
      </w:del>
      <w:ins w:id="164" w:author="Dahianna Vega Leiva" w:date="2010-12-22T12:26:00Z">
        <w:r w:rsidR="00AD2221">
          <w:t>se puede</w:t>
        </w:r>
        <w:r w:rsidR="00AD2221" w:rsidRPr="000B5660">
          <w:t xml:space="preserve"> </w:t>
        </w:r>
      </w:ins>
      <w:r w:rsidRPr="000B5660">
        <w:t xml:space="preserve">decir que </w:t>
      </w:r>
      <w:proofErr w:type="spellStart"/>
      <w:r w:rsidRPr="000B5660">
        <w:t>MyISAM</w:t>
      </w:r>
      <w:proofErr w:type="spellEnd"/>
      <w:r w:rsidRPr="000B5660">
        <w:t xml:space="preserve"> es una buena elección para tablas que tienen muchas consultas y pocas modificaciones e </w:t>
      </w:r>
      <w:proofErr w:type="spellStart"/>
      <w:r w:rsidRPr="000B5660">
        <w:t>InnoDB</w:t>
      </w:r>
      <w:proofErr w:type="spellEnd"/>
      <w:r w:rsidRPr="000B5660">
        <w:t xml:space="preserve">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del w:id="165" w:author="Dahianna Vega Leiva" w:date="2010-12-22T12:26:00Z">
        <w:r w:rsidRPr="000B5660" w:rsidDel="00AD2221">
          <w:delText xml:space="preserve">Podemos </w:delText>
        </w:r>
      </w:del>
      <w:ins w:id="166" w:author="Dahianna Vega Leiva" w:date="2010-12-22T12:26:00Z">
        <w:r w:rsidR="00AD2221">
          <w:t>Se puede</w:t>
        </w:r>
        <w:r w:rsidR="00AD2221" w:rsidRPr="000B5660">
          <w:t xml:space="preserve"> </w:t>
        </w:r>
      </w:ins>
      <w:r w:rsidRPr="000B5660">
        <w:t xml:space="preserve">usar estos dos </w:t>
      </w:r>
      <w:proofErr w:type="spellStart"/>
      <w:r w:rsidRPr="000B5660">
        <w:t>engines</w:t>
      </w:r>
      <w:proofErr w:type="spellEnd"/>
      <w:r w:rsidRPr="000B5660">
        <w:t xml:space="preserve"> en la misma base de datos de modo que las tablas de listado recurrente y actualizaciones menos recu</w:t>
      </w:r>
      <w:r w:rsidR="000152FC" w:rsidRPr="000B5660">
        <w:t xml:space="preserve">rrentes manejen el </w:t>
      </w:r>
      <w:proofErr w:type="spellStart"/>
      <w:r w:rsidR="000152FC" w:rsidRPr="000B5660">
        <w:t>engineMyIsam</w:t>
      </w:r>
      <w:proofErr w:type="spellEnd"/>
      <w:r w:rsidRPr="000B5660">
        <w:t xml:space="preserve"> y las tablas de actualizaciones </w:t>
      </w:r>
      <w:r w:rsidR="00777734" w:rsidRPr="000B5660">
        <w:t>más</w:t>
      </w:r>
      <w:r w:rsidRPr="000B5660">
        <w:t xml:space="preserve"> fr</w:t>
      </w:r>
      <w:r w:rsidR="000152FC" w:rsidRPr="000B5660">
        <w:t xml:space="preserve">ecuentes tengan el </w:t>
      </w:r>
      <w:proofErr w:type="spellStart"/>
      <w:r w:rsidR="000152FC" w:rsidRPr="000B5660">
        <w:t>engineInnoDB</w:t>
      </w:r>
      <w:proofErr w:type="spellEnd"/>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67" w:name="_Toc280545945"/>
      <w:r w:rsidRPr="000B5660">
        <w:lastRenderedPageBreak/>
        <w:t xml:space="preserve">4.2.1.3. </w:t>
      </w:r>
      <w:proofErr w:type="spellStart"/>
      <w:r w:rsidR="00EC3C1C" w:rsidRPr="000B5660">
        <w:t>FF</w:t>
      </w:r>
      <w:r w:rsidR="00383797">
        <w:t>mpeg</w:t>
      </w:r>
      <w:bookmarkEnd w:id="167"/>
      <w:proofErr w:type="spellEnd"/>
    </w:p>
    <w:p w:rsidR="00255D37" w:rsidRDefault="00383797" w:rsidP="00B53E02">
      <w:r>
        <w:t xml:space="preserve">Se usará </w:t>
      </w:r>
      <w:proofErr w:type="spellStart"/>
      <w:r w:rsidRPr="00383797">
        <w:t>FFmpeg</w:t>
      </w:r>
      <w:proofErr w:type="spellEnd"/>
      <w:r>
        <w:t xml:space="preserve"> para realizar</w:t>
      </w:r>
      <w:r w:rsidR="009F3698">
        <w:t xml:space="preserve"> las conversiones de los videos, </w:t>
      </w:r>
      <w:proofErr w:type="spellStart"/>
      <w:r w:rsidR="002E2660">
        <w:t>FFmpeg</w:t>
      </w:r>
      <w:proofErr w:type="spellEnd"/>
      <w:r w:rsidR="009F3698">
        <w:t xml:space="preserve"> ser</w:t>
      </w:r>
      <w:r w:rsidR="002E2660">
        <w:t>á</w:t>
      </w:r>
      <w:r w:rsidR="009F3698">
        <w:t xml:space="preserve"> invocados por scripts PHP mediante el comando </w:t>
      </w:r>
      <w:proofErr w:type="spellStart"/>
      <w:proofErr w:type="gramStart"/>
      <w:r w:rsidR="009F3698">
        <w:t>exec</w:t>
      </w:r>
      <w:proofErr w:type="spellEnd"/>
      <w:r w:rsidR="009F3698">
        <w:t>(</w:t>
      </w:r>
      <w:proofErr w:type="gramEnd"/>
      <w:r w:rsidR="009F3698">
        <w:t>), el cual</w:t>
      </w:r>
      <w:r w:rsidR="002E2660">
        <w:t xml:space="preserve"> permite ejecutar instrucciones en la consola del sistema servidor.</w:t>
      </w:r>
    </w:p>
    <w:p w:rsidR="00EC3C1C" w:rsidRPr="000B5660" w:rsidRDefault="00255D37" w:rsidP="00B53E02">
      <w:r>
        <w:t xml:space="preserve">El siguiente ejemplo muestra un esquema de la sintaxis de </w:t>
      </w:r>
      <w:proofErr w:type="spellStart"/>
      <w:r>
        <w:t>ffmpeg</w:t>
      </w:r>
      <w:proofErr w:type="spellEnd"/>
      <w:r>
        <w:t xml:space="preserve"> para realizar la conversión de un video donde $</w:t>
      </w:r>
      <w:proofErr w:type="spellStart"/>
      <w:r>
        <w:t>infile</w:t>
      </w:r>
      <w:proofErr w:type="spellEnd"/>
      <w:r>
        <w:t xml:space="preserve"> es el archivo de entrada, $</w:t>
      </w:r>
      <w:proofErr w:type="spellStart"/>
      <w:r>
        <w:t>outfile</w:t>
      </w:r>
      <w:proofErr w:type="spellEnd"/>
      <w:r>
        <w:t xml:space="preserve"> es el archivo de salida, $</w:t>
      </w:r>
      <w:proofErr w:type="spellStart"/>
      <w:r>
        <w:t>acodec</w:t>
      </w:r>
      <w:proofErr w:type="spellEnd"/>
      <w:r>
        <w:t xml:space="preserve"> es el </w:t>
      </w:r>
      <w:proofErr w:type="spellStart"/>
      <w:r>
        <w:t>codec</w:t>
      </w:r>
      <w:proofErr w:type="spellEnd"/>
      <w:r>
        <w:t xml:space="preserve"> de audio, $</w:t>
      </w:r>
      <w:proofErr w:type="spellStart"/>
      <w:r>
        <w:t>vcodec</w:t>
      </w:r>
      <w:proofErr w:type="spellEnd"/>
      <w:r>
        <w:t xml:space="preserve"> es el </w:t>
      </w:r>
      <w:proofErr w:type="spellStart"/>
      <w:r>
        <w:t>codec</w:t>
      </w:r>
      <w:proofErr w:type="spellEnd"/>
      <w:r>
        <w:t xml:space="preserve"> de video, el </w:t>
      </w:r>
      <w:proofErr w:type="spellStart"/>
      <w:r>
        <w:t>bitrate</w:t>
      </w:r>
      <w:proofErr w:type="spellEnd"/>
      <w:r>
        <w:t xml:space="preserve"> de audio es de 96 kb/s y 500 kb/s el de video.</w:t>
      </w:r>
    </w:p>
    <w:p w:rsidR="00EC3C1C" w:rsidRPr="000B5660" w:rsidRDefault="00EC3C1C" w:rsidP="00EC3C1C">
      <w:pPr>
        <w:pStyle w:val="Ttulo7"/>
        <w:rPr>
          <w:lang w:val="es-CL"/>
        </w:rPr>
      </w:pPr>
      <w:proofErr w:type="spellStart"/>
      <w:proofErr w:type="gramStart"/>
      <w:r w:rsidRPr="000B5660">
        <w:rPr>
          <w:lang w:val="es-CL"/>
        </w:rPr>
        <w:t>ffmpeg</w:t>
      </w:r>
      <w:proofErr w:type="spellEnd"/>
      <w:proofErr w:type="gramEnd"/>
      <w:r w:rsidR="009F3698">
        <w:rPr>
          <w:lang w:val="es-CL"/>
        </w:rPr>
        <w:t xml:space="preserve"> -i {$</w:t>
      </w:r>
      <w:proofErr w:type="spellStart"/>
      <w:r w:rsidR="009F3698">
        <w:rPr>
          <w:lang w:val="es-CL"/>
        </w:rPr>
        <w:t>infile</w:t>
      </w:r>
      <w:proofErr w:type="spellEnd"/>
      <w:r w:rsidR="009F3698">
        <w:rPr>
          <w:lang w:val="es-CL"/>
        </w:rPr>
        <w:t>}</w:t>
      </w:r>
      <w:r w:rsidRPr="000B5660">
        <w:rPr>
          <w:lang w:val="es-CL"/>
        </w:rPr>
        <w:t xml:space="preserve"> -</w:t>
      </w:r>
      <w:proofErr w:type="spellStart"/>
      <w:r w:rsidRPr="000B5660">
        <w:rPr>
          <w:lang w:val="es-CL"/>
        </w:rPr>
        <w:t>acodec</w:t>
      </w:r>
      <w:proofErr w:type="spellEnd"/>
      <w:r w:rsidR="009F3698">
        <w:rPr>
          <w:lang w:val="es-CL"/>
        </w:rPr>
        <w:t>{$</w:t>
      </w:r>
      <w:proofErr w:type="spellStart"/>
      <w:r w:rsidR="009F3698">
        <w:rPr>
          <w:lang w:val="es-CL"/>
        </w:rPr>
        <w:t>acodec</w:t>
      </w:r>
      <w:proofErr w:type="spellEnd"/>
      <w:r w:rsidR="009F3698">
        <w:rPr>
          <w:lang w:val="es-CL"/>
        </w:rPr>
        <w:t>}</w:t>
      </w:r>
      <w:r w:rsidRPr="000B5660">
        <w:rPr>
          <w:lang w:val="es-CL"/>
        </w:rPr>
        <w:t xml:space="preserve"> -ab 96k -</w:t>
      </w:r>
      <w:proofErr w:type="spellStart"/>
      <w:r w:rsidRPr="000B5660">
        <w:rPr>
          <w:lang w:val="es-CL"/>
        </w:rPr>
        <w:t>vcodec</w:t>
      </w:r>
      <w:proofErr w:type="spellEnd"/>
      <w:r w:rsidR="009F3698">
        <w:rPr>
          <w:lang w:val="es-CL"/>
        </w:rPr>
        <w:t>{$</w:t>
      </w:r>
      <w:proofErr w:type="spellStart"/>
      <w:r w:rsidR="009F3698">
        <w:rPr>
          <w:lang w:val="es-CL"/>
        </w:rPr>
        <w:t>vcodec</w:t>
      </w:r>
      <w:proofErr w:type="spellEnd"/>
      <w:r w:rsidR="009F3698">
        <w:rPr>
          <w:lang w:val="es-CL"/>
        </w:rPr>
        <w:t>} -b 500k {$</w:t>
      </w:r>
      <w:proofErr w:type="spellStart"/>
      <w:r w:rsidR="009F3698">
        <w:rPr>
          <w:lang w:val="es-CL"/>
        </w:rPr>
        <w:t>outfile</w:t>
      </w:r>
      <w:proofErr w:type="spellEnd"/>
      <w:r w:rsidR="009F3698">
        <w:rPr>
          <w:lang w:val="es-CL"/>
        </w:rPr>
        <w:t>}</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68" w:name="_Toc280545946"/>
      <w:r w:rsidRPr="000B5660">
        <w:lastRenderedPageBreak/>
        <w:t xml:space="preserve">4.2.2. </w:t>
      </w:r>
      <w:del w:id="169" w:author="Dahianna Vega Leiva" w:date="2010-12-22T12:27:00Z">
        <w:r w:rsidRPr="000B5660" w:rsidDel="00AD2221">
          <w:delText xml:space="preserve">Lado </w:delText>
        </w:r>
      </w:del>
      <w:ins w:id="170" w:author="Dahianna Vega Leiva" w:date="2010-12-22T12:27:00Z">
        <w:r w:rsidR="00AD2221">
          <w:t>Frente</w:t>
        </w:r>
        <w:r w:rsidR="00AD2221" w:rsidRPr="000B5660">
          <w:t xml:space="preserve"> </w:t>
        </w:r>
      </w:ins>
      <w:r w:rsidRPr="000B5660">
        <w:t>Cliente</w:t>
      </w:r>
      <w:bookmarkEnd w:id="168"/>
    </w:p>
    <w:p w:rsidR="000E1C37" w:rsidRDefault="000E1C37" w:rsidP="000E1C37">
      <w:pPr>
        <w:pStyle w:val="Subttulo"/>
        <w:outlineLvl w:val="2"/>
      </w:pPr>
      <w:bookmarkStart w:id="171" w:name="_Toc280545947"/>
      <w:r w:rsidRPr="000B5660">
        <w:t xml:space="preserve">4.2.2.1 </w:t>
      </w:r>
      <w:proofErr w:type="spellStart"/>
      <w:r w:rsidRPr="000B5660">
        <w:t>J</w:t>
      </w:r>
      <w:r w:rsidR="00302ACA">
        <w:t>avascript</w:t>
      </w:r>
      <w:bookmarkEnd w:id="171"/>
      <w:proofErr w:type="spellEnd"/>
    </w:p>
    <w:p w:rsidR="00004F17" w:rsidRDefault="00004F17" w:rsidP="00004F17">
      <w:r>
        <w:t xml:space="preserve">Se estructuran las carpetas </w:t>
      </w:r>
      <w:proofErr w:type="spellStart"/>
      <w:r>
        <w:t>javascript</w:t>
      </w:r>
      <w:proofErr w:type="spellEnd"/>
      <w:r>
        <w:t xml:space="preserve"> dentro de una carpeta llamada </w:t>
      </w:r>
      <w:proofErr w:type="spellStart"/>
      <w:r>
        <w:t>js</w:t>
      </w:r>
      <w:proofErr w:type="spellEnd"/>
      <w:r>
        <w:t xml:space="preserve"> en la r</w:t>
      </w:r>
      <w:r w:rsidR="0053639F">
        <w:t xml:space="preserve">aíz del sitio con la siguiente estructura de carpetas relativas a la </w:t>
      </w:r>
      <w:del w:id="172" w:author="Dahianna Vega Leiva" w:date="2010-12-22T12:27:00Z">
        <w:r w:rsidR="0053639F" w:rsidDel="00AD2221">
          <w:delText>raiz</w:delText>
        </w:r>
      </w:del>
      <w:ins w:id="173" w:author="Dahianna Vega Leiva" w:date="2010-12-22T12:27:00Z">
        <w:r w:rsidR="00AD2221">
          <w:t>raíz</w:t>
        </w:r>
      </w:ins>
      <w:r>
        <w:t>:</w:t>
      </w:r>
    </w:p>
    <w:p w:rsidR="00004F17" w:rsidRDefault="0053639F" w:rsidP="00004F17">
      <w:proofErr w:type="spellStart"/>
      <w:proofErr w:type="gramStart"/>
      <w:r w:rsidRPr="0053639F">
        <w:rPr>
          <w:b/>
        </w:rPr>
        <w:t>js</w:t>
      </w:r>
      <w:proofErr w:type="spellEnd"/>
      <w:r w:rsidRPr="0053639F">
        <w:rPr>
          <w:b/>
        </w:rPr>
        <w:t>/api</w:t>
      </w:r>
      <w:proofErr w:type="gramEnd"/>
      <w:r w:rsidR="00004F17">
        <w:t xml:space="preserve">: funcionalidad desarrollada específicamente para este sistema particular aunque podría usarse </w:t>
      </w:r>
      <w:del w:id="174" w:author="Dahianna Vega Leiva" w:date="2010-12-22T12:27:00Z">
        <w:r w:rsidR="00004F17" w:rsidDel="00AD2221">
          <w:delText xml:space="preserve"> </w:delText>
        </w:r>
      </w:del>
      <w:r w:rsidR="00004F17">
        <w:t>para otros casos</w:t>
      </w:r>
      <w:del w:id="175" w:author="Dahianna Vega Leiva" w:date="2010-12-22T12:27:00Z">
        <w:r w:rsidR="00397379" w:rsidDel="00AD2221">
          <w:delText>, la</w:delText>
        </w:r>
      </w:del>
      <w:ins w:id="176" w:author="Dahianna Vega Leiva" w:date="2010-12-22T12:27:00Z">
        <w:r w:rsidR="00AD2221">
          <w:t>. El objetivo</w:t>
        </w:r>
      </w:ins>
      <w:del w:id="177" w:author="Dahianna Vega Leiva" w:date="2010-12-22T12:27:00Z">
        <w:r w:rsidR="00397379" w:rsidDel="00AD2221">
          <w:delText xml:space="preserve"> idea</w:delText>
        </w:r>
      </w:del>
      <w:r w:rsidR="00397379">
        <w:t xml:space="preserve"> es generar </w:t>
      </w:r>
      <w:del w:id="178" w:author="Dahianna Vega Leiva" w:date="2010-12-22T12:27:00Z">
        <w:r w:rsidR="00397379" w:rsidDel="00AD2221">
          <w:delText xml:space="preserve">acá </w:delText>
        </w:r>
      </w:del>
      <w:r w:rsidR="00397379">
        <w:t xml:space="preserve">un api </w:t>
      </w:r>
      <w:del w:id="179" w:author="Dahianna Vega Leiva" w:date="2010-12-22T12:27:00Z">
        <w:r w:rsidR="00397379" w:rsidDel="00AD2221">
          <w:delText>propia</w:delText>
        </w:r>
      </w:del>
      <w:ins w:id="180" w:author="Dahianna Vega Leiva" w:date="2010-12-22T12:27:00Z">
        <w:r w:rsidR="00AD2221">
          <w:t>propio</w:t>
        </w:r>
      </w:ins>
      <w:r w:rsidR="00397379">
        <w:t xml:space="preserve"> del CMS</w:t>
      </w:r>
      <w:r w:rsidR="00004F17">
        <w:t>.</w:t>
      </w:r>
    </w:p>
    <w:p w:rsidR="0053639F" w:rsidRDefault="00004F17" w:rsidP="00004F17">
      <w:proofErr w:type="spellStart"/>
      <w:proofErr w:type="gramStart"/>
      <w:r w:rsidRPr="0053639F">
        <w:rPr>
          <w:b/>
        </w:rPr>
        <w:t>js</w:t>
      </w:r>
      <w:proofErr w:type="spellEnd"/>
      <w:r w:rsidRPr="0053639F">
        <w:rPr>
          <w:b/>
        </w:rPr>
        <w:t>/</w:t>
      </w:r>
      <w:proofErr w:type="spellStart"/>
      <w:r w:rsidRPr="0053639F">
        <w:rPr>
          <w:b/>
        </w:rPr>
        <w:t>framework</w:t>
      </w:r>
      <w:proofErr w:type="spellEnd"/>
      <w:proofErr w:type="gramEnd"/>
      <w:r w:rsidRPr="0053639F">
        <w:rPr>
          <w:b/>
        </w:rPr>
        <w:t>:</w:t>
      </w:r>
      <w:r w:rsidR="00C43BA3">
        <w:rPr>
          <w:b/>
        </w:rPr>
        <w:t xml:space="preserve"> </w:t>
      </w:r>
      <w:ins w:id="181" w:author="Dahianna Vega Leiva" w:date="2010-12-22T12:27:00Z">
        <w:r w:rsidR="00AD2221">
          <w:t>A</w:t>
        </w:r>
      </w:ins>
      <w:del w:id="182" w:author="Dahianna Vega Leiva" w:date="2010-12-22T12:27:00Z">
        <w:r w:rsidR="00B67BC3" w:rsidDel="00AD2221">
          <w:delText>a</w:delText>
        </w:r>
      </w:del>
      <w:r w:rsidR="00B67BC3">
        <w:t>cá se servirán los</w:t>
      </w:r>
      <w:r w:rsidR="00C43BA3">
        <w:t xml:space="preserve"> </w:t>
      </w:r>
      <w:proofErr w:type="spellStart"/>
      <w:r>
        <w:t>frameworks</w:t>
      </w:r>
      <w:proofErr w:type="spellEnd"/>
      <w:r w:rsidR="00C43BA3">
        <w:t xml:space="preserve"> </w:t>
      </w:r>
      <w:proofErr w:type="spellStart"/>
      <w:r>
        <w:t>javascript</w:t>
      </w:r>
      <w:proofErr w:type="spellEnd"/>
      <w:r w:rsidR="00B67BC3">
        <w:t xml:space="preserve"> a utilizar</w:t>
      </w:r>
      <w:del w:id="183" w:author="Dahianna Vega Leiva" w:date="2010-12-22T12:28:00Z">
        <w:r w:rsidR="00C15EB2" w:rsidDel="00AD2221">
          <w:delText>,</w:delText>
        </w:r>
        <w:r w:rsidDel="00AD2221">
          <w:delText xml:space="preserve"> en </w:delText>
        </w:r>
      </w:del>
      <w:ins w:id="184" w:author="Dahianna Vega Leiva" w:date="2010-12-22T12:28:00Z">
        <w:r w:rsidR="00AD2221">
          <w:t xml:space="preserve">. En </w:t>
        </w:r>
      </w:ins>
      <w:r>
        <w:t xml:space="preserve">la primera etapa se usará </w:t>
      </w:r>
      <w:proofErr w:type="spellStart"/>
      <w:r>
        <w:t>JQuery</w:t>
      </w:r>
      <w:proofErr w:type="spellEnd"/>
      <w:r>
        <w:t xml:space="preserve"> pero eventualmente </w:t>
      </w:r>
      <w:del w:id="185" w:author="Dahianna Vega Leiva" w:date="2010-12-22T12:28:00Z">
        <w:r w:rsidDel="00AD2221">
          <w:delText>podrían usarse</w:delText>
        </w:r>
      </w:del>
      <w:ins w:id="186" w:author="Dahianna Vega Leiva" w:date="2010-12-22T12:28:00Z">
        <w:r w:rsidR="00AD2221">
          <w:t>se podrían utilizar</w:t>
        </w:r>
      </w:ins>
      <w:r>
        <w:t xml:space="preserve"> otros</w:t>
      </w:r>
      <w:r w:rsidR="00C43BA3">
        <w:t xml:space="preserve"> </w:t>
      </w:r>
      <w:proofErr w:type="spellStart"/>
      <w:r w:rsidR="0053639F">
        <w:t>frameworks</w:t>
      </w:r>
      <w:proofErr w:type="spellEnd"/>
      <w:r w:rsidR="0053639F">
        <w:t>.</w:t>
      </w:r>
    </w:p>
    <w:p w:rsidR="00004F17" w:rsidRPr="00004F17" w:rsidRDefault="00004F17" w:rsidP="00004F17">
      <w:proofErr w:type="spellStart"/>
      <w:proofErr w:type="gramStart"/>
      <w:r w:rsidRPr="0053639F">
        <w:rPr>
          <w:b/>
        </w:rPr>
        <w:t>js</w:t>
      </w:r>
      <w:proofErr w:type="spellEnd"/>
      <w:r w:rsidRPr="0053639F">
        <w:rPr>
          <w:b/>
        </w:rPr>
        <w:t>/</w:t>
      </w:r>
      <w:proofErr w:type="spellStart"/>
      <w:r w:rsidRPr="0053639F">
        <w:rPr>
          <w:b/>
        </w:rPr>
        <w:t>lib</w:t>
      </w:r>
      <w:proofErr w:type="spellEnd"/>
      <w:proofErr w:type="gramEnd"/>
      <w:r w:rsidRPr="0053639F">
        <w:rPr>
          <w:b/>
        </w:rPr>
        <w:t>:</w:t>
      </w:r>
      <w:r>
        <w:t xml:space="preserve"> funcionalidades específicas </w:t>
      </w:r>
      <w:del w:id="187" w:author="Dahianna Vega Leiva" w:date="2010-12-22T12:28:00Z">
        <w:r w:rsidDel="00AD2221">
          <w:delText>las cuales</w:delText>
        </w:r>
      </w:del>
      <w:ins w:id="188" w:author="Dahianna Vega Leiva" w:date="2010-12-22T12:28:00Z">
        <w:r w:rsidR="00AD2221">
          <w:t>que</w:t>
        </w:r>
      </w:ins>
      <w:r>
        <w:t xml:space="preserve"> dependen de los </w:t>
      </w:r>
      <w:proofErr w:type="spellStart"/>
      <w:r>
        <w:t>frameworks</w:t>
      </w:r>
      <w:proofErr w:type="spellEnd"/>
      <w:r>
        <w:t xml:space="preserve"> utilizados para trabajar</w:t>
      </w:r>
      <w:del w:id="189" w:author="Dahianna Vega Leiva" w:date="2010-12-22T12:28:00Z">
        <w:r w:rsidR="00C15EB2" w:rsidDel="00AD2221">
          <w:delText>, en esta etapa usaremos</w:delText>
        </w:r>
      </w:del>
      <w:ins w:id="190" w:author="Dahianna Vega Leiva" w:date="2010-12-22T12:28:00Z">
        <w:r w:rsidR="00AD2221">
          <w:t>. En esta etapa se utilizarán</w:t>
        </w:r>
      </w:ins>
      <w:r w:rsidR="00C15EB2">
        <w:t xml:space="preserve"> librerías </w:t>
      </w:r>
      <w:r w:rsidR="00A20BC6">
        <w:t xml:space="preserve">basadas </w:t>
      </w:r>
      <w:r w:rsidR="00C15EB2">
        <w:t>e</w:t>
      </w:r>
      <w:r w:rsidR="00A20BC6">
        <w:t>n</w:t>
      </w:r>
      <w:r w:rsidR="008626F7">
        <w:t xml:space="preserve"> </w:t>
      </w:r>
      <w:proofErr w:type="spellStart"/>
      <w:r w:rsidR="00C15EB2">
        <w:t>JQuery</w:t>
      </w:r>
      <w:proofErr w:type="spellEnd"/>
      <w:r>
        <w:t>.</w:t>
      </w:r>
    </w:p>
    <w:p w:rsidR="00B80FF0" w:rsidRDefault="00B80FF0" w:rsidP="00AD2221">
      <w:r>
        <w:t xml:space="preserve">Existe una técnica para reducir el peso de los archivos </w:t>
      </w:r>
      <w:proofErr w:type="spellStart"/>
      <w:r>
        <w:t>javascript</w:t>
      </w:r>
      <w:proofErr w:type="spellEnd"/>
      <w:r>
        <w:t xml:space="preserve"> llamada compresión, esta consiste en eliminar todos los espacios y saltos de líneas innecesarios lo que logra reducir el peso de los archivos entre un 30% y un 70%</w:t>
      </w:r>
      <w:ins w:id="191" w:author="Dahianna Vega Leiva" w:date="2010-12-22T12:29:00Z">
        <w:r w:rsidR="00AD2221">
          <w:t xml:space="preserve">, </w:t>
        </w:r>
      </w:ins>
      <w:r w:rsidR="00AD2221">
        <w:t>no obstante,</w:t>
      </w:r>
      <w:r>
        <w:t xml:space="preserve"> presenta dificultades ya que se pierde toda la</w:t>
      </w:r>
      <w:commentRangeStart w:id="192"/>
      <w:r>
        <w:t xml:space="preserve"> </w:t>
      </w:r>
      <w:proofErr w:type="spellStart"/>
      <w:r>
        <w:t>indentación</w:t>
      </w:r>
      <w:proofErr w:type="spellEnd"/>
      <w:r>
        <w:t xml:space="preserve"> </w:t>
      </w:r>
      <w:commentRangeEnd w:id="192"/>
      <w:r w:rsidR="00AD2221">
        <w:rPr>
          <w:rStyle w:val="Refdecomentario"/>
          <w:rFonts w:eastAsia="Times New Roman" w:cs="Times New Roman"/>
          <w:szCs w:val="20"/>
          <w:lang w:eastAsia="en-US"/>
        </w:rPr>
        <w:commentReference w:id="192"/>
      </w:r>
      <w:r>
        <w:t>del código lo que va en desmedro de la legibilidad de este.</w:t>
      </w:r>
    </w:p>
    <w:p w:rsidR="00B80FF0" w:rsidRDefault="003213CE" w:rsidP="00004F17">
      <w:r>
        <w:t>Como una forma de mini</w:t>
      </w:r>
      <w:r w:rsidR="00B80FF0">
        <w:t xml:space="preserve">mizar este inconveniente se guardarán todos los fuentes de los archivos </w:t>
      </w:r>
      <w:proofErr w:type="spellStart"/>
      <w:r w:rsidR="00B80FF0">
        <w:t>javascript</w:t>
      </w:r>
      <w:proofErr w:type="spellEnd"/>
      <w:r w:rsidR="00B80FF0">
        <w:t xml:space="preserve"> sin comprimir en carpetas llamadas </w:t>
      </w:r>
      <w:proofErr w:type="spellStart"/>
      <w:r w:rsidR="00B80FF0">
        <w:t>source</w:t>
      </w:r>
      <w:proofErr w:type="spellEnd"/>
      <w:r w:rsidR="00B80FF0">
        <w:t xml:space="preserve"> a lo largo de todo el árbol de directorios </w:t>
      </w:r>
      <w:proofErr w:type="spellStart"/>
      <w:r w:rsidR="00B80FF0">
        <w:t>javascript</w:t>
      </w:r>
      <w:proofErr w:type="spellEnd"/>
      <w:r w:rsidR="00B80FF0">
        <w:t>. Todas las modificaciones se harán sobre esos archivos para luego comprimir si se estima conveniente.</w:t>
      </w:r>
    </w:p>
    <w:p w:rsidR="003213CE" w:rsidRDefault="003213CE" w:rsidP="00004F17">
      <w:r>
        <w:lastRenderedPageBreak/>
        <w:t xml:space="preserve">Siguiendo el principio de Extreme </w:t>
      </w:r>
      <w:proofErr w:type="spellStart"/>
      <w:r>
        <w:t>Programming</w:t>
      </w:r>
      <w:proofErr w:type="spellEnd"/>
      <w:r>
        <w:t xml:space="preserve"> “hágalo funcionar, después hágalo funcionar rápido” en esta etapa se trabajará sobre las carpetas </w:t>
      </w:r>
      <w:proofErr w:type="spellStart"/>
      <w:r>
        <w:t>source</w:t>
      </w:r>
      <w:proofErr w:type="spellEnd"/>
      <w:r>
        <w:t xml:space="preserv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 xml:space="preserve">La imagen a continuación muestra la estructura de carpetas </w:t>
      </w:r>
      <w:proofErr w:type="spellStart"/>
      <w:r>
        <w:t>javascript</w:t>
      </w:r>
      <w:proofErr w:type="spellEnd"/>
      <w:r>
        <w:t xml:space="preserve"> en el explorador del IDE PHP, </w:t>
      </w:r>
      <w:proofErr w:type="spellStart"/>
      <w:r>
        <w:t>Zend</w:t>
      </w:r>
      <w:proofErr w:type="spellEnd"/>
      <w:r>
        <w:t xml:space="preserve"> Studio.</w:t>
      </w:r>
    </w:p>
    <w:p w:rsidR="00004F17" w:rsidRDefault="00004F17" w:rsidP="00004F17"/>
    <w:p w:rsidR="001C0220" w:rsidRDefault="00BE6B2C" w:rsidP="001C0220">
      <w:pPr>
        <w:keepNext/>
        <w:jc w:val="center"/>
      </w:pPr>
      <w:r w:rsidRPr="00BE6B2C">
        <w:rPr>
          <w:noProof/>
          <w:lang w:eastAsia="es-CL"/>
        </w:rPr>
        <w:drawing>
          <wp:inline distT="0" distB="0" distL="0" distR="0" wp14:anchorId="7ECD7556" wp14:editId="2B1B6DE3">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93" w:name="_Toc280463967"/>
      <w:r>
        <w:t xml:space="preserve">Ilustración </w:t>
      </w:r>
      <w:r w:rsidR="00075ADF">
        <w:fldChar w:fldCharType="begin"/>
      </w:r>
      <w:r w:rsidR="008D3920">
        <w:instrText xml:space="preserve"> SEQ Ilustración \* ARABIC </w:instrText>
      </w:r>
      <w:r w:rsidR="00075ADF">
        <w:fldChar w:fldCharType="separate"/>
      </w:r>
      <w:r w:rsidR="00134FCB">
        <w:rPr>
          <w:noProof/>
        </w:rPr>
        <w:t>26</w:t>
      </w:r>
      <w:r w:rsidR="00075ADF">
        <w:rPr>
          <w:noProof/>
        </w:rPr>
        <w:fldChar w:fldCharType="end"/>
      </w:r>
      <w:r>
        <w:t xml:space="preserve"> - Estructura de carpetas </w:t>
      </w:r>
      <w:proofErr w:type="spellStart"/>
      <w:r>
        <w:t>javascript</w:t>
      </w:r>
      <w:bookmarkEnd w:id="193"/>
      <w:proofErr w:type="spellEnd"/>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4" w:name="_Toc280545948"/>
      <w:r w:rsidRPr="000B5660">
        <w:lastRenderedPageBreak/>
        <w:t>4.2.2.2 JW Player</w:t>
      </w:r>
      <w:bookmarkEnd w:id="194"/>
    </w:p>
    <w:p w:rsidR="00B77BEB" w:rsidRDefault="00B77BEB" w:rsidP="00B77BEB">
      <w:r>
        <w:t xml:space="preserve">JW  Player es reproductor Flash listo para usar, tiene una versión gratuita para uso no comercial, es totalmente personalizable mediante parámetros </w:t>
      </w:r>
      <w:proofErr w:type="spellStart"/>
      <w:r>
        <w:t>flashvars</w:t>
      </w:r>
      <w:proofErr w:type="spellEnd"/>
      <w:r>
        <w:t xml:space="preserve"> lo que </w:t>
      </w:r>
      <w:del w:id="195" w:author="Dahianna Vega Leiva" w:date="2010-12-22T12:30:00Z">
        <w:r w:rsidDel="00AD2221">
          <w:delText xml:space="preserve">nos </w:delText>
        </w:r>
      </w:del>
      <w:r>
        <w:t xml:space="preserve">permite extenderlo y hacer modificaciones en su look and </w:t>
      </w:r>
      <w:proofErr w:type="spellStart"/>
      <w:r>
        <w:t>feel</w:t>
      </w:r>
      <w:proofErr w:type="spellEnd"/>
      <w:r>
        <w:t xml:space="preserve"> sin modificar el código fuente del Flash.</w:t>
      </w:r>
    </w:p>
    <w:p w:rsidR="00B77BEB" w:rsidRPr="00B77BEB" w:rsidRDefault="00C43BA3" w:rsidP="00B77BEB">
      <w:r>
        <w:t>También</w:t>
      </w:r>
      <w:r w:rsidR="00B77BEB">
        <w:t xml:space="preserve"> cuenta con una API </w:t>
      </w:r>
      <w:proofErr w:type="spellStart"/>
      <w:r w:rsidR="00B77BEB">
        <w:t>javascript</w:t>
      </w:r>
      <w:proofErr w:type="spellEnd"/>
      <w:r w:rsidR="00B77BEB">
        <w:t xml:space="preserve"> para trabajar con eventos del </w:t>
      </w:r>
      <w:proofErr w:type="spellStart"/>
      <w:r w:rsidR="00B77BEB">
        <w:t>player</w:t>
      </w:r>
      <w:proofErr w:type="spellEnd"/>
      <w:r w:rsidR="00B77BEB">
        <w:t xml:space="preserve"> sin necesidad de intervenirlo por dentro.</w:t>
      </w:r>
    </w:p>
    <w:p w:rsidR="00F53ECB" w:rsidRDefault="00F53ECB" w:rsidP="00302ACA">
      <w:r>
        <w:t xml:space="preserve">Es importante aclarar que el código </w:t>
      </w:r>
      <w:proofErr w:type="spellStart"/>
      <w:r>
        <w:t>embed</w:t>
      </w:r>
      <w:proofErr w:type="spellEnd"/>
      <w:r>
        <w:t xml:space="preserve"> HTML de este </w:t>
      </w:r>
      <w:proofErr w:type="spellStart"/>
      <w:r>
        <w:t>player</w:t>
      </w:r>
      <w:proofErr w:type="spellEnd"/>
      <w:r>
        <w:t xml:space="preserve"> y de cualquier otro que se pudiera usar es administrable en el CMS por lo que no es obligatorio usar este u otro </w:t>
      </w:r>
      <w:proofErr w:type="spellStart"/>
      <w:r>
        <w:t>player</w:t>
      </w:r>
      <w:proofErr w:type="spellEnd"/>
      <w:r>
        <w:t xml:space="preserve">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6" w:name="_Toc280545949"/>
      <w:r>
        <w:lastRenderedPageBreak/>
        <w:t>4.3</w:t>
      </w:r>
      <w:r w:rsidR="00D3784E">
        <w:t xml:space="preserve">. </w:t>
      </w:r>
      <w:r>
        <w:t>Entorno de Desarrollo</w:t>
      </w:r>
      <w:bookmarkEnd w:id="196"/>
    </w:p>
    <w:p w:rsidR="006D756E" w:rsidRDefault="006D756E" w:rsidP="00AB32B1">
      <w:pPr>
        <w:pStyle w:val="Subttulo"/>
        <w:outlineLvl w:val="2"/>
      </w:pPr>
      <w:bookmarkStart w:id="197" w:name="_Toc280545950"/>
      <w:r>
        <w:t xml:space="preserve">4.3.1. </w:t>
      </w:r>
      <w:r w:rsidR="00D8645F">
        <w:t>Entorno Integrado de Desarrollo (IDE)</w:t>
      </w:r>
      <w:bookmarkEnd w:id="197"/>
    </w:p>
    <w:p w:rsidR="006D756E" w:rsidRDefault="00D3784E" w:rsidP="00302ACA">
      <w:r>
        <w:t xml:space="preserve">Se usará </w:t>
      </w:r>
      <w:proofErr w:type="spellStart"/>
      <w:r>
        <w:t>Zend</w:t>
      </w:r>
      <w:proofErr w:type="spellEnd"/>
      <w:r>
        <w:t xml:space="preserve"> Studio 7 que ofrece un entorno integrado para PHP basado en </w:t>
      </w:r>
      <w:r w:rsidR="00D8645F">
        <w:t>E</w:t>
      </w:r>
      <w:r>
        <w:t>clipse</w:t>
      </w:r>
      <w:del w:id="198" w:author="Dahianna Vega Leiva" w:date="2010-12-22T12:30:00Z">
        <w:r w:rsidDel="00AD2221">
          <w:delText>, este</w:delText>
        </w:r>
      </w:del>
      <w:ins w:id="199" w:author="Dahianna Vega Leiva" w:date="2010-12-22T12:30:00Z">
        <w:r w:rsidR="00AD2221">
          <w:t>. Este</w:t>
        </w:r>
      </w:ins>
      <w:r>
        <w:t xml:space="preserve"> entorno también incluye </w:t>
      </w:r>
      <w:proofErr w:type="spellStart"/>
      <w:r>
        <w:t>Zend</w:t>
      </w:r>
      <w:proofErr w:type="spellEnd"/>
      <w:r>
        <w:t xml:space="preserve"> Server y la posibilidad de integración</w:t>
      </w:r>
      <w:r w:rsidR="00D8645F">
        <w:t xml:space="preserve"> nativa</w:t>
      </w:r>
      <w:r>
        <w:t xml:space="preserve"> con </w:t>
      </w:r>
      <w:proofErr w:type="spellStart"/>
      <w:r>
        <w:t>Zend</w:t>
      </w:r>
      <w:proofErr w:type="spellEnd"/>
      <w:r>
        <w:t xml:space="preserve"> Framework</w:t>
      </w:r>
      <w:del w:id="200" w:author="Dahianna Vega Leiva" w:date="2010-12-22T12:31:00Z">
        <w:r w:rsidR="00AB32B1" w:rsidDel="00AD2221">
          <w:delText>, este se usara</w:delText>
        </w:r>
      </w:del>
      <w:ins w:id="201" w:author="Dahianna Vega Leiva" w:date="2010-12-22T12:31:00Z">
        <w:r w:rsidR="00AD2221">
          <w:t>. Este se usará</w:t>
        </w:r>
      </w:ins>
      <w:r w:rsidR="00AB32B1">
        <w:t xml:space="preserve"> en ambientes Linux y Windows</w:t>
      </w:r>
      <w:r>
        <w:t>.</w:t>
      </w:r>
    </w:p>
    <w:p w:rsidR="001C0220" w:rsidRDefault="00D3784E" w:rsidP="001C0220">
      <w:proofErr w:type="spellStart"/>
      <w:r>
        <w:t>Zend</w:t>
      </w:r>
      <w:proofErr w:type="spellEnd"/>
      <w:r>
        <w:t xml:space="preserve">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14:anchorId="56536ADD" wp14:editId="5937927A">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0"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202" w:name="_Toc280463968"/>
      <w:r>
        <w:t xml:space="preserve">Ilustración </w:t>
      </w:r>
      <w:r w:rsidR="00075ADF">
        <w:fldChar w:fldCharType="begin"/>
      </w:r>
      <w:r w:rsidR="008D3920">
        <w:instrText xml:space="preserve"> SEQ Ilustración \* ARABIC </w:instrText>
      </w:r>
      <w:r w:rsidR="00075ADF">
        <w:fldChar w:fldCharType="separate"/>
      </w:r>
      <w:r w:rsidR="00134FCB">
        <w:rPr>
          <w:noProof/>
        </w:rPr>
        <w:t>27</w:t>
      </w:r>
      <w:r w:rsidR="00075ADF">
        <w:rPr>
          <w:noProof/>
        </w:rPr>
        <w:fldChar w:fldCharType="end"/>
      </w:r>
      <w:r>
        <w:t xml:space="preserve"> - </w:t>
      </w:r>
      <w:proofErr w:type="spellStart"/>
      <w:r>
        <w:t>Zend</w:t>
      </w:r>
      <w:proofErr w:type="spellEnd"/>
      <w:r>
        <w:t xml:space="preserve"> Studio en Ubuntu Linux</w:t>
      </w:r>
      <w:bookmarkEnd w:id="202"/>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203" w:name="_Toc280545951"/>
      <w:r>
        <w:lastRenderedPageBreak/>
        <w:t>4.3.2. Control de versiones</w:t>
      </w:r>
      <w:bookmarkEnd w:id="203"/>
    </w:p>
    <w:p w:rsidR="00302ACA" w:rsidRDefault="004930D3" w:rsidP="00302ACA">
      <w:r>
        <w:t xml:space="preserve">Se usará el repositorio SVN de Google </w:t>
      </w:r>
      <w:proofErr w:type="spellStart"/>
      <w:r>
        <w:t>Code</w:t>
      </w:r>
      <w:proofErr w:type="spellEnd"/>
      <w:r>
        <w:t xml:space="preserve"> para sincronizar con el cliente SVN de </w:t>
      </w:r>
      <w:proofErr w:type="spellStart"/>
      <w:r>
        <w:t>Zend</w:t>
      </w:r>
      <w:proofErr w:type="spellEnd"/>
      <w:r>
        <w:t xml:space="preserve"> Studio</w:t>
      </w:r>
      <w:del w:id="204" w:author="Dahianna Vega Leiva" w:date="2010-12-22T12:31:00Z">
        <w:r w:rsidDel="00AD2221">
          <w:delText>, se</w:delText>
        </w:r>
      </w:del>
      <w:ins w:id="205" w:author="Dahianna Vega Leiva" w:date="2010-12-22T12:31:00Z">
        <w:r w:rsidR="00AD2221">
          <w:t>. Se</w:t>
        </w:r>
      </w:ins>
      <w:r>
        <w:t xml:space="preserve"> utilizará la rama </w:t>
      </w:r>
      <w:proofErr w:type="spellStart"/>
      <w:r>
        <w:t>trunk</w:t>
      </w:r>
      <w:proofErr w:type="spellEnd"/>
      <w:r>
        <w:t xml:space="preserve">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14:anchorId="43FB2544" wp14:editId="14D17E78">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06" w:name="_Toc280463969"/>
      <w:r>
        <w:t xml:space="preserve">Ilustración </w:t>
      </w:r>
      <w:r w:rsidR="00075ADF">
        <w:fldChar w:fldCharType="begin"/>
      </w:r>
      <w:r w:rsidR="008D3920">
        <w:instrText xml:space="preserve"> SEQ Ilustración \* ARABIC </w:instrText>
      </w:r>
      <w:r w:rsidR="00075ADF">
        <w:fldChar w:fldCharType="separate"/>
      </w:r>
      <w:r w:rsidR="00134FCB">
        <w:rPr>
          <w:noProof/>
        </w:rPr>
        <w:t>28</w:t>
      </w:r>
      <w:r w:rsidR="00075ADF">
        <w:rPr>
          <w:noProof/>
        </w:rPr>
        <w:fldChar w:fldCharType="end"/>
      </w:r>
      <w:r>
        <w:t xml:space="preserve"> - Estructura de repositorio </w:t>
      </w:r>
      <w:proofErr w:type="spellStart"/>
      <w:r>
        <w:t>Subversion</w:t>
      </w:r>
      <w:proofErr w:type="spellEnd"/>
      <w:r>
        <w:t xml:space="preserve"> vista en </w:t>
      </w:r>
      <w:proofErr w:type="spellStart"/>
      <w:r>
        <w:t>Zend</w:t>
      </w:r>
      <w:proofErr w:type="spellEnd"/>
      <w:r>
        <w:t xml:space="preserve"> Studio</w:t>
      </w:r>
      <w:bookmarkEnd w:id="206"/>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207" w:name="_Toc280545952"/>
      <w:r w:rsidRPr="000B5660">
        <w:lastRenderedPageBreak/>
        <w:t>4.3. Diagrama de Datos</w:t>
      </w:r>
      <w:bookmarkEnd w:id="207"/>
    </w:p>
    <w:p w:rsidR="003168E5" w:rsidRPr="003168E5" w:rsidRDefault="003168E5" w:rsidP="003168E5">
      <w:r>
        <w:t>En esta fase se diseñar</w:t>
      </w:r>
      <w:ins w:id="208" w:author="Dahianna Vega Leiva" w:date="2010-12-22T12:31:00Z">
        <w:r w:rsidR="00AD2221">
          <w:t>á</w:t>
        </w:r>
      </w:ins>
      <w:del w:id="209" w:author="Dahianna Vega Leiva" w:date="2010-12-22T12:31:00Z">
        <w:r w:rsidDel="00AD2221">
          <w:delText>a</w:delText>
        </w:r>
      </w:del>
      <w:r>
        <w:t xml:space="preserve"> una base para el </w:t>
      </w:r>
      <w:proofErr w:type="spellStart"/>
      <w:r>
        <w:t>framework</w:t>
      </w:r>
      <w:proofErr w:type="spellEnd"/>
      <w:r>
        <w:t xml:space="preserve"> y CMS</w:t>
      </w:r>
      <w:ins w:id="210" w:author="Dahianna Vega Leiva" w:date="2010-12-22T12:31:00Z">
        <w:r w:rsidR="00AD2221">
          <w:t>,</w:t>
        </w:r>
      </w:ins>
      <w:r w:rsidR="00D7330E">
        <w:t xml:space="preserve"> lo que incluye páginas base, videos, videos destacados, miniaturas, </w:t>
      </w:r>
      <w:proofErr w:type="spellStart"/>
      <w:r w:rsidR="00D7330E">
        <w:t>tags</w:t>
      </w:r>
      <w:proofErr w:type="spellEnd"/>
      <w:r w:rsidR="00D7330E">
        <w:t xml:space="preserve">, categorías, </w:t>
      </w:r>
      <w:proofErr w:type="spellStart"/>
      <w:r w:rsidR="005E46BE">
        <w:t>players</w:t>
      </w:r>
      <w:proofErr w:type="spellEnd"/>
      <w:r w:rsidR="005E46BE">
        <w:t>,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14:anchorId="43ED7020" wp14:editId="06F34DC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11" w:name="_Toc280463970"/>
      <w:r w:rsidRPr="0073406A">
        <w:rPr>
          <w:rStyle w:val="nfasis"/>
          <w:i w:val="0"/>
        </w:rPr>
        <w:t xml:space="preserve">Ilustración </w:t>
      </w:r>
      <w:r w:rsidR="00075ADF" w:rsidRPr="0073406A">
        <w:rPr>
          <w:rStyle w:val="nfasis"/>
          <w:i w:val="0"/>
        </w:rPr>
        <w:fldChar w:fldCharType="begin"/>
      </w:r>
      <w:r w:rsidRPr="0073406A">
        <w:rPr>
          <w:rStyle w:val="nfasis"/>
          <w:i w:val="0"/>
        </w:rPr>
        <w:instrText xml:space="preserve"> SEQ Ilustración \* ARABIC </w:instrText>
      </w:r>
      <w:r w:rsidR="00075ADF" w:rsidRPr="0073406A">
        <w:rPr>
          <w:rStyle w:val="nfasis"/>
          <w:i w:val="0"/>
        </w:rPr>
        <w:fldChar w:fldCharType="separate"/>
      </w:r>
      <w:r w:rsidR="00134FCB">
        <w:rPr>
          <w:rStyle w:val="nfasis"/>
          <w:i w:val="0"/>
          <w:noProof/>
        </w:rPr>
        <w:t>29</w:t>
      </w:r>
      <w:r w:rsidR="00075ADF"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11"/>
    </w:p>
    <w:p w:rsidR="005E46BE" w:rsidRDefault="00234060" w:rsidP="00D8645F">
      <w:pPr>
        <w:pStyle w:val="Subttulo"/>
        <w:outlineLvl w:val="1"/>
      </w:pPr>
      <w:del w:id="212" w:author="Rodrigo Riquelme" w:date="2010-12-05T11:46:00Z">
        <w:r>
          <w:lastRenderedPageBreak/>
          <w:br w:type="page"/>
        </w:r>
      </w:del>
      <w:bookmarkStart w:id="213" w:name="_Toc280545953"/>
      <w:r w:rsidR="000E1C37" w:rsidRPr="000B5660">
        <w:t>4.4. Diagrama de Clases</w:t>
      </w:r>
      <w:bookmarkEnd w:id="213"/>
    </w:p>
    <w:p w:rsidR="005E46BE" w:rsidRDefault="005E46BE" w:rsidP="005E46BE">
      <w:r>
        <w:t xml:space="preserve">Como se mencionó anteriormente el Framework y el CMS está compuesto por </w:t>
      </w:r>
      <w:r w:rsidR="001A7BA8">
        <w:t>clases agrupadas</w:t>
      </w:r>
      <w:r>
        <w:t xml:space="preserve"> </w:t>
      </w:r>
      <w:proofErr w:type="spellStart"/>
      <w:r>
        <w:t>Namespaces</w:t>
      </w:r>
      <w:proofErr w:type="spellEnd"/>
      <w:r>
        <w:t xml:space="preserve"> (que sería lo equivalente a un </w:t>
      </w:r>
      <w:proofErr w:type="spellStart"/>
      <w:r>
        <w:t>Package</w:t>
      </w:r>
      <w:proofErr w:type="spellEnd"/>
      <w:r>
        <w:t xml:space="preserve"> en Java).</w:t>
      </w:r>
      <w:r w:rsidR="001A7BA8">
        <w:t xml:space="preserve"> Los </w:t>
      </w:r>
      <w:proofErr w:type="spellStart"/>
      <w:r w:rsidR="001A7BA8">
        <w:t>Namespaces</w:t>
      </w:r>
      <w:proofErr w:type="spellEnd"/>
      <w:r w:rsidR="001A7BA8">
        <w:t xml:space="preserve"> son soportados por la última versión de PHP a la fecha la cual es la 5.3.</w:t>
      </w:r>
    </w:p>
    <w:p w:rsidR="00F95716" w:rsidRDefault="00F95716" w:rsidP="005E46BE">
      <w:r>
        <w:t xml:space="preserve">En la codificación de las clases deben insertarse comentarios según la convenciones de </w:t>
      </w:r>
      <w:proofErr w:type="spellStart"/>
      <w:r>
        <w:t>PHPDocs</w:t>
      </w:r>
      <w:proofErr w:type="spellEnd"/>
      <w:r>
        <w:t xml:space="preserve"> los cuales están basados en el estándar de Java </w:t>
      </w:r>
      <w:proofErr w:type="spellStart"/>
      <w:r>
        <w:t>Docs</w:t>
      </w:r>
      <w:proofErr w:type="spellEnd"/>
      <w:r>
        <w:t>, esto permite autogenerar la documentación</w:t>
      </w:r>
      <w:r w:rsidR="002E0BC0">
        <w:t xml:space="preserve"> en formato web.</w:t>
      </w:r>
    </w:p>
    <w:p w:rsidR="001A7BA8" w:rsidRDefault="001A7BA8" w:rsidP="005E46BE">
      <w:r>
        <w:t xml:space="preserve">El </w:t>
      </w:r>
      <w:proofErr w:type="spellStart"/>
      <w:r>
        <w:t>Core</w:t>
      </w:r>
      <w:proofErr w:type="spellEnd"/>
      <w:r>
        <w:t xml:space="preserve"> de la aplicación estará basado en los siguientes </w:t>
      </w:r>
      <w:proofErr w:type="spellStart"/>
      <w:r>
        <w:t>Namespaces</w:t>
      </w:r>
      <w:proofErr w:type="spellEnd"/>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14" w:name="_Toc280545954"/>
      <w:r>
        <w:lastRenderedPageBreak/>
        <w:t xml:space="preserve">4.4.1. </w:t>
      </w:r>
      <w:proofErr w:type="spellStart"/>
      <w:r w:rsidR="0052362F">
        <w:t>Namespace</w:t>
      </w:r>
      <w:proofErr w:type="spellEnd"/>
      <w:r w:rsidR="0052362F">
        <w:t xml:space="preserve"> </w:t>
      </w:r>
      <w:proofErr w:type="spellStart"/>
      <w:r w:rsidR="005E46BE">
        <w:t>Models</w:t>
      </w:r>
      <w:bookmarkEnd w:id="214"/>
      <w:proofErr w:type="spellEnd"/>
    </w:p>
    <w:p w:rsidR="00D734B0" w:rsidRDefault="00D734B0" w:rsidP="00D734B0">
      <w:r>
        <w:t xml:space="preserve">Este </w:t>
      </w:r>
      <w:proofErr w:type="spellStart"/>
      <w:r>
        <w:t>namespace</w:t>
      </w:r>
      <w:proofErr w:type="spellEnd"/>
      <w:r>
        <w:t xml:space="preserve"> o </w:t>
      </w:r>
      <w:proofErr w:type="spellStart"/>
      <w:r>
        <w:t>package</w:t>
      </w:r>
      <w:proofErr w:type="spellEnd"/>
      <w:r>
        <w:t xml:space="preserv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w:t>
      </w:r>
      <w:proofErr w:type="spellStart"/>
      <w:r>
        <w:t>super</w:t>
      </w:r>
      <w:proofErr w:type="spellEnd"/>
      <w:r>
        <w:t xml:space="preserve"> clase es llamada </w:t>
      </w:r>
      <w:proofErr w:type="spellStart"/>
      <w:r w:rsidRPr="003457BC">
        <w:rPr>
          <w:b/>
        </w:rPr>
        <w:t>MModel</w:t>
      </w:r>
      <w:proofErr w:type="spellEnd"/>
      <w:ins w:id="215" w:author="Dahianna Vega Leiva" w:date="2010-12-22T12:32:00Z">
        <w:r w:rsidR="00AD2221">
          <w:rPr>
            <w:b/>
          </w:rPr>
          <w:t>,</w:t>
        </w:r>
      </w:ins>
      <w:r>
        <w:t xml:space="preserve"> la cual a su vez es una implementación de interface </w:t>
      </w:r>
      <w:proofErr w:type="spellStart"/>
      <w:r w:rsidRPr="003457BC">
        <w:rPr>
          <w:b/>
        </w:rPr>
        <w:t>IModel</w:t>
      </w:r>
      <w:proofErr w:type="spellEnd"/>
      <w:r>
        <w:t xml:space="preserve"> </w:t>
      </w:r>
      <w:del w:id="216" w:author="Dahianna Vega Leiva" w:date="2010-12-22T12:32:00Z">
        <w:r w:rsidDel="00AD2221">
          <w:delText>la cual</w:delText>
        </w:r>
      </w:del>
      <w:ins w:id="217" w:author="Dahianna Vega Leiva" w:date="2010-12-22T12:32:00Z">
        <w:r w:rsidR="00AD2221">
          <w:t>que</w:t>
        </w:r>
      </w:ins>
      <w:r>
        <w:t xml:space="preserve"> implementa los siguientes métodos:</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add</w:t>
      </w:r>
      <w:proofErr w:type="spellEnd"/>
      <w:proofErr w:type="gramEnd"/>
      <w:r w:rsidRPr="00E06820">
        <w:rPr>
          <w:b/>
        </w:rPr>
        <w:t>():</w:t>
      </w:r>
      <w:r>
        <w:t xml:space="preserve"> Añade registros al objeto mediante la </w:t>
      </w:r>
      <w:del w:id="218" w:author="Dahianna Vega Leiva" w:date="2010-12-22T12:32:00Z">
        <w:r w:rsidDel="00AD2221">
          <w:delText>clausula</w:delText>
        </w:r>
      </w:del>
      <w:ins w:id="219" w:author="Dahianna Vega Leiva" w:date="2010-12-22T12:32:00Z">
        <w:r w:rsidR="00AD2221">
          <w:t>cláusula</w:t>
        </w:r>
      </w:ins>
      <w:r>
        <w:t xml:space="preserve"> SQL “INSERT”.</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addOrder</w:t>
      </w:r>
      <w:proofErr w:type="spellEnd"/>
      <w:proofErr w:type="gramEnd"/>
      <w:r w:rsidRPr="00E06820">
        <w:rPr>
          <w:b/>
        </w:rPr>
        <w:t>():</w:t>
      </w:r>
      <w:r>
        <w:t xml:space="preserve"> Reordena un </w:t>
      </w:r>
      <w:proofErr w:type="spellStart"/>
      <w:r>
        <w:t>recordset</w:t>
      </w:r>
      <w:proofErr w:type="spellEnd"/>
      <w:r>
        <w:t xml:space="preserve"> según un campo determinado, puede ser instanciado varias veces para hacer un orden por múltiples campos</w:t>
      </w:r>
      <w:ins w:id="220" w:author="Dahianna Vega Leiva" w:date="2010-12-22T12:32:00Z">
        <w:r w:rsidR="00AD2221">
          <w:t>. E</w:t>
        </w:r>
      </w:ins>
      <w:del w:id="221" w:author="Dahianna Vega Leiva" w:date="2010-12-22T12:32:00Z">
        <w:r w:rsidDel="00AD2221">
          <w:delText xml:space="preserve">, </w:delText>
        </w:r>
        <w:r w:rsidR="008626F7" w:rsidDel="00AD2221">
          <w:delText>e</w:delText>
        </w:r>
      </w:del>
      <w:r w:rsidR="008626F7">
        <w:t>stá</w:t>
      </w:r>
      <w:r>
        <w:t xml:space="preserve"> asociado a la </w:t>
      </w:r>
      <w:del w:id="222" w:author="Dahianna Vega Leiva" w:date="2010-12-22T12:32:00Z">
        <w:r w:rsidDel="00AD2221">
          <w:delText>clausula</w:delText>
        </w:r>
      </w:del>
      <w:ins w:id="223" w:author="Dahianna Vega Leiva" w:date="2010-12-22T12:32:00Z">
        <w:r w:rsidR="00AD2221">
          <w:t>cláusula</w:t>
        </w:r>
      </w:ins>
      <w:r>
        <w:t xml:space="preserve"> SQL “ORDER BY”.</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countAll</w:t>
      </w:r>
      <w:proofErr w:type="spellEnd"/>
      <w:proofErr w:type="gramEnd"/>
      <w:r w:rsidRPr="00E06820">
        <w:rPr>
          <w:b/>
        </w:rPr>
        <w:t>():</w:t>
      </w:r>
      <w:r>
        <w:t xml:space="preserve"> </w:t>
      </w:r>
      <w:r w:rsidRPr="005C7D94">
        <w:t xml:space="preserve">Calcula el </w:t>
      </w:r>
      <w:del w:id="224" w:author="Dahianna Vega Leiva" w:date="2010-12-22T12:32:00Z">
        <w:r w:rsidRPr="005C7D94" w:rsidDel="00AD2221">
          <w:delText>numero</w:delText>
        </w:r>
      </w:del>
      <w:ins w:id="225" w:author="Dahianna Vega Leiva" w:date="2010-12-22T12:32:00Z">
        <w:r w:rsidR="00AD2221" w:rsidRPr="005C7D94">
          <w:t>número</w:t>
        </w:r>
      </w:ins>
      <w:r w:rsidRPr="005C7D94">
        <w:t xml:space="preserve"> de filas totales de la </w:t>
      </w:r>
      <w:proofErr w:type="spellStart"/>
      <w:r w:rsidRPr="005C7D94">
        <w:t>RecordSet</w:t>
      </w:r>
      <w:proofErr w:type="spellEnd"/>
      <w:r w:rsidRPr="005C7D94">
        <w:t xml:space="preserve"> para paginación</w:t>
      </w:r>
      <w:r w:rsidRPr="00E06820">
        <w:t>.</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delete</w:t>
      </w:r>
      <w:proofErr w:type="spellEnd"/>
      <w:proofErr w:type="gramEnd"/>
      <w:r w:rsidRPr="00E06820">
        <w:rPr>
          <w:b/>
        </w:rPr>
        <w:t>():</w:t>
      </w:r>
      <w:r>
        <w:t xml:space="preserve"> </w:t>
      </w:r>
      <w:r w:rsidRPr="00927AE3">
        <w:t xml:space="preserve">Ejecuta </w:t>
      </w:r>
      <w:proofErr w:type="spellStart"/>
      <w:r w:rsidRPr="00927AE3">
        <w:t>queries</w:t>
      </w:r>
      <w:proofErr w:type="spellEnd"/>
      <w:r w:rsidRPr="00927AE3">
        <w:t xml:space="preserve"> DELETE.</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getId</w:t>
      </w:r>
      <w:proofErr w:type="spellEnd"/>
      <w:proofErr w:type="gramEnd"/>
      <w:r w:rsidRPr="00E06820">
        <w:rPr>
          <w:b/>
        </w:rPr>
        <w:t>():</w:t>
      </w:r>
      <w:r>
        <w:t xml:space="preserve"> Retorna todas las claves primarias del objeto </w:t>
      </w:r>
      <w:proofErr w:type="spellStart"/>
      <w:r>
        <w:t>recordset</w:t>
      </w:r>
      <w:proofErr w:type="spellEnd"/>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getLimit</w:t>
      </w:r>
      <w:proofErr w:type="spellEnd"/>
      <w:proofErr w:type="gramEnd"/>
      <w:r w:rsidRPr="00E06820">
        <w:rPr>
          <w:b/>
        </w:rPr>
        <w: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proofErr w:type="spellStart"/>
      <w:r w:rsidRPr="00EC2EDC">
        <w:rPr>
          <w:b/>
        </w:rPr>
        <w:t>IModel</w:t>
      </w:r>
      <w:proofErr w:type="spellEnd"/>
      <w:proofErr w:type="gramStart"/>
      <w:r w:rsidRPr="00EC2EDC">
        <w:rPr>
          <w:b/>
        </w:rPr>
        <w:t>::</w:t>
      </w:r>
      <w:proofErr w:type="spellStart"/>
      <w:r w:rsidRPr="00EC2EDC">
        <w:rPr>
          <w:b/>
        </w:rPr>
        <w:t>get</w:t>
      </w:r>
      <w:r>
        <w:rPr>
          <w:b/>
        </w:rPr>
        <w:t>Order</w:t>
      </w:r>
      <w:proofErr w:type="spellEnd"/>
      <w:proofErr w:type="gramEnd"/>
      <w:r w:rsidRPr="00EC2EDC">
        <w:rPr>
          <w:b/>
        </w:rPr>
        <w:t>():</w:t>
      </w:r>
      <w:r>
        <w:t xml:space="preserve"> Retorna </w:t>
      </w:r>
      <w:r w:rsidR="00A5202D">
        <w:t>los campos de orden</w:t>
      </w:r>
      <w:r>
        <w:t>.</w:t>
      </w:r>
    </w:p>
    <w:p w:rsidR="00D734B0" w:rsidRDefault="00D734B0" w:rsidP="00D734B0">
      <w:proofErr w:type="spellStart"/>
      <w:r w:rsidRPr="00EC2EDC">
        <w:rPr>
          <w:b/>
        </w:rPr>
        <w:t>IModel</w:t>
      </w:r>
      <w:proofErr w:type="spellEnd"/>
      <w:proofErr w:type="gramStart"/>
      <w:r w:rsidRPr="00EC2EDC">
        <w:rPr>
          <w:b/>
        </w:rPr>
        <w:t>::</w:t>
      </w:r>
      <w:proofErr w:type="spellStart"/>
      <w:r>
        <w:rPr>
          <w:b/>
        </w:rPr>
        <w:t>getSize</w:t>
      </w:r>
      <w:proofErr w:type="spellEnd"/>
      <w:proofErr w:type="gramEnd"/>
      <w:r w:rsidRPr="00EC2EDC">
        <w:rPr>
          <w:b/>
        </w:rPr>
        <w:t>():</w:t>
      </w:r>
      <w:r>
        <w:t xml:space="preserve"> Retorna el </w:t>
      </w:r>
      <w:del w:id="226" w:author="Dahianna Vega Leiva" w:date="2010-12-22T12:32:00Z">
        <w:r w:rsidR="00B1763C" w:rsidDel="00AD2221">
          <w:delText>numero</w:delText>
        </w:r>
      </w:del>
      <w:ins w:id="227" w:author="Dahianna Vega Leiva" w:date="2010-12-22T12:32:00Z">
        <w:r w:rsidR="00AD2221">
          <w:t>número</w:t>
        </w:r>
      </w:ins>
      <w:r w:rsidR="00B1763C">
        <w:t xml:space="preserve"> de filas de </w:t>
      </w:r>
      <w:proofErr w:type="spellStart"/>
      <w:r w:rsidR="00B1763C">
        <w:t>RecordSet</w:t>
      </w:r>
      <w:proofErr w:type="spellEnd"/>
      <w:r>
        <w:t>.</w:t>
      </w:r>
    </w:p>
    <w:p w:rsidR="00D17525" w:rsidRDefault="00D17525" w:rsidP="00D17525">
      <w:proofErr w:type="spellStart"/>
      <w:r w:rsidRPr="00EC2EDC">
        <w:rPr>
          <w:b/>
        </w:rPr>
        <w:t>IModel</w:t>
      </w:r>
      <w:proofErr w:type="spellEnd"/>
      <w:proofErr w:type="gramStart"/>
      <w:r w:rsidRPr="00EC2EDC">
        <w:rPr>
          <w:b/>
        </w:rPr>
        <w:t>::</w:t>
      </w:r>
      <w:proofErr w:type="spellStart"/>
      <w:r>
        <w:rPr>
          <w:b/>
        </w:rPr>
        <w:t>getStart</w:t>
      </w:r>
      <w:proofErr w:type="spellEnd"/>
      <w:proofErr w:type="gramEnd"/>
      <w:r w:rsidRPr="00EC2EDC">
        <w:rPr>
          <w:b/>
        </w:rPr>
        <w:t>():</w:t>
      </w:r>
      <w:r>
        <w:t xml:space="preserve"> Retorna </w:t>
      </w:r>
      <w:r w:rsidR="0009298E">
        <w:t>el p</w:t>
      </w:r>
      <w:r w:rsidR="00B1763C">
        <w:t xml:space="preserve">untero del primer registro del </w:t>
      </w:r>
      <w:proofErr w:type="spellStart"/>
      <w:r w:rsidR="00B1763C" w:rsidRPr="00B1763C">
        <w:t>Recor</w:t>
      </w:r>
      <w:r w:rsidR="00CF43F2">
        <w:t>d</w:t>
      </w:r>
      <w:r w:rsidR="00B1763C" w:rsidRPr="00B1763C">
        <w:t>S</w:t>
      </w:r>
      <w:r w:rsidR="0009298E" w:rsidRPr="00B1763C">
        <w:t>et</w:t>
      </w:r>
      <w:proofErr w:type="spellEnd"/>
      <w:r>
        <w:t>.</w:t>
      </w:r>
    </w:p>
    <w:p w:rsidR="00D17525" w:rsidRDefault="00D17525" w:rsidP="00D17525">
      <w:proofErr w:type="spellStart"/>
      <w:r w:rsidRPr="00EC2EDC">
        <w:rPr>
          <w:b/>
        </w:rPr>
        <w:lastRenderedPageBreak/>
        <w:t>IModel</w:t>
      </w:r>
      <w:proofErr w:type="spellEnd"/>
      <w:proofErr w:type="gramStart"/>
      <w:r w:rsidRPr="00EC2EDC">
        <w:rPr>
          <w:b/>
        </w:rPr>
        <w:t>::</w:t>
      </w:r>
      <w:r>
        <w:rPr>
          <w:b/>
        </w:rPr>
        <w:t>load</w:t>
      </w:r>
      <w:proofErr w:type="gramEnd"/>
      <w:r w:rsidRPr="00EC2EDC">
        <w:rPr>
          <w:b/>
        </w:rPr>
        <w:t>():</w:t>
      </w:r>
      <w:r w:rsidR="002541BF">
        <w:rPr>
          <w:b/>
        </w:rPr>
        <w:t xml:space="preserve"> </w:t>
      </w:r>
      <w:r w:rsidR="002541BF">
        <w:t xml:space="preserve">Ejecuta la consulta SQL y crea el objeto </w:t>
      </w:r>
      <w:proofErr w:type="spellStart"/>
      <w:r w:rsidR="008338BC">
        <w:t>RecordSet</w:t>
      </w:r>
      <w:proofErr w:type="spellEnd"/>
      <w:r w:rsidR="002541BF">
        <w:t xml:space="preserve"> en memoria</w:t>
      </w:r>
      <w:r>
        <w:t>.</w:t>
      </w:r>
    </w:p>
    <w:p w:rsidR="00D17525" w:rsidRDefault="00D17525" w:rsidP="00D17525">
      <w:proofErr w:type="spellStart"/>
      <w:r w:rsidRPr="00EC2EDC">
        <w:rPr>
          <w:b/>
        </w:rPr>
        <w:t>IModel</w:t>
      </w:r>
      <w:proofErr w:type="spellEnd"/>
      <w:proofErr w:type="gramStart"/>
      <w:r w:rsidRPr="00EC2EDC">
        <w:rPr>
          <w:b/>
        </w:rPr>
        <w:t>::</w:t>
      </w:r>
      <w:proofErr w:type="spellStart"/>
      <w:r w:rsidR="00490F48">
        <w:rPr>
          <w:b/>
        </w:rPr>
        <w:t>next</w:t>
      </w:r>
      <w:proofErr w:type="spellEnd"/>
      <w:proofErr w:type="gramEnd"/>
      <w:r w:rsidRPr="00EC2EDC">
        <w:rPr>
          <w:b/>
        </w:rPr>
        <w:t>():</w:t>
      </w:r>
      <w:r>
        <w:t xml:space="preserve"> </w:t>
      </w:r>
      <w:r w:rsidR="00957E8B">
        <w:t>Mueve el puntero del objeto modelo al siguiente registro</w:t>
      </w:r>
      <w:r>
        <w:t>.</w:t>
      </w:r>
    </w:p>
    <w:p w:rsidR="00490F48" w:rsidRDefault="00490F48" w:rsidP="00490F48">
      <w:proofErr w:type="spellStart"/>
      <w:r>
        <w:rPr>
          <w:b/>
        </w:rPr>
        <w:t>IModel</w:t>
      </w:r>
      <w:proofErr w:type="spellEnd"/>
      <w:proofErr w:type="gramStart"/>
      <w:r>
        <w:rPr>
          <w:b/>
        </w:rPr>
        <w:t>::</w:t>
      </w:r>
      <w:proofErr w:type="spellStart"/>
      <w:r>
        <w:rPr>
          <w:b/>
        </w:rPr>
        <w:t>reset</w:t>
      </w:r>
      <w:proofErr w:type="spellEnd"/>
      <w:proofErr w:type="gramEnd"/>
      <w:r w:rsidRPr="00EC2EDC">
        <w:rPr>
          <w:b/>
        </w:rPr>
        <w:t>():</w:t>
      </w:r>
      <w:r>
        <w:t xml:space="preserve"> </w:t>
      </w:r>
      <w:r w:rsidR="008338BC">
        <w:t xml:space="preserve">Mueve el puntero al principio del </w:t>
      </w:r>
      <w:proofErr w:type="spellStart"/>
      <w:r w:rsidR="008338BC">
        <w:t>RecordSet</w:t>
      </w:r>
      <w:proofErr w:type="spellEnd"/>
      <w:r w:rsidR="008338BC">
        <w:t xml:space="preserve"> </w:t>
      </w:r>
      <w:r>
        <w:t>.</w:t>
      </w:r>
    </w:p>
    <w:p w:rsidR="00490F48" w:rsidRDefault="00490F48" w:rsidP="00490F48">
      <w:proofErr w:type="spellStart"/>
      <w:r>
        <w:rPr>
          <w:b/>
        </w:rPr>
        <w:t>IModel</w:t>
      </w:r>
      <w:proofErr w:type="spellEnd"/>
      <w:proofErr w:type="gramStart"/>
      <w:r>
        <w:rPr>
          <w:b/>
        </w:rPr>
        <w:t>::</w:t>
      </w:r>
      <w:proofErr w:type="spellStart"/>
      <w:r>
        <w:rPr>
          <w:b/>
        </w:rPr>
        <w:t>setLimit</w:t>
      </w:r>
      <w:proofErr w:type="spellEnd"/>
      <w:proofErr w:type="gramEnd"/>
      <w:r w:rsidRPr="00EC2EDC">
        <w:rPr>
          <w:b/>
        </w:rPr>
        <w:t>():</w:t>
      </w:r>
      <w:r>
        <w:t xml:space="preserve"> </w:t>
      </w:r>
      <w:r w:rsidR="008338BC">
        <w:t>Configura el</w:t>
      </w:r>
      <w:r>
        <w:t xml:space="preserve"> límite de la consulta a ejecutar.</w:t>
      </w:r>
    </w:p>
    <w:p w:rsidR="0071212E" w:rsidRDefault="0071212E" w:rsidP="0071212E">
      <w:proofErr w:type="spellStart"/>
      <w:r>
        <w:rPr>
          <w:b/>
        </w:rPr>
        <w:t>IModel</w:t>
      </w:r>
      <w:proofErr w:type="spellEnd"/>
      <w:proofErr w:type="gramStart"/>
      <w:r>
        <w:rPr>
          <w:b/>
        </w:rPr>
        <w:t>::</w:t>
      </w:r>
      <w:proofErr w:type="spellStart"/>
      <w:r>
        <w:rPr>
          <w:b/>
        </w:rPr>
        <w:t>setOrder</w:t>
      </w:r>
      <w:proofErr w:type="spellEnd"/>
      <w:proofErr w:type="gramEnd"/>
      <w:r w:rsidRPr="00EC2EDC">
        <w:rPr>
          <w:b/>
        </w:rPr>
        <w:t>():</w:t>
      </w:r>
      <w:r>
        <w:t xml:space="preserve"> </w:t>
      </w:r>
      <w:r w:rsidR="00A71B16">
        <w:t xml:space="preserve">Ordena el </w:t>
      </w:r>
      <w:proofErr w:type="spellStart"/>
      <w:r w:rsidR="00A71B16">
        <w:t>RecordSet</w:t>
      </w:r>
      <w:proofErr w:type="spellEnd"/>
      <w:r w:rsidR="00A71B16">
        <w:t xml:space="preserve"> según los campos y orden </w:t>
      </w:r>
      <w:r w:rsidR="00A71B16" w:rsidRPr="005C7D94">
        <w:t>esp</w:t>
      </w:r>
      <w:r w:rsidR="005C7D94" w:rsidRPr="005C7D94">
        <w:t>ec</w:t>
      </w:r>
      <w:r w:rsidR="00A71B16" w:rsidRPr="005C7D94">
        <w:t>ificado</w:t>
      </w:r>
      <w:r>
        <w:t>.</w:t>
      </w:r>
    </w:p>
    <w:p w:rsidR="00490F48" w:rsidRDefault="00490F48" w:rsidP="00490F48">
      <w:proofErr w:type="spellStart"/>
      <w:r>
        <w:rPr>
          <w:b/>
        </w:rPr>
        <w:t>IModel</w:t>
      </w:r>
      <w:proofErr w:type="spellEnd"/>
      <w:proofErr w:type="gramStart"/>
      <w:r>
        <w:rPr>
          <w:b/>
        </w:rPr>
        <w:t>::</w:t>
      </w:r>
      <w:proofErr w:type="spellStart"/>
      <w:r>
        <w:rPr>
          <w:b/>
        </w:rPr>
        <w:t>setStart</w:t>
      </w:r>
      <w:proofErr w:type="spellEnd"/>
      <w:proofErr w:type="gramEnd"/>
      <w:r w:rsidRPr="00EC2EDC">
        <w:rPr>
          <w:b/>
        </w:rPr>
        <w:t>():</w:t>
      </w:r>
      <w:r w:rsidR="002541BF">
        <w:rPr>
          <w:b/>
        </w:rPr>
        <w:t xml:space="preserve"> </w:t>
      </w:r>
      <w:r w:rsidR="002541BF">
        <w:t xml:space="preserve">Mueve el puntero del </w:t>
      </w:r>
      <w:proofErr w:type="spellStart"/>
      <w:r w:rsidR="002541BF">
        <w:t>RecordSet</w:t>
      </w:r>
      <w:proofErr w:type="spellEnd"/>
      <w:r w:rsidR="002541BF">
        <w:t xml:space="preserve">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BB3459" w:rsidP="00CF21BE">
      <w:pPr>
        <w:keepNext/>
        <w:jc w:val="center"/>
      </w:pPr>
      <w:ins w:id="228" w:author="Rodrigo Riquelme" w:date="2010-12-05T11:46:00Z">
        <w:r>
          <w:rPr>
            <w:noProof/>
            <w:lang w:eastAsia="es-CL"/>
          </w:rPr>
          <w:lastRenderedPageBreak/>
          <w:drawing>
            <wp:inline distT="0" distB="0" distL="0" distR="0" wp14:anchorId="3EFA7539" wp14:editId="296FE792">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29" w:author="Rodrigo Riquelme" w:date="2010-12-05T11:46:00Z"/>
          <w:vanish/>
          <w:specVanish/>
        </w:rPr>
      </w:pPr>
      <w:bookmarkStart w:id="230" w:name="_Toc280463971"/>
      <w:r>
        <w:t xml:space="preserve">Ilustración </w:t>
      </w:r>
      <w:r w:rsidR="00F231A4">
        <w:fldChar w:fldCharType="begin"/>
      </w:r>
      <w:r w:rsidR="00F231A4">
        <w:instrText xml:space="preserve"> SEQ Ilustración \* ARABIC </w:instrText>
      </w:r>
      <w:r w:rsidR="00F231A4">
        <w:fldChar w:fldCharType="separate"/>
      </w:r>
      <w:r w:rsidR="00134FCB">
        <w:rPr>
          <w:noProof/>
        </w:rPr>
        <w:t>30</w:t>
      </w:r>
      <w:r w:rsidR="00F231A4">
        <w:rPr>
          <w:noProof/>
        </w:rPr>
        <w:fldChar w:fldCharType="end"/>
      </w:r>
      <w:r>
        <w:t xml:space="preserve"> – </w:t>
      </w:r>
      <w:proofErr w:type="spellStart"/>
      <w:r>
        <w:t>Namespace</w:t>
      </w:r>
      <w:proofErr w:type="spellEnd"/>
      <w:r>
        <w:t xml:space="preserve"> </w:t>
      </w:r>
      <w:proofErr w:type="spellStart"/>
      <w:r>
        <w:t>Models</w:t>
      </w:r>
      <w:proofErr w:type="spellEnd"/>
      <w:r>
        <w:t xml:space="preserve"> - Parte 1</w:t>
      </w:r>
      <w:bookmarkEnd w:id="230"/>
    </w:p>
    <w:p w:rsidR="0052362F" w:rsidRPr="00CF21BE" w:rsidRDefault="00927AE3" w:rsidP="0052362F">
      <w:pPr>
        <w:rPr>
          <w:ins w:id="231" w:author="Rodrigo Riquelme" w:date="2010-12-05T11:46:00Z"/>
          <w:vanish/>
          <w:specVanish/>
        </w:rPr>
      </w:pPr>
      <w:ins w:id="232" w:author="Rodrigo Riquelme" w:date="2010-12-05T11:46:00Z">
        <w:r w:rsidRPr="00CF21BE">
          <w:t xml:space="preserve"> </w:t>
        </w:r>
      </w:ins>
    </w:p>
    <w:p w:rsidR="00CF21BE" w:rsidRPr="00CF21BE" w:rsidRDefault="00927AE3" w:rsidP="005E46BE">
      <w:ins w:id="233" w:author="Rodrigo Riquelme" w:date="2010-12-05T11:46:00Z">
        <w:r w:rsidRPr="00CF21BE">
          <w:t xml:space="preserve"> </w:t>
        </w:r>
      </w:ins>
    </w:p>
    <w:p w:rsidR="00CF21BE" w:rsidRDefault="00CF21BE" w:rsidP="005E46BE"/>
    <w:p w:rsidR="005E1EDA" w:rsidRDefault="00CF21BE" w:rsidP="005E46BE">
      <w:pPr>
        <w:rPr>
          <w:noProof/>
          <w:lang w:eastAsia="es-CL"/>
        </w:rPr>
      </w:pPr>
      <w:r>
        <w:lastRenderedPageBreak/>
        <w:t xml:space="preserve">Otra </w:t>
      </w:r>
      <w:proofErr w:type="spellStart"/>
      <w:r>
        <w:t>super</w:t>
      </w:r>
      <w:proofErr w:type="spellEnd"/>
      <w:r>
        <w:t xml:space="preserve"> clase importante dentro de éste </w:t>
      </w:r>
      <w:proofErr w:type="spellStart"/>
      <w:r>
        <w:t>namespace</w:t>
      </w:r>
      <w:proofErr w:type="spellEnd"/>
      <w:r>
        <w:t xml:space="preserve"> es llamada </w:t>
      </w:r>
      <w:proofErr w:type="spellStart"/>
      <w:r w:rsidRPr="005E1EDA">
        <w:rPr>
          <w:b/>
        </w:rPr>
        <w:t>M</w:t>
      </w:r>
      <w:r w:rsidR="00BE5BCA">
        <w:rPr>
          <w:b/>
        </w:rPr>
        <w:t>B</w:t>
      </w:r>
      <w:r w:rsidRPr="005E1EDA">
        <w:rPr>
          <w:b/>
        </w:rPr>
        <w:t>ufferedModel</w:t>
      </w:r>
      <w:proofErr w:type="spellEnd"/>
      <w:r>
        <w:t xml:space="preserve"> </w:t>
      </w:r>
      <w:r w:rsidR="00BE5BCA">
        <w:t>la cual</w:t>
      </w:r>
      <w:r>
        <w:t xml:space="preserve"> hereda los atributos </w:t>
      </w:r>
      <w:proofErr w:type="spellStart"/>
      <w:r w:rsidRPr="005E1EDA">
        <w:rPr>
          <w:b/>
        </w:rPr>
        <w:t>M</w:t>
      </w:r>
      <w:r w:rsidR="005E1EDA" w:rsidRPr="005E1EDA">
        <w:rPr>
          <w:b/>
        </w:rPr>
        <w:t>M</w:t>
      </w:r>
      <w:r w:rsidRPr="005E1EDA">
        <w:rPr>
          <w:b/>
        </w:rPr>
        <w:t>odel</w:t>
      </w:r>
      <w:proofErr w:type="spellEnd"/>
      <w:r>
        <w:t xml:space="preserve"> pero </w:t>
      </w:r>
      <w:r w:rsidR="005E1EDA">
        <w:t xml:space="preserve">además </w:t>
      </w:r>
      <w:r>
        <w:t>guarda</w:t>
      </w:r>
      <w:r w:rsidR="00BE5BCA">
        <w:t xml:space="preserve"> el </w:t>
      </w:r>
      <w:proofErr w:type="spellStart"/>
      <w:r w:rsidR="00BE5BCA">
        <w:t>R</w:t>
      </w:r>
      <w:r>
        <w:t>ecor</w:t>
      </w:r>
      <w:r w:rsidR="0070066F">
        <w:t>d</w:t>
      </w:r>
      <w:r w:rsidR="00BE5BCA">
        <w:t>S</w:t>
      </w:r>
      <w:r>
        <w:t>et</w:t>
      </w:r>
      <w:proofErr w:type="spellEnd"/>
      <w:r>
        <w:t xml:space="preserve"> en</w:t>
      </w:r>
      <w:r w:rsidR="005E1EDA">
        <w:t xml:space="preserve"> un buffer de</w:t>
      </w:r>
      <w:r>
        <w:t xml:space="preserve"> memoria para ser usado en </w:t>
      </w:r>
      <w:del w:id="234" w:author="Dahianna Vega Leiva" w:date="2010-12-22T12:33:00Z">
        <w:r w:rsidDel="00AD2221">
          <w:delText>multiples</w:delText>
        </w:r>
      </w:del>
      <w:ins w:id="235" w:author="Dahianna Vega Leiva" w:date="2010-12-22T12:33:00Z">
        <w:r w:rsidR="00AD2221">
          <w:t>múltiples</w:t>
        </w:r>
      </w:ins>
      <w:r>
        <w:t xml:space="preserve"> consultas SQL.</w:t>
      </w:r>
    </w:p>
    <w:p w:rsidR="00B17E86" w:rsidRDefault="00CF21BE" w:rsidP="00B17E86">
      <w:pPr>
        <w:keepNext/>
        <w:jc w:val="center"/>
      </w:pPr>
      <w:r>
        <w:rPr>
          <w:noProof/>
          <w:lang w:eastAsia="es-CL"/>
        </w:rPr>
        <w:drawing>
          <wp:inline distT="0" distB="0" distL="0" distR="0" wp14:anchorId="45139A0A" wp14:editId="1C094ED9">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p>
    <w:p w:rsidR="005E1EDA" w:rsidRDefault="00B17E86" w:rsidP="00B17E86">
      <w:pPr>
        <w:pStyle w:val="Epgrafe"/>
        <w:jc w:val="center"/>
      </w:pPr>
      <w:bookmarkStart w:id="236" w:name="_Toc280463972"/>
      <w:r>
        <w:t xml:space="preserve">Ilustración </w:t>
      </w:r>
      <w:r w:rsidR="00F231A4">
        <w:fldChar w:fldCharType="begin"/>
      </w:r>
      <w:r w:rsidR="00F231A4">
        <w:instrText xml:space="preserve"> SEQ Ilustración \* ARABIC </w:instrText>
      </w:r>
      <w:r w:rsidR="00F231A4">
        <w:fldChar w:fldCharType="separate"/>
      </w:r>
      <w:r w:rsidR="00134FCB">
        <w:rPr>
          <w:noProof/>
        </w:rPr>
        <w:t>31</w:t>
      </w:r>
      <w:r w:rsidR="00F231A4">
        <w:rPr>
          <w:noProof/>
        </w:rPr>
        <w:fldChar w:fldCharType="end"/>
      </w:r>
      <w:r>
        <w:t xml:space="preserve"> - </w:t>
      </w:r>
      <w:proofErr w:type="spellStart"/>
      <w:r>
        <w:t>Namespace</w:t>
      </w:r>
      <w:proofErr w:type="spellEnd"/>
      <w:r>
        <w:t xml:space="preserve"> </w:t>
      </w:r>
      <w:proofErr w:type="spellStart"/>
      <w:r>
        <w:t>Models</w:t>
      </w:r>
      <w:proofErr w:type="spellEnd"/>
      <w:r>
        <w:t xml:space="preserve"> - </w:t>
      </w:r>
      <w:r>
        <w:rPr>
          <w:noProof/>
        </w:rPr>
        <w:t>Parte 2</w:t>
      </w:r>
      <w:bookmarkEnd w:id="236"/>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37" w:name="_Toc280545955"/>
      <w:r w:rsidRPr="00B17E86">
        <w:t xml:space="preserve">4.4.2. </w:t>
      </w:r>
      <w:proofErr w:type="spellStart"/>
      <w:r w:rsidRPr="00B17E86">
        <w:t>Namespace</w:t>
      </w:r>
      <w:proofErr w:type="spellEnd"/>
      <w:r w:rsidRPr="00B17E86">
        <w:t xml:space="preserve"> </w:t>
      </w:r>
      <w:proofErr w:type="spellStart"/>
      <w:r w:rsidRPr="00B17E86">
        <w:t>V</w:t>
      </w:r>
      <w:r>
        <w:t>iews</w:t>
      </w:r>
      <w:bookmarkEnd w:id="237"/>
      <w:proofErr w:type="spellEnd"/>
    </w:p>
    <w:p w:rsidR="00C32255" w:rsidRDefault="00C32255" w:rsidP="00C32255">
      <w:r>
        <w:t xml:space="preserve">En este marco de trabajo este </w:t>
      </w:r>
      <w:proofErr w:type="spellStart"/>
      <w:r>
        <w:t>package</w:t>
      </w:r>
      <w:proofErr w:type="spellEnd"/>
      <w:r>
        <w:t xml:space="preserve"> tiene </w:t>
      </w:r>
      <w:r w:rsidR="000A7912">
        <w:t>un</w:t>
      </w:r>
      <w:r>
        <w:t xml:space="preserve"> papel puente entre la presentación y la capa de datos, para la instancia de un objeto View se usa generalmente un objeto </w:t>
      </w:r>
      <w:proofErr w:type="spellStart"/>
      <w:r>
        <w:t>Model</w:t>
      </w:r>
      <w:proofErr w:type="spellEnd"/>
      <w:r>
        <w:t xml:space="preserve"> como parámetro, el objeto View se encarga de asignar la plantilla o </w:t>
      </w:r>
      <w:proofErr w:type="spellStart"/>
      <w:r>
        <w:t>template</w:t>
      </w:r>
      <w:proofErr w:type="spellEnd"/>
      <w:r>
        <w:t xml:space="preserve"> HTML</w:t>
      </w:r>
      <w:r w:rsidR="003457BC">
        <w:t>,</w:t>
      </w:r>
      <w:r>
        <w:t xml:space="preserve"> </w:t>
      </w:r>
      <w:proofErr w:type="spellStart"/>
      <w:r>
        <w:t>rutear</w:t>
      </w:r>
      <w:proofErr w:type="spellEnd"/>
      <w:r>
        <w:t xml:space="preserve"> los atributos del objeto </w:t>
      </w:r>
      <w:proofErr w:type="spellStart"/>
      <w:r>
        <w:t>Model</w:t>
      </w:r>
      <w:proofErr w:type="spellEnd"/>
      <w:r>
        <w:t xml:space="preserve"> a variables de </w:t>
      </w:r>
      <w:proofErr w:type="spellStart"/>
      <w:r>
        <w:t>template</w:t>
      </w:r>
      <w:proofErr w:type="spellEnd"/>
      <w:r w:rsidR="003457BC">
        <w:t xml:space="preserve"> y</w:t>
      </w:r>
      <w:r>
        <w:t xml:space="preserve"> de asignar otros atributos de </w:t>
      </w:r>
      <w:proofErr w:type="spellStart"/>
      <w:r>
        <w:t>template</w:t>
      </w:r>
      <w:proofErr w:type="spellEnd"/>
      <w:r>
        <w:t xml:space="preserve"> </w:t>
      </w:r>
      <w:r w:rsidR="003457BC">
        <w:t xml:space="preserve">en caso </w:t>
      </w:r>
      <w:r>
        <w:t>de ser necesario.</w:t>
      </w:r>
    </w:p>
    <w:p w:rsidR="003215B3" w:rsidRDefault="00CD00A2" w:rsidP="000A7912">
      <w:r>
        <w:t xml:space="preserve">Posee la </w:t>
      </w:r>
      <w:r w:rsidR="007D5A2D">
        <w:t xml:space="preserve">clase  </w:t>
      </w:r>
      <w:proofErr w:type="spellStart"/>
      <w:r w:rsidR="007D5A2D" w:rsidRPr="007D5A2D">
        <w:rPr>
          <w:b/>
        </w:rPr>
        <w:t>VView</w:t>
      </w:r>
      <w:proofErr w:type="spellEnd"/>
      <w:r>
        <w:rPr>
          <w:b/>
        </w:rPr>
        <w:t xml:space="preserve"> </w:t>
      </w:r>
      <w:r w:rsidR="000A7912">
        <w:t>.</w:t>
      </w:r>
      <w:r w:rsidR="00DC130A">
        <w:t xml:space="preserve">Es la clase base para las </w:t>
      </w:r>
      <w:r w:rsidR="008626F7">
        <w:t>vistas</w:t>
      </w:r>
      <w:ins w:id="238" w:author="Dahianna Vega Leiva" w:date="2010-12-22T12:33:00Z">
        <w:r w:rsidR="00AD2221">
          <w:t xml:space="preserve"> y la capa</w:t>
        </w:r>
      </w:ins>
      <w:del w:id="239" w:author="Dahianna Vega Leiva" w:date="2010-12-22T12:33:00Z">
        <w:r w:rsidR="008626F7" w:rsidDel="00AD2221">
          <w:delText>. Capa</w:delText>
        </w:r>
      </w:del>
      <w:r w:rsidR="00DC130A">
        <w:t xml:space="preserve"> entre modelos y </w:t>
      </w:r>
      <w:proofErr w:type="spellStart"/>
      <w:r w:rsidR="006D0542">
        <w:t>templates</w:t>
      </w:r>
      <w:proofErr w:type="spellEnd"/>
      <w:r w:rsidR="006D0542">
        <w:t xml:space="preserve">, además posee los siguientes </w:t>
      </w:r>
      <w:r>
        <w:t>métodos</w:t>
      </w:r>
    </w:p>
    <w:p w:rsidR="00C41165" w:rsidRDefault="00C41165" w:rsidP="00C41165">
      <w:proofErr w:type="spellStart"/>
      <w:r>
        <w:rPr>
          <w:b/>
        </w:rPr>
        <w:t>VView</w:t>
      </w:r>
      <w:proofErr w:type="spellEnd"/>
      <w:proofErr w:type="gramStart"/>
      <w:r w:rsidRPr="00EC2EDC">
        <w:rPr>
          <w:b/>
        </w:rPr>
        <w:t>::</w:t>
      </w:r>
      <w:proofErr w:type="spellStart"/>
      <w:r w:rsidR="00CD00A2">
        <w:rPr>
          <w:b/>
        </w:rPr>
        <w:t>VView</w:t>
      </w:r>
      <w:proofErr w:type="spellEnd"/>
      <w:proofErr w:type="gramEnd"/>
      <w:r w:rsidR="00CD00A2" w:rsidRPr="00EC2EDC">
        <w:rPr>
          <w:b/>
        </w:rPr>
        <w:t xml:space="preserve"> </w:t>
      </w:r>
      <w:r w:rsidRPr="00EC2EDC">
        <w:rPr>
          <w:b/>
        </w:rPr>
        <w:t>():</w:t>
      </w:r>
      <w:r>
        <w:t xml:space="preserve"> </w:t>
      </w:r>
      <w:r w:rsidR="00CD00A2">
        <w:t>Es el método constructor de la clase</w:t>
      </w:r>
      <w:r>
        <w:t>.</w:t>
      </w:r>
    </w:p>
    <w:p w:rsidR="00CD00A2" w:rsidRDefault="00CD00A2" w:rsidP="00CD00A2">
      <w:proofErr w:type="spellStart"/>
      <w:r>
        <w:rPr>
          <w:b/>
        </w:rPr>
        <w:t>VView</w:t>
      </w:r>
      <w:proofErr w:type="spellEnd"/>
      <w:proofErr w:type="gramStart"/>
      <w:r w:rsidRPr="00EC2EDC">
        <w:rPr>
          <w:b/>
        </w:rPr>
        <w:t>::</w:t>
      </w:r>
      <w:proofErr w:type="spellStart"/>
      <w:r>
        <w:rPr>
          <w:b/>
        </w:rPr>
        <w:t>filter</w:t>
      </w:r>
      <w:proofErr w:type="spellEnd"/>
      <w:proofErr w:type="gramEnd"/>
      <w:r w:rsidRPr="00EC2EDC">
        <w:rPr>
          <w:b/>
        </w:rPr>
        <w:t>():</w:t>
      </w:r>
      <w:r>
        <w:t xml:space="preserve"> Es el filtro de los valores de la plantilla. </w:t>
      </w:r>
      <w:del w:id="240" w:author="Dahianna Vega Leiva" w:date="2010-12-22T12:33:00Z">
        <w:r w:rsidDel="00AD2221">
          <w:delText>Para ser</w:delText>
        </w:r>
      </w:del>
      <w:ins w:id="241" w:author="Dahianna Vega Leiva" w:date="2010-12-22T12:33:00Z">
        <w:r w:rsidR="00AD2221">
          <w:t>Es</w:t>
        </w:r>
      </w:ins>
      <w:r>
        <w:t xml:space="preserve"> utilizado cuando los datos deben ser procesados antes de insertarse en la plantilla.</w:t>
      </w:r>
    </w:p>
    <w:p w:rsidR="00CD00A2" w:rsidRDefault="00CD00A2" w:rsidP="00CD00A2">
      <w:proofErr w:type="spellStart"/>
      <w:r>
        <w:rPr>
          <w:b/>
        </w:rPr>
        <w:t>VView</w:t>
      </w:r>
      <w:proofErr w:type="spellEnd"/>
      <w:proofErr w:type="gramStart"/>
      <w:r w:rsidR="009B48C0">
        <w:rPr>
          <w:b/>
        </w:rPr>
        <w:t>:</w:t>
      </w:r>
      <w:r w:rsidR="009B48C0" w:rsidRPr="00EC2EDC">
        <w:rPr>
          <w:b/>
        </w:rPr>
        <w:t>:show</w:t>
      </w:r>
      <w:proofErr w:type="gramEnd"/>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proofErr w:type="spellStart"/>
      <w:r w:rsidRPr="007D5A2D">
        <w:rPr>
          <w:b/>
        </w:rPr>
        <w:t>V</w:t>
      </w:r>
      <w:r>
        <w:rPr>
          <w:b/>
        </w:rPr>
        <w:t>page</w:t>
      </w:r>
      <w:proofErr w:type="spellEnd"/>
      <w:r>
        <w:rPr>
          <w:b/>
        </w:rPr>
        <w:t xml:space="preserve"> </w:t>
      </w:r>
      <w:r>
        <w:t xml:space="preserve">.Es la clase de vista maestra la que procesa todos los </w:t>
      </w:r>
      <w:proofErr w:type="spellStart"/>
      <w:r>
        <w:t>templates</w:t>
      </w:r>
      <w:proofErr w:type="spellEnd"/>
      <w:r>
        <w:t>, además posee los siguientes métodos</w:t>
      </w:r>
      <w:ins w:id="242" w:author="Dahianna Vega Leiva" w:date="2010-12-22T12:34:00Z">
        <w:r w:rsidR="00AD2221">
          <w:t>:</w:t>
        </w:r>
      </w:ins>
    </w:p>
    <w:p w:rsidR="00A24808" w:rsidRDefault="00A24808" w:rsidP="00A24808">
      <w:proofErr w:type="spellStart"/>
      <w:r w:rsidRPr="007D5A2D">
        <w:rPr>
          <w:b/>
        </w:rPr>
        <w:t>V</w:t>
      </w:r>
      <w:r>
        <w:rPr>
          <w:b/>
        </w:rPr>
        <w:t>page</w:t>
      </w:r>
      <w:proofErr w:type="spellEnd"/>
      <w:proofErr w:type="gramStart"/>
      <w:r w:rsidRPr="00EC2EDC">
        <w:rPr>
          <w:b/>
        </w:rPr>
        <w:t>::</w:t>
      </w:r>
      <w:proofErr w:type="spellStart"/>
      <w:r w:rsidR="002E5AC6" w:rsidRPr="007D5A2D">
        <w:rPr>
          <w:b/>
        </w:rPr>
        <w:t>V</w:t>
      </w:r>
      <w:r w:rsidR="002E5AC6">
        <w:rPr>
          <w:b/>
        </w:rPr>
        <w:t>page</w:t>
      </w:r>
      <w:proofErr w:type="gramEnd"/>
      <w:r w:rsidR="002E5AC6">
        <w:rPr>
          <w:b/>
        </w:rPr>
        <w:t>_construct</w:t>
      </w:r>
      <w:proofErr w:type="spellEnd"/>
      <w:r w:rsidRPr="00EC2EDC">
        <w:rPr>
          <w:b/>
        </w:rPr>
        <w:t>():</w:t>
      </w:r>
      <w:r>
        <w:t xml:space="preserve"> Es el método constructor de la clase.</w:t>
      </w:r>
    </w:p>
    <w:p w:rsidR="00A24808" w:rsidRDefault="00A24808" w:rsidP="00A24808">
      <w:proofErr w:type="spellStart"/>
      <w:r w:rsidRPr="007D5A2D">
        <w:rPr>
          <w:b/>
        </w:rPr>
        <w:t>V</w:t>
      </w:r>
      <w:r>
        <w:rPr>
          <w:b/>
        </w:rPr>
        <w:t>page</w:t>
      </w:r>
      <w:proofErr w:type="spellEnd"/>
      <w:proofErr w:type="gramStart"/>
      <w:r w:rsidRPr="00EC2EDC">
        <w:rPr>
          <w:b/>
        </w:rPr>
        <w:t>::</w:t>
      </w:r>
      <w:proofErr w:type="spellStart"/>
      <w:r w:rsidR="002E5AC6">
        <w:rPr>
          <w:b/>
        </w:rPr>
        <w:t>getInstance</w:t>
      </w:r>
      <w:proofErr w:type="spellEnd"/>
      <w:proofErr w:type="gramEnd"/>
      <w:r w:rsidRPr="00EC2EDC">
        <w:rPr>
          <w:b/>
        </w:rPr>
        <w:t>():</w:t>
      </w:r>
      <w:r>
        <w:t xml:space="preserve"> Es</w:t>
      </w:r>
      <w:r w:rsidR="009B48C0">
        <w:t xml:space="preserve"> el método que instancia a una nueva página</w:t>
      </w:r>
      <w:r w:rsidR="006C5BC0">
        <w:t>.</w:t>
      </w:r>
    </w:p>
    <w:p w:rsidR="00A24808" w:rsidRDefault="00A24808" w:rsidP="00A24808">
      <w:proofErr w:type="spellStart"/>
      <w:r w:rsidRPr="007D5A2D">
        <w:rPr>
          <w:b/>
        </w:rPr>
        <w:t>V</w:t>
      </w:r>
      <w:r>
        <w:rPr>
          <w:b/>
        </w:rPr>
        <w:t>page</w:t>
      </w:r>
      <w:proofErr w:type="spellEnd"/>
      <w:proofErr w:type="gramStart"/>
      <w:r w:rsidRPr="00EC2EDC">
        <w:rPr>
          <w:b/>
        </w:rPr>
        <w:t>::</w:t>
      </w:r>
      <w:proofErr w:type="spellStart"/>
      <w:r w:rsidR="002E5AC6">
        <w:rPr>
          <w:b/>
        </w:rPr>
        <w:t>SetAllRequestItems</w:t>
      </w:r>
      <w:proofErr w:type="spellEnd"/>
      <w:proofErr w:type="gramEnd"/>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proofErr w:type="spellStart"/>
      <w:r w:rsidRPr="007D5A2D">
        <w:rPr>
          <w:b/>
        </w:rPr>
        <w:t>V</w:t>
      </w:r>
      <w:r>
        <w:rPr>
          <w:b/>
        </w:rPr>
        <w:t>page</w:t>
      </w:r>
      <w:proofErr w:type="spellEnd"/>
      <w:proofErr w:type="gramStart"/>
      <w:r w:rsidRPr="00EC2EDC">
        <w:rPr>
          <w:b/>
        </w:rPr>
        <w:t>::</w:t>
      </w:r>
      <w:r>
        <w:rPr>
          <w:b/>
        </w:rPr>
        <w:t>show</w:t>
      </w:r>
      <w:proofErr w:type="gramEnd"/>
      <w:r w:rsidRPr="00EC2EDC">
        <w:rPr>
          <w:b/>
        </w:rPr>
        <w:t>():</w:t>
      </w:r>
      <w:r>
        <w:t xml:space="preserve"> Carga la plantilla con los datos.</w:t>
      </w:r>
    </w:p>
    <w:p w:rsidR="007D5A2D" w:rsidRPr="00C32255" w:rsidRDefault="007D5A2D" w:rsidP="00C32255"/>
    <w:p w:rsidR="007D5A2D" w:rsidRDefault="00BB3459" w:rsidP="007D5A2D">
      <w:pPr>
        <w:keepNext/>
        <w:jc w:val="center"/>
      </w:pPr>
      <w:ins w:id="243" w:author="Rodrigo Riquelme" w:date="2010-12-05T11:46:00Z">
        <w:r>
          <w:rPr>
            <w:noProof/>
            <w:lang w:eastAsia="es-CL"/>
          </w:rPr>
          <w:lastRenderedPageBreak/>
          <w:drawing>
            <wp:inline distT="0" distB="0" distL="0" distR="0" wp14:anchorId="2C228CD0" wp14:editId="4480C0F5">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44" w:name="_Toc280463973"/>
      <w:r>
        <w:t xml:space="preserve">Ilustración </w:t>
      </w:r>
      <w:r w:rsidR="00F231A4">
        <w:fldChar w:fldCharType="begin"/>
      </w:r>
      <w:r w:rsidR="00F231A4">
        <w:instrText xml:space="preserve"> SEQ Ilustración \* ARABIC </w:instrText>
      </w:r>
      <w:r w:rsidR="00F231A4">
        <w:fldChar w:fldCharType="separate"/>
      </w:r>
      <w:r w:rsidR="00134FCB">
        <w:rPr>
          <w:noProof/>
        </w:rPr>
        <w:t>32</w:t>
      </w:r>
      <w:r w:rsidR="00F231A4">
        <w:rPr>
          <w:noProof/>
        </w:rPr>
        <w:fldChar w:fldCharType="end"/>
      </w:r>
      <w:r>
        <w:t xml:space="preserve"> - </w:t>
      </w:r>
      <w:proofErr w:type="spellStart"/>
      <w:r>
        <w:t>Namespace</w:t>
      </w:r>
      <w:proofErr w:type="spellEnd"/>
      <w:r>
        <w:t xml:space="preserve"> </w:t>
      </w:r>
      <w:proofErr w:type="spellStart"/>
      <w:r>
        <w:t>Views</w:t>
      </w:r>
      <w:bookmarkEnd w:id="244"/>
      <w:proofErr w:type="spellEnd"/>
    </w:p>
    <w:p w:rsidR="008B312B" w:rsidRDefault="008B312B" w:rsidP="008B312B">
      <w:pPr>
        <w:pStyle w:val="Subttulo"/>
        <w:outlineLvl w:val="2"/>
      </w:pPr>
      <w:bookmarkStart w:id="245" w:name="_Toc280545956"/>
      <w:r>
        <w:lastRenderedPageBreak/>
        <w:t>4.4.3</w:t>
      </w:r>
      <w:r w:rsidRPr="00B17E86">
        <w:t xml:space="preserve">. </w:t>
      </w:r>
      <w:proofErr w:type="spellStart"/>
      <w:r w:rsidRPr="00B17E86">
        <w:t>Namespace</w:t>
      </w:r>
      <w:proofErr w:type="spellEnd"/>
      <w:r w:rsidRPr="00B17E86">
        <w:t xml:space="preserve"> </w:t>
      </w:r>
      <w:proofErr w:type="spellStart"/>
      <w:r>
        <w:t>Controllers</w:t>
      </w:r>
      <w:bookmarkEnd w:id="245"/>
      <w:proofErr w:type="spellEnd"/>
    </w:p>
    <w:p w:rsidR="00F24F17" w:rsidRDefault="00F24F17" w:rsidP="005E46BE">
      <w:r>
        <w:t xml:space="preserve">En el </w:t>
      </w:r>
      <w:proofErr w:type="spellStart"/>
      <w:r>
        <w:t>front</w:t>
      </w:r>
      <w:proofErr w:type="spellEnd"/>
      <w:r>
        <w:t xml:space="preserve"> office todo pasa por un objeto </w:t>
      </w:r>
      <w:proofErr w:type="spellStart"/>
      <w:r>
        <w:t>Controller</w:t>
      </w:r>
      <w:proofErr w:type="spellEnd"/>
      <w:r>
        <w:t xml:space="preserve"> para decidir </w:t>
      </w:r>
      <w:del w:id="246" w:author="Dahianna Vega Leiva" w:date="2010-12-22T12:34:00Z">
        <w:r w:rsidDel="00AD2221">
          <w:delText>cual</w:delText>
        </w:r>
      </w:del>
      <w:ins w:id="247" w:author="Dahianna Vega Leiva" w:date="2010-12-22T12:34:00Z">
        <w:r w:rsidR="00AD2221">
          <w:t>cuál</w:t>
        </w:r>
      </w:ins>
      <w:r>
        <w:t xml:space="preserve"> componente Modelo-Vista deberá ejecutarse.</w:t>
      </w:r>
    </w:p>
    <w:p w:rsidR="00C90600" w:rsidRDefault="008B312B" w:rsidP="005E46BE">
      <w:r w:rsidRPr="008B312B">
        <w:t>En estricto rigor un</w:t>
      </w:r>
      <w:r>
        <w:t xml:space="preserve"> </w:t>
      </w:r>
      <w:proofErr w:type="spellStart"/>
      <w:r>
        <w:t>Controller</w:t>
      </w:r>
      <w:proofErr w:type="spellEnd"/>
      <w:r>
        <w:t xml:space="preserve">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 xml:space="preserve">poder </w:t>
      </w:r>
      <w:del w:id="248" w:author="Dahianna Vega Leiva" w:date="2010-12-22T12:34:00Z">
        <w:r w:rsidR="00F24F17" w:rsidDel="00AD2221">
          <w:delText xml:space="preserve"> </w:delText>
        </w:r>
      </w:del>
      <w:r w:rsidR="00F24F17">
        <w:t>satisfacer cualquier requerimiento no contemplado en etapas anteriores del desarrollo y que pudiera surgir en el futuro.</w:t>
      </w:r>
    </w:p>
    <w:p w:rsidR="00392F6C" w:rsidRDefault="00392F6C" w:rsidP="00392F6C">
      <w:r>
        <w:t xml:space="preserve">La clase base o </w:t>
      </w:r>
      <w:proofErr w:type="spellStart"/>
      <w:r>
        <w:t>super</w:t>
      </w:r>
      <w:proofErr w:type="spellEnd"/>
      <w:r>
        <w:t xml:space="preserve"> clase es llamada </w:t>
      </w:r>
      <w:proofErr w:type="spellStart"/>
      <w:r>
        <w:rPr>
          <w:b/>
        </w:rPr>
        <w:t>CCommand</w:t>
      </w:r>
      <w:proofErr w:type="spellEnd"/>
      <w:r>
        <w:t>.</w:t>
      </w:r>
      <w:r w:rsidR="008626F7">
        <w:t xml:space="preserve"> </w:t>
      </w:r>
      <w:r>
        <w:t xml:space="preserve">Es la clase base para los objetos </w:t>
      </w:r>
      <w:r w:rsidR="008626F7">
        <w:t xml:space="preserve">controladores. </w:t>
      </w:r>
      <w:del w:id="249" w:author="Dahianna Vega Leiva" w:date="2010-12-22T12:34:00Z">
        <w:r w:rsidR="008626F7" w:rsidDel="00AD2221">
          <w:delText>cada</w:delText>
        </w:r>
      </w:del>
      <w:ins w:id="250" w:author="Dahianna Vega Leiva" w:date="2010-12-22T12:34:00Z">
        <w:r w:rsidR="00AD2221">
          <w:t>Cada</w:t>
        </w:r>
      </w:ins>
      <w:r>
        <w:t xml:space="preserve"> comando esta </w:t>
      </w:r>
      <w:proofErr w:type="spellStart"/>
      <w:r>
        <w:t>seteado</w:t>
      </w:r>
      <w:proofErr w:type="spellEnd"/>
      <w:r>
        <w:t xml:space="preserve"> en el </w:t>
      </w:r>
      <w:proofErr w:type="spellStart"/>
      <w:r>
        <w:t>request</w:t>
      </w:r>
      <w:proofErr w:type="spellEnd"/>
      <w:r>
        <w:t xml:space="preserve"> </w:t>
      </w:r>
      <w:r w:rsidRPr="00392F6C">
        <w:rPr>
          <w:b/>
        </w:rPr>
        <w:t>m</w:t>
      </w:r>
      <w:r>
        <w:t xml:space="preserve"> y busca su correspondiente controlador en </w:t>
      </w:r>
      <w:proofErr w:type="spellStart"/>
      <w:r>
        <w:t>map.php</w:t>
      </w:r>
      <w:proofErr w:type="spellEnd"/>
      <w:r>
        <w:t>, además posee los siguientes métodos.</w:t>
      </w:r>
    </w:p>
    <w:p w:rsidR="00392F6C" w:rsidRDefault="00392F6C" w:rsidP="00392F6C">
      <w:proofErr w:type="spellStart"/>
      <w:r>
        <w:rPr>
          <w:b/>
        </w:rPr>
        <w:t>CCommand</w:t>
      </w:r>
      <w:proofErr w:type="spellEnd"/>
      <w:proofErr w:type="gramStart"/>
      <w:r w:rsidRPr="00EC2EDC">
        <w:rPr>
          <w:b/>
        </w:rPr>
        <w:t>::</w:t>
      </w:r>
      <w:proofErr w:type="spellStart"/>
      <w:r>
        <w:rPr>
          <w:b/>
        </w:rPr>
        <w:t>addChild</w:t>
      </w:r>
      <w:proofErr w:type="spellEnd"/>
      <w:proofErr w:type="gramEnd"/>
      <w:r w:rsidRPr="00EC2EDC">
        <w:rPr>
          <w:b/>
        </w:rPr>
        <w:t>():</w:t>
      </w:r>
      <w:r>
        <w:t xml:space="preserve"> </w:t>
      </w:r>
      <w:r w:rsidR="009857EE">
        <w:t>Es un método estático que mediante un parámetro estático devolverá la instancia a una subclase</w:t>
      </w:r>
      <w:r>
        <w:t>.</w:t>
      </w:r>
    </w:p>
    <w:p w:rsidR="00F17544" w:rsidRDefault="00F17544" w:rsidP="00392F6C">
      <w:proofErr w:type="spellStart"/>
      <w:r>
        <w:rPr>
          <w:b/>
        </w:rPr>
        <w:t>CCommand</w:t>
      </w:r>
      <w:proofErr w:type="spellEnd"/>
      <w:proofErr w:type="gramStart"/>
      <w:r w:rsidRPr="00EC2EDC">
        <w:rPr>
          <w:b/>
        </w:rPr>
        <w:t>::</w:t>
      </w:r>
      <w:proofErr w:type="spellStart"/>
      <w:r>
        <w:rPr>
          <w:b/>
        </w:rPr>
        <w:t>CComand</w:t>
      </w:r>
      <w:proofErr w:type="spellEnd"/>
      <w:proofErr w:type="gramEnd"/>
      <w:r w:rsidRPr="00EC2EDC">
        <w:rPr>
          <w:b/>
        </w:rPr>
        <w:t>():</w:t>
      </w:r>
      <w:r>
        <w:t xml:space="preserve"> Es el constructor de la clase.</w:t>
      </w:r>
    </w:p>
    <w:p w:rsidR="00F17544" w:rsidRDefault="00F17544" w:rsidP="00F17544">
      <w:proofErr w:type="spellStart"/>
      <w:r>
        <w:rPr>
          <w:b/>
        </w:rPr>
        <w:t>CCommand</w:t>
      </w:r>
      <w:proofErr w:type="spellEnd"/>
      <w:proofErr w:type="gramStart"/>
      <w:r w:rsidRPr="00EC2EDC">
        <w:rPr>
          <w:b/>
        </w:rPr>
        <w:t>::</w:t>
      </w:r>
      <w:proofErr w:type="spellStart"/>
      <w:r>
        <w:rPr>
          <w:b/>
        </w:rPr>
        <w:t>run</w:t>
      </w:r>
      <w:proofErr w:type="spellEnd"/>
      <w:proofErr w:type="gramEnd"/>
      <w:r w:rsidRPr="00EC2EDC">
        <w:rPr>
          <w:b/>
        </w:rPr>
        <w:t>():</w:t>
      </w:r>
      <w:r>
        <w:t xml:space="preserve"> Ejecuta el comando y prepara la salida para la vista maestra.</w:t>
      </w:r>
    </w:p>
    <w:p w:rsidR="00F17544" w:rsidRDefault="00F17544" w:rsidP="00F17544">
      <w:proofErr w:type="spellStart"/>
      <w:r>
        <w:rPr>
          <w:b/>
        </w:rPr>
        <w:t>CCommand</w:t>
      </w:r>
      <w:proofErr w:type="spellEnd"/>
      <w:proofErr w:type="gramStart"/>
      <w:r w:rsidRPr="00EC2EDC">
        <w:rPr>
          <w:b/>
        </w:rPr>
        <w:t>::</w:t>
      </w:r>
      <w:r>
        <w:rPr>
          <w:b/>
        </w:rPr>
        <w:t>show</w:t>
      </w:r>
      <w:proofErr w:type="gramEnd"/>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885C91" w:rsidP="00D260D5">
      <w:pPr>
        <w:pStyle w:val="Subttulo"/>
        <w:keepNext/>
      </w:pPr>
      <w:r>
        <w:rPr>
          <w:noProof/>
          <w:lang w:eastAsia="es-CL"/>
        </w:rPr>
        <w:lastRenderedPageBreak/>
        <mc:AlternateContent>
          <mc:Choice Requires="wps">
            <w:drawing>
              <wp:anchor distT="0" distB="0" distL="114300" distR="114300" simplePos="0" relativeHeight="251660288" behindDoc="0" locked="0" layoutInCell="1" allowOverlap="1">
                <wp:simplePos x="0" y="0"/>
                <wp:positionH relativeFrom="column">
                  <wp:posOffset>1080135</wp:posOffset>
                </wp:positionH>
                <wp:positionV relativeFrom="paragraph">
                  <wp:posOffset>3209290</wp:posOffset>
                </wp:positionV>
                <wp:extent cx="3711575" cy="283845"/>
                <wp:effectExtent l="0" t="0" r="3175" b="1905"/>
                <wp:wrapSquare wrapText="bothSides"/>
                <wp:docPr id="74" name="74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11575" cy="283845"/>
                        </a:xfrm>
                        <a:prstGeom prst="rect">
                          <a:avLst/>
                        </a:prstGeom>
                        <a:solidFill>
                          <a:prstClr val="white"/>
                        </a:solidFill>
                        <a:ln>
                          <a:noFill/>
                        </a:ln>
                        <a:effectLst/>
                      </wps:spPr>
                      <wps:txbx>
                        <w:txbxContent>
                          <w:p w:rsidR="009E3122" w:rsidRPr="00C66B22" w:rsidRDefault="009E3122" w:rsidP="002239C2">
                            <w:pPr>
                              <w:pStyle w:val="Epgrafe"/>
                              <w:jc w:val="center"/>
                              <w:rPr>
                                <w:rFonts w:eastAsia="Calibri" w:cs="Calibri"/>
                                <w:noProof/>
                                <w:sz w:val="24"/>
                              </w:rPr>
                            </w:pPr>
                            <w:bookmarkStart w:id="251" w:name="_Toc280463974"/>
                            <w:r>
                              <w:t xml:space="preserve">Ilustración </w:t>
                            </w:r>
                            <w:r w:rsidR="00F231A4">
                              <w:fldChar w:fldCharType="begin"/>
                            </w:r>
                            <w:r w:rsidR="00F231A4">
                              <w:instrText xml:space="preserve"> SEQ Ilustración \* ARABIC </w:instrText>
                            </w:r>
                            <w:r w:rsidR="00F231A4">
                              <w:fldChar w:fldCharType="separate"/>
                            </w:r>
                            <w:r>
                              <w:rPr>
                                <w:noProof/>
                              </w:rPr>
                              <w:t>33</w:t>
                            </w:r>
                            <w:r w:rsidR="00F231A4">
                              <w:rPr>
                                <w:noProof/>
                              </w:rPr>
                              <w:fldChar w:fldCharType="end"/>
                            </w:r>
                            <w:r>
                              <w:t xml:space="preserve"> - </w:t>
                            </w:r>
                            <w:proofErr w:type="spellStart"/>
                            <w:r>
                              <w:t>Namespace</w:t>
                            </w:r>
                            <w:proofErr w:type="spellEnd"/>
                            <w:r>
                              <w:t xml:space="preserve"> </w:t>
                            </w:r>
                            <w:proofErr w:type="spellStart"/>
                            <w:r>
                              <w:t>Controllers</w:t>
                            </w:r>
                            <w:bookmarkEnd w:id="2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9E3122" w:rsidRPr="00C66B22" w:rsidRDefault="009E3122" w:rsidP="002239C2">
                      <w:pPr>
                        <w:pStyle w:val="Epgrafe"/>
                        <w:jc w:val="center"/>
                        <w:rPr>
                          <w:rFonts w:eastAsia="Calibri" w:cs="Calibri"/>
                          <w:noProof/>
                          <w:sz w:val="24"/>
                        </w:rPr>
                      </w:pPr>
                      <w:bookmarkStart w:id="252" w:name="_Toc280463974"/>
                      <w:r>
                        <w:t xml:space="preserve">Ilustración </w:t>
                      </w:r>
                      <w:r w:rsidR="00F231A4">
                        <w:fldChar w:fldCharType="begin"/>
                      </w:r>
                      <w:r w:rsidR="00F231A4">
                        <w:instrText xml:space="preserve"> SEQ Ilustración \* ARABIC </w:instrText>
                      </w:r>
                      <w:r w:rsidR="00F231A4">
                        <w:fldChar w:fldCharType="separate"/>
                      </w:r>
                      <w:r>
                        <w:rPr>
                          <w:noProof/>
                        </w:rPr>
                        <w:t>33</w:t>
                      </w:r>
                      <w:r w:rsidR="00F231A4">
                        <w:rPr>
                          <w:noProof/>
                        </w:rPr>
                        <w:fldChar w:fldCharType="end"/>
                      </w:r>
                      <w:r>
                        <w:t xml:space="preserve"> - </w:t>
                      </w:r>
                      <w:proofErr w:type="spellStart"/>
                      <w:r>
                        <w:t>Namespace</w:t>
                      </w:r>
                      <w:proofErr w:type="spellEnd"/>
                      <w:r>
                        <w:t xml:space="preserve"> </w:t>
                      </w:r>
                      <w:proofErr w:type="spellStart"/>
                      <w:r>
                        <w:t>Controllers</w:t>
                      </w:r>
                      <w:bookmarkEnd w:id="252"/>
                      <w:proofErr w:type="spellEnd"/>
                    </w:p>
                  </w:txbxContent>
                </v:textbox>
                <w10:wrap type="square"/>
              </v:shape>
            </w:pict>
          </mc:Fallback>
        </mc:AlternateContent>
      </w:r>
      <w:ins w:id="253" w:author="Rodrigo Riquelme" w:date="2010-12-05T11:46:00Z">
        <w:r w:rsidR="00BB3459">
          <w:rPr>
            <w:noProof/>
            <w:lang w:eastAsia="es-CL"/>
            <w:rPrChange w:id="254">
              <w:rPr>
                <w:rFonts w:eastAsia="Calibri" w:cs="Calibri"/>
                <w:b w:val="0"/>
                <w:noProof/>
                <w:sz w:val="24"/>
                <w:szCs w:val="22"/>
                <w:lang w:eastAsia="es-CL"/>
              </w:rPr>
            </w:rPrChange>
          </w:rPr>
          <w:drawing>
            <wp:anchor distT="0" distB="0" distL="114300" distR="114300" simplePos="0" relativeHeight="251658240" behindDoc="0" locked="0" layoutInCell="1" allowOverlap="1" wp14:anchorId="1A775617" wp14:editId="6F2E7716">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lastRenderedPageBreak/>
        <w:t>4.4.4</w:t>
      </w:r>
      <w:r w:rsidR="005E46BE" w:rsidRPr="00F23A57">
        <w:t xml:space="preserve">. </w:t>
      </w:r>
      <w:proofErr w:type="spellStart"/>
      <w:r w:rsidR="005E46BE" w:rsidRPr="00F23A57">
        <w:t>Namespace</w:t>
      </w:r>
      <w:proofErr w:type="spellEnd"/>
      <w:r w:rsidRPr="00F23A57">
        <w:t xml:space="preserve"> </w:t>
      </w:r>
      <w:proofErr w:type="spellStart"/>
      <w:r w:rsidR="005E46BE" w:rsidRPr="00F23A57">
        <w:t>Admin</w:t>
      </w:r>
      <w:proofErr w:type="spellEnd"/>
    </w:p>
    <w:p w:rsidR="00F23A57" w:rsidRDefault="00107FF3" w:rsidP="00F23A57">
      <w:r>
        <w:t>Este paquete representa los datos del CMS en elementos de lista y formularios para ser llamados en el back office y simplificar y homogenizar las interfaces usadas para hacer operaciones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proofErr w:type="spellStart"/>
      <w:r>
        <w:rPr>
          <w:b/>
        </w:rPr>
        <w:t>Element</w:t>
      </w:r>
      <w:proofErr w:type="spellEnd"/>
      <w:r>
        <w:rPr>
          <w:b/>
        </w:rPr>
        <w:t>,</w:t>
      </w:r>
      <w:r w:rsidR="008626F7">
        <w:rPr>
          <w:b/>
        </w:rPr>
        <w:t xml:space="preserve"> </w:t>
      </w:r>
      <w:proofErr w:type="spellStart"/>
      <w:r>
        <w:rPr>
          <w:b/>
        </w:rPr>
        <w:t>Controller</w:t>
      </w:r>
      <w:proofErr w:type="spellEnd"/>
      <w:r>
        <w:rPr>
          <w:b/>
        </w:rPr>
        <w:t>,</w:t>
      </w:r>
      <w:r w:rsidR="008626F7">
        <w:rPr>
          <w:b/>
        </w:rPr>
        <w:t xml:space="preserve"> </w:t>
      </w:r>
      <w:proofErr w:type="spellStart"/>
      <w:r>
        <w:rPr>
          <w:b/>
        </w:rPr>
        <w:t>Table</w:t>
      </w:r>
      <w:proofErr w:type="spellEnd"/>
      <w:r>
        <w:rPr>
          <w:b/>
        </w:rPr>
        <w:t>,</w:t>
      </w:r>
      <w:r w:rsidR="008626F7">
        <w:rPr>
          <w:b/>
        </w:rPr>
        <w:t xml:space="preserve"> </w:t>
      </w:r>
      <w:proofErr w:type="spellStart"/>
      <w:r>
        <w:rPr>
          <w:b/>
        </w:rPr>
        <w:t>ASettings</w:t>
      </w:r>
      <w:proofErr w:type="spellEnd"/>
      <w:r>
        <w:rPr>
          <w:b/>
        </w:rPr>
        <w:t>.</w:t>
      </w:r>
    </w:p>
    <w:p w:rsidR="00F0051C" w:rsidRDefault="00E01850" w:rsidP="00F0051C">
      <w:r>
        <w:t xml:space="preserve">La Clase </w:t>
      </w:r>
      <w:proofErr w:type="spellStart"/>
      <w:r w:rsidRPr="00E01850">
        <w:rPr>
          <w:b/>
        </w:rPr>
        <w:t>Element</w:t>
      </w:r>
      <w:proofErr w:type="spellEnd"/>
      <w:r w:rsidRPr="00E01850">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proofErr w:type="spellStart"/>
      <w:r>
        <w:rPr>
          <w:b/>
        </w:rPr>
        <w:t>Element</w:t>
      </w:r>
      <w:proofErr w:type="spellEnd"/>
      <w:proofErr w:type="gramStart"/>
      <w:r>
        <w:rPr>
          <w:b/>
        </w:rPr>
        <w:t>::</w:t>
      </w:r>
      <w:proofErr w:type="spellStart"/>
      <w:r>
        <w:rPr>
          <w:b/>
        </w:rPr>
        <w:t>Element</w:t>
      </w:r>
      <w:proofErr w:type="spellEnd"/>
      <w:proofErr w:type="gramEnd"/>
      <w:r w:rsidRPr="00EC2EDC">
        <w:rPr>
          <w:b/>
        </w:rPr>
        <w:t>():</w:t>
      </w:r>
      <w:r>
        <w:t xml:space="preserve"> Es el método constructor de la clase.</w:t>
      </w:r>
    </w:p>
    <w:p w:rsidR="00F0051C" w:rsidRDefault="00E01850" w:rsidP="00F0051C">
      <w:proofErr w:type="spellStart"/>
      <w:r>
        <w:rPr>
          <w:b/>
        </w:rPr>
        <w:t>Element</w:t>
      </w:r>
      <w:proofErr w:type="spellEnd"/>
      <w:proofErr w:type="gramStart"/>
      <w:r>
        <w:rPr>
          <w:b/>
        </w:rPr>
        <w:t>::</w:t>
      </w:r>
      <w:proofErr w:type="spellStart"/>
      <w:r>
        <w:rPr>
          <w:b/>
        </w:rPr>
        <w:t>display</w:t>
      </w:r>
      <w:proofErr w:type="spellEnd"/>
      <w:proofErr w:type="gramEnd"/>
      <w:r w:rsidR="00F0051C" w:rsidRPr="00EC2EDC">
        <w:rPr>
          <w:b/>
        </w:rPr>
        <w:t>():</w:t>
      </w:r>
      <w:r w:rsidR="00F0051C">
        <w:t xml:space="preserve"> </w:t>
      </w:r>
      <w:r w:rsidR="00C61A22">
        <w:t>Es el método encargado del despliegue del elemento en el listado de CMS.</w:t>
      </w:r>
    </w:p>
    <w:p w:rsidR="00E01850" w:rsidRDefault="00E01850" w:rsidP="00E01850">
      <w:proofErr w:type="spellStart"/>
      <w:r>
        <w:rPr>
          <w:b/>
        </w:rPr>
        <w:t>Element</w:t>
      </w:r>
      <w:proofErr w:type="spellEnd"/>
      <w:proofErr w:type="gramStart"/>
      <w:r>
        <w:rPr>
          <w:b/>
        </w:rPr>
        <w:t>::</w:t>
      </w:r>
      <w:proofErr w:type="spellStart"/>
      <w:r>
        <w:rPr>
          <w:b/>
        </w:rPr>
        <w:t>edit</w:t>
      </w:r>
      <w:proofErr w:type="spellEnd"/>
      <w:proofErr w:type="gramEnd"/>
      <w:r w:rsidRPr="00EC2EDC">
        <w:rPr>
          <w:b/>
        </w:rPr>
        <w:t>():</w:t>
      </w:r>
      <w:r>
        <w:t xml:space="preserve"> </w:t>
      </w:r>
      <w:r w:rsidR="00C61A22">
        <w:t>Es el encargado del despliegue del elemento en el formulario editable</w:t>
      </w:r>
      <w:r>
        <w:t>.</w:t>
      </w:r>
    </w:p>
    <w:p w:rsidR="00E01850" w:rsidRDefault="00E01850" w:rsidP="00E01850">
      <w:proofErr w:type="spellStart"/>
      <w:r>
        <w:rPr>
          <w:b/>
        </w:rPr>
        <w:t>Element</w:t>
      </w:r>
      <w:proofErr w:type="spellEnd"/>
      <w:proofErr w:type="gramStart"/>
      <w:r>
        <w:rPr>
          <w:b/>
        </w:rPr>
        <w:t>::</w:t>
      </w:r>
      <w:proofErr w:type="spellStart"/>
      <w:r w:rsidR="00C61A22">
        <w:rPr>
          <w:b/>
        </w:rPr>
        <w:t>get</w:t>
      </w:r>
      <w:proofErr w:type="spellEnd"/>
      <w:proofErr w:type="gramEnd"/>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lastRenderedPageBreak/>
        <w:t xml:space="preserve">La Clase </w:t>
      </w:r>
      <w:proofErr w:type="spellStart"/>
      <w:r>
        <w:rPr>
          <w:b/>
        </w:rPr>
        <w:t>Controller</w:t>
      </w:r>
      <w:proofErr w:type="spellEnd"/>
      <w:r>
        <w:rPr>
          <w:b/>
        </w:rPr>
        <w:t xml:space="preserve">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proofErr w:type="spellStart"/>
      <w:r>
        <w:rPr>
          <w:b/>
        </w:rPr>
        <w:t>Controller</w:t>
      </w:r>
      <w:proofErr w:type="spellEnd"/>
      <w:proofErr w:type="gramStart"/>
      <w:r>
        <w:rPr>
          <w:b/>
        </w:rPr>
        <w:t>::</w:t>
      </w:r>
      <w:proofErr w:type="spellStart"/>
      <w:r>
        <w:rPr>
          <w:b/>
        </w:rPr>
        <w:t>Controller</w:t>
      </w:r>
      <w:proofErr w:type="spellEnd"/>
      <w:proofErr w:type="gramEnd"/>
      <w:r w:rsidRPr="00EC2EDC">
        <w:rPr>
          <w:b/>
        </w:rPr>
        <w:t>():</w:t>
      </w:r>
      <w:r>
        <w:t xml:space="preserve"> Es el método constructor de la clase </w:t>
      </w:r>
      <w:proofErr w:type="spellStart"/>
      <w:r>
        <w:t>Controller</w:t>
      </w:r>
      <w:proofErr w:type="spellEnd"/>
      <w:r>
        <w:t>.</w:t>
      </w:r>
    </w:p>
    <w:p w:rsidR="00C61A22" w:rsidRDefault="00C61A22" w:rsidP="00C61A22">
      <w:pPr>
        <w:rPr>
          <w:b/>
        </w:rPr>
      </w:pPr>
      <w:proofErr w:type="spellStart"/>
      <w:r>
        <w:rPr>
          <w:b/>
        </w:rPr>
        <w:t>Controller</w:t>
      </w:r>
      <w:proofErr w:type="spellEnd"/>
      <w:proofErr w:type="gramStart"/>
      <w:r>
        <w:rPr>
          <w:b/>
        </w:rPr>
        <w:t>::</w:t>
      </w:r>
      <w:proofErr w:type="spellStart"/>
      <w:r w:rsidR="00744C68">
        <w:rPr>
          <w:b/>
        </w:rPr>
        <w:t>getData</w:t>
      </w:r>
      <w:proofErr w:type="spellEnd"/>
      <w:proofErr w:type="gramEnd"/>
      <w:r w:rsidRPr="00EC2EDC">
        <w:rPr>
          <w:b/>
        </w:rPr>
        <w:t>():</w:t>
      </w:r>
      <w:r>
        <w:t xml:space="preserve"> Es el método </w:t>
      </w:r>
      <w:r w:rsidR="00C172C0">
        <w:t>para obtener datos</w:t>
      </w:r>
      <w:r>
        <w:t>.</w:t>
      </w:r>
    </w:p>
    <w:p w:rsidR="00C87BA9" w:rsidRDefault="00C61A22" w:rsidP="00C61A22">
      <w:proofErr w:type="spellStart"/>
      <w:r>
        <w:rPr>
          <w:b/>
        </w:rPr>
        <w:t>Controller</w:t>
      </w:r>
      <w:proofErr w:type="spellEnd"/>
      <w:proofErr w:type="gramStart"/>
      <w:r>
        <w:rPr>
          <w:b/>
        </w:rPr>
        <w:t>::</w:t>
      </w:r>
      <w:proofErr w:type="spellStart"/>
      <w:r w:rsidR="00744C68">
        <w:rPr>
          <w:b/>
        </w:rPr>
        <w:t>getLayout</w:t>
      </w:r>
      <w:proofErr w:type="spellEnd"/>
      <w:proofErr w:type="gramEnd"/>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proofErr w:type="spellStart"/>
      <w:r>
        <w:rPr>
          <w:b/>
        </w:rPr>
        <w:t>Controller</w:t>
      </w:r>
      <w:proofErr w:type="spellEnd"/>
      <w:proofErr w:type="gramStart"/>
      <w:r>
        <w:rPr>
          <w:b/>
        </w:rPr>
        <w:t>::</w:t>
      </w:r>
      <w:proofErr w:type="spellStart"/>
      <w:r w:rsidR="00744C68">
        <w:rPr>
          <w:b/>
        </w:rPr>
        <w:t>getRequested</w:t>
      </w:r>
      <w:proofErr w:type="gramEnd"/>
      <w:r w:rsidR="00744C68">
        <w:rPr>
          <w:b/>
        </w:rPr>
        <w:t>_params</w:t>
      </w:r>
      <w:proofErr w:type="spellEnd"/>
      <w:r w:rsidRPr="00EC2EDC">
        <w:rPr>
          <w:b/>
        </w:rPr>
        <w:t>():</w:t>
      </w:r>
      <w:r>
        <w:t xml:space="preserve"> Es </w:t>
      </w:r>
      <w:r w:rsidR="009B48C0">
        <w:t xml:space="preserve">el método que obtiene o </w:t>
      </w:r>
      <w:del w:id="255" w:author="Dahianna Vega Leiva" w:date="2010-12-22T12:35:00Z">
        <w:r w:rsidR="009B48C0" w:rsidDel="00AD2221">
          <w:delText xml:space="preserve"> </w:delText>
        </w:r>
      </w:del>
      <w:r w:rsidR="009B48C0">
        <w:t>solicita los parámetros de los campos de datos.</w:t>
      </w:r>
    </w:p>
    <w:p w:rsidR="00C61A22" w:rsidRDefault="00744C68" w:rsidP="00C61A22">
      <w:proofErr w:type="spellStart"/>
      <w:r>
        <w:rPr>
          <w:b/>
        </w:rPr>
        <w:t>Controller</w:t>
      </w:r>
      <w:proofErr w:type="spellEnd"/>
      <w:proofErr w:type="gramStart"/>
      <w:r w:rsidR="00C61A22">
        <w:rPr>
          <w:b/>
        </w:rPr>
        <w:t>::</w:t>
      </w:r>
      <w:proofErr w:type="spellStart"/>
      <w:r>
        <w:rPr>
          <w:b/>
        </w:rPr>
        <w:t>setId</w:t>
      </w:r>
      <w:proofErr w:type="spellEnd"/>
      <w:proofErr w:type="gramEnd"/>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proofErr w:type="spellStart"/>
      <w:r>
        <w:rPr>
          <w:b/>
        </w:rPr>
        <w:t>Table</w:t>
      </w:r>
      <w:proofErr w:type="spellEnd"/>
      <w:r>
        <w:rPr>
          <w:b/>
        </w:rPr>
        <w:t xml:space="preserve"> </w:t>
      </w:r>
      <w:r>
        <w:t xml:space="preserve">es la encargada de la tabla </w:t>
      </w:r>
      <w:r w:rsidR="00C06300">
        <w:t>HTML</w:t>
      </w:r>
      <w:r>
        <w:t xml:space="preserve"> del CMS, además posee los siguientes métodos.</w:t>
      </w:r>
    </w:p>
    <w:p w:rsidR="00C87BA9" w:rsidRDefault="00C87BA9" w:rsidP="00C87BA9">
      <w:proofErr w:type="spellStart"/>
      <w:r>
        <w:rPr>
          <w:b/>
        </w:rPr>
        <w:t>Table</w:t>
      </w:r>
      <w:proofErr w:type="spellEnd"/>
      <w:proofErr w:type="gramStart"/>
      <w:r>
        <w:rPr>
          <w:b/>
        </w:rPr>
        <w:t>::</w:t>
      </w:r>
      <w:proofErr w:type="spellStart"/>
      <w:r>
        <w:rPr>
          <w:b/>
        </w:rPr>
        <w:t>Table</w:t>
      </w:r>
      <w:proofErr w:type="spellEnd"/>
      <w:proofErr w:type="gramEnd"/>
      <w:r w:rsidRPr="00EC2EDC">
        <w:rPr>
          <w:b/>
        </w:rPr>
        <w:t>():</w:t>
      </w:r>
      <w:r>
        <w:t xml:space="preserve"> Es el método constructor de la clase.</w:t>
      </w:r>
    </w:p>
    <w:p w:rsidR="00C87BA9" w:rsidRDefault="00C87BA9" w:rsidP="00C87BA9">
      <w:proofErr w:type="spellStart"/>
      <w:r>
        <w:rPr>
          <w:b/>
        </w:rPr>
        <w:t>Table</w:t>
      </w:r>
      <w:proofErr w:type="spellEnd"/>
      <w:proofErr w:type="gramStart"/>
      <w:r>
        <w:rPr>
          <w:b/>
        </w:rPr>
        <w:t>::</w:t>
      </w:r>
      <w:proofErr w:type="spellStart"/>
      <w:r>
        <w:rPr>
          <w:b/>
        </w:rPr>
        <w:t>display</w:t>
      </w:r>
      <w:proofErr w:type="spellEnd"/>
      <w:proofErr w:type="gramEnd"/>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56" w:author="Dahianna Vega Leiva" w:date="2010-12-22T12:35:00Z"/>
        </w:rPr>
      </w:pPr>
    </w:p>
    <w:p w:rsidR="00842C3B" w:rsidDel="00AD2221" w:rsidRDefault="00842C3B" w:rsidP="00C87BA9">
      <w:pPr>
        <w:rPr>
          <w:del w:id="257" w:author="Dahianna Vega Leiva" w:date="2010-12-22T12:35:00Z"/>
        </w:rPr>
      </w:pPr>
    </w:p>
    <w:p w:rsidR="00842C3B" w:rsidRDefault="00842C3B" w:rsidP="00842C3B">
      <w:r>
        <w:t xml:space="preserve">La Clase </w:t>
      </w:r>
      <w:proofErr w:type="spellStart"/>
      <w:r>
        <w:rPr>
          <w:b/>
        </w:rPr>
        <w:t>ASettings</w:t>
      </w:r>
      <w:proofErr w:type="spellEnd"/>
      <w:r>
        <w:rPr>
          <w:b/>
        </w:rPr>
        <w:t xml:space="preserve"> </w:t>
      </w:r>
      <w:r>
        <w:t>es la encargada</w:t>
      </w:r>
      <w:r w:rsidR="00883FE0">
        <w:t xml:space="preserve"> del </w:t>
      </w:r>
      <w:proofErr w:type="spellStart"/>
      <w:r w:rsidR="00883FE0">
        <w:t>seteo</w:t>
      </w:r>
      <w:proofErr w:type="spellEnd"/>
      <w:r>
        <w:t xml:space="preserve"> de la tabla </w:t>
      </w:r>
      <w:r w:rsidR="00F103ED">
        <w:t>HTML</w:t>
      </w:r>
      <w:r>
        <w:t xml:space="preserve"> del CMS, además posee los siguientes métodos.</w:t>
      </w:r>
    </w:p>
    <w:p w:rsidR="00842C3B" w:rsidRDefault="00842C3B" w:rsidP="00842C3B">
      <w:proofErr w:type="spellStart"/>
      <w:r>
        <w:rPr>
          <w:b/>
        </w:rPr>
        <w:t>ASettings</w:t>
      </w:r>
      <w:proofErr w:type="spellEnd"/>
      <w:proofErr w:type="gramStart"/>
      <w:r>
        <w:rPr>
          <w:b/>
        </w:rPr>
        <w:t>::</w:t>
      </w:r>
      <w:proofErr w:type="spellStart"/>
      <w:r>
        <w:rPr>
          <w:b/>
        </w:rPr>
        <w:t>ASettings</w:t>
      </w:r>
      <w:proofErr w:type="spellEnd"/>
      <w:proofErr w:type="gramEnd"/>
      <w:r w:rsidRPr="00EC2EDC">
        <w:rPr>
          <w:b/>
        </w:rPr>
        <w:t>():</w:t>
      </w:r>
      <w:r>
        <w:t xml:space="preserve"> Es el método constructor de la clase </w:t>
      </w:r>
      <w:proofErr w:type="spellStart"/>
      <w:r>
        <w:t>ASettings</w:t>
      </w:r>
      <w:proofErr w:type="spellEnd"/>
      <w:r>
        <w:t>.</w:t>
      </w:r>
    </w:p>
    <w:p w:rsidR="00842C3B" w:rsidRPr="00883FE0" w:rsidRDefault="00842C3B" w:rsidP="00842C3B">
      <w:proofErr w:type="spellStart"/>
      <w:r w:rsidRPr="00883FE0">
        <w:rPr>
          <w:b/>
        </w:rPr>
        <w:t>ASettings</w:t>
      </w:r>
      <w:proofErr w:type="spellEnd"/>
      <w:proofErr w:type="gramStart"/>
      <w:r w:rsidRPr="00883FE0">
        <w:rPr>
          <w:b/>
        </w:rPr>
        <w:t>::</w:t>
      </w:r>
      <w:proofErr w:type="spellStart"/>
      <w:r w:rsidRPr="00883FE0">
        <w:rPr>
          <w:b/>
        </w:rPr>
        <w:t>display</w:t>
      </w:r>
      <w:proofErr w:type="spellEnd"/>
      <w:proofErr w:type="gramEnd"/>
      <w:r w:rsidRPr="00883FE0">
        <w:rPr>
          <w:b/>
        </w:rPr>
        <w:t>():</w:t>
      </w:r>
      <w:r w:rsidRPr="00883FE0">
        <w:t xml:space="preserve"> Es</w:t>
      </w:r>
      <w:r w:rsidR="00883FE0" w:rsidRPr="00883FE0">
        <w:t xml:space="preserve"> el método que </w:t>
      </w:r>
      <w:proofErr w:type="spellStart"/>
      <w:r w:rsidR="00883FE0" w:rsidRPr="00883FE0">
        <w:t>setea</w:t>
      </w:r>
      <w:proofErr w:type="spellEnd"/>
      <w:del w:id="258"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proofErr w:type="spellStart"/>
      <w:r w:rsidRPr="00883FE0">
        <w:rPr>
          <w:b/>
        </w:rPr>
        <w:t>ASettings</w:t>
      </w:r>
      <w:proofErr w:type="spellEnd"/>
      <w:proofErr w:type="gramStart"/>
      <w:r w:rsidRPr="00883FE0">
        <w:rPr>
          <w:b/>
        </w:rPr>
        <w:t>::_</w:t>
      </w:r>
      <w:proofErr w:type="spellStart"/>
      <w:proofErr w:type="gramEnd"/>
      <w:r w:rsidRPr="00883FE0">
        <w:rPr>
          <w:b/>
        </w:rPr>
        <w:t>select</w:t>
      </w:r>
      <w:proofErr w:type="spellEnd"/>
      <w:r w:rsidRPr="00883FE0">
        <w:rPr>
          <w:b/>
        </w:rPr>
        <w: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BB3459" w:rsidP="00F23A57">
      <w:pPr>
        <w:pStyle w:val="Subttulo"/>
        <w:keepNext/>
        <w:jc w:val="center"/>
      </w:pPr>
      <w:del w:id="259" w:author="Rodrigo Riquelme" w:date="2010-12-05T11:46:00Z">
        <w:r>
          <w:rPr>
            <w:noProof/>
            <w:lang w:eastAsia="es-CL"/>
            <w:rPrChange w:id="260">
              <w:rPr>
                <w:rFonts w:eastAsia="Calibri" w:cs="Calibri"/>
                <w:b w:val="0"/>
                <w:noProof/>
                <w:sz w:val="24"/>
                <w:szCs w:val="22"/>
                <w:lang w:eastAsia="es-CL"/>
              </w:rPr>
            </w:rPrChange>
          </w:rPr>
          <w:lastRenderedPageBreak/>
          <w:drawing>
            <wp:inline distT="0" distB="0" distL="0" distR="0" wp14:anchorId="54A1DBF4" wp14:editId="60800D2F">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4266741" cy="5138905"/>
                      </a:xfrm>
                      <a:prstGeom prst="rect">
                        <a:avLst/>
                      </a:prstGeom>
                    </pic:spPr>
                  </pic:pic>
                </a:graphicData>
              </a:graphic>
            </wp:inline>
          </w:drawing>
        </w:r>
      </w:del>
      <w:ins w:id="261" w:author="Rodrigo Riquelme" w:date="2010-12-05T11:46:00Z">
        <w:r>
          <w:rPr>
            <w:noProof/>
            <w:lang w:eastAsia="es-CL"/>
            <w:rPrChange w:id="262">
              <w:rPr>
                <w:rFonts w:eastAsia="Calibri" w:cs="Calibri"/>
                <w:b w:val="0"/>
                <w:noProof/>
                <w:sz w:val="24"/>
                <w:szCs w:val="22"/>
                <w:lang w:eastAsia="es-CL"/>
              </w:rPr>
            </w:rPrChange>
          </w:rPr>
          <w:drawing>
            <wp:inline distT="0" distB="0" distL="0" distR="0" wp14:anchorId="649B72D0" wp14:editId="3A907E17">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r w:rsidR="00F231A4">
        <w:fldChar w:fldCharType="begin"/>
      </w:r>
      <w:r w:rsidR="00F231A4">
        <w:instrText xml:space="preserve"> SEQ Ilustración \* ARABIC </w:instrText>
      </w:r>
      <w:r w:rsidR="00F231A4">
        <w:fldChar w:fldCharType="separate"/>
      </w:r>
      <w:r w:rsidR="00134FCB">
        <w:rPr>
          <w:noProof/>
        </w:rPr>
        <w:t>34</w:t>
      </w:r>
      <w:r w:rsidR="00F231A4">
        <w:rPr>
          <w:noProof/>
        </w:rPr>
        <w:fldChar w:fldCharType="end"/>
      </w:r>
      <w:r>
        <w:t xml:space="preserve"> - </w:t>
      </w:r>
      <w:proofErr w:type="spellStart"/>
      <w:r>
        <w:t>Namespace</w:t>
      </w:r>
      <w:proofErr w:type="spellEnd"/>
      <w:r>
        <w:t xml:space="preserve"> </w:t>
      </w:r>
      <w:proofErr w:type="spellStart"/>
      <w:r>
        <w:t>Admin</w:t>
      </w:r>
      <w:proofErr w:type="spellEnd"/>
    </w:p>
    <w:p w:rsidR="00451834" w:rsidRDefault="00451834" w:rsidP="00451834">
      <w:pPr>
        <w:pStyle w:val="Subttulo"/>
        <w:keepNext/>
      </w:pPr>
      <w:r>
        <w:lastRenderedPageBreak/>
        <w:t>4.4.5</w:t>
      </w:r>
      <w:r w:rsidRPr="00F23A57">
        <w:t xml:space="preserve">. </w:t>
      </w:r>
      <w:proofErr w:type="spellStart"/>
      <w:r w:rsidRPr="00F23A57">
        <w:t>Namespace</w:t>
      </w:r>
      <w:proofErr w:type="spellEnd"/>
      <w:r w:rsidRPr="00F23A57">
        <w:t xml:space="preserve"> </w:t>
      </w:r>
      <w:proofErr w:type="spellStart"/>
      <w:r>
        <w:t>Lib</w:t>
      </w:r>
      <w:proofErr w:type="spellEnd"/>
    </w:p>
    <w:p w:rsidR="00451834" w:rsidRDefault="00451834" w:rsidP="00451834">
      <w:r>
        <w:t xml:space="preserve">Este </w:t>
      </w:r>
      <w:proofErr w:type="spellStart"/>
      <w:r>
        <w:t>package</w:t>
      </w:r>
      <w:proofErr w:type="spellEnd"/>
      <w:r>
        <w:t xml:space="preserv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proofErr w:type="spellStart"/>
      <w:r>
        <w:t>FFMpeg</w:t>
      </w:r>
      <w:proofErr w:type="spellEnd"/>
      <w:r>
        <w:t>, generar HTML personalizado entre otras.</w:t>
      </w:r>
    </w:p>
    <w:p w:rsidR="00B943F7" w:rsidRDefault="00B943F7" w:rsidP="00B943F7">
      <w:pPr>
        <w:rPr>
          <w:b/>
        </w:rPr>
      </w:pPr>
      <w:r>
        <w:t xml:space="preserve">Posee las siguientes clases llamadas </w:t>
      </w:r>
      <w:r>
        <w:rPr>
          <w:b/>
        </w:rPr>
        <w:t>DAO,</w:t>
      </w:r>
      <w:r w:rsidR="00FF4823">
        <w:rPr>
          <w:b/>
        </w:rPr>
        <w:t xml:space="preserve"> </w:t>
      </w:r>
      <w:proofErr w:type="spellStart"/>
      <w:r>
        <w:rPr>
          <w:b/>
        </w:rPr>
        <w:t>Component</w:t>
      </w:r>
      <w:proofErr w:type="spellEnd"/>
      <w:r>
        <w:rPr>
          <w:b/>
        </w:rPr>
        <w:t>,</w:t>
      </w:r>
      <w:r w:rsidR="00FF4823">
        <w:rPr>
          <w:b/>
        </w:rPr>
        <w:t xml:space="preserve"> </w:t>
      </w:r>
      <w:proofErr w:type="spellStart"/>
      <w:r>
        <w:rPr>
          <w:b/>
        </w:rPr>
        <w:t>Dispatcher</w:t>
      </w:r>
      <w:proofErr w:type="spellEnd"/>
      <w:r>
        <w:rPr>
          <w:b/>
        </w:rPr>
        <w:t>,</w:t>
      </w:r>
      <w:r w:rsidR="00FF4823">
        <w:rPr>
          <w:b/>
        </w:rPr>
        <w:t xml:space="preserve"> </w:t>
      </w:r>
      <w:proofErr w:type="spellStart"/>
      <w:r>
        <w:rPr>
          <w:b/>
        </w:rPr>
        <w:t>QueryBuilder</w:t>
      </w:r>
      <w:proofErr w:type="spellEnd"/>
      <w:r>
        <w:rPr>
          <w:b/>
        </w:rPr>
        <w:t>,</w:t>
      </w:r>
      <w:r w:rsidR="00FF4823">
        <w:rPr>
          <w:b/>
        </w:rPr>
        <w:t xml:space="preserve"> </w:t>
      </w:r>
      <w:proofErr w:type="spellStart"/>
      <w:r>
        <w:rPr>
          <w:b/>
        </w:rPr>
        <w:t>Template</w:t>
      </w:r>
      <w:proofErr w:type="spellEnd"/>
      <w:r>
        <w:rPr>
          <w:b/>
        </w:rPr>
        <w:t>,</w:t>
      </w:r>
      <w:r w:rsidR="00FF4823">
        <w:rPr>
          <w:b/>
        </w:rPr>
        <w:t xml:space="preserve"> </w:t>
      </w:r>
      <w:proofErr w:type="spellStart"/>
      <w:r>
        <w:rPr>
          <w:b/>
        </w:rPr>
        <w:t>ffmpeg</w:t>
      </w:r>
      <w:proofErr w:type="spellEnd"/>
      <w:r>
        <w:rPr>
          <w:b/>
        </w:rPr>
        <w:t>.</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proofErr w:type="gramStart"/>
      <w:r w:rsidR="00B943F7">
        <w:rPr>
          <w:b/>
        </w:rPr>
        <w:t>::</w:t>
      </w:r>
      <w:proofErr w:type="spellStart"/>
      <w:r>
        <w:rPr>
          <w:b/>
        </w:rPr>
        <w:t>Connect</w:t>
      </w:r>
      <w:proofErr w:type="spellEnd"/>
      <w:proofErr w:type="gramEnd"/>
      <w:r w:rsidR="00B943F7" w:rsidRPr="00EC2EDC">
        <w:rPr>
          <w:b/>
        </w:rPr>
        <w:t>():</w:t>
      </w:r>
      <w:r w:rsidR="00B943F7">
        <w:t xml:space="preserve"> Es el método </w:t>
      </w:r>
      <w:r>
        <w:t>de conexión a la base de datos</w:t>
      </w:r>
      <w:r w:rsidR="00B943F7">
        <w:t>.</w:t>
      </w:r>
    </w:p>
    <w:p w:rsidR="00B943F7" w:rsidRDefault="00FF4823" w:rsidP="00B943F7">
      <w:r>
        <w:rPr>
          <w:b/>
        </w:rPr>
        <w:t>DAO</w:t>
      </w:r>
      <w:proofErr w:type="gramStart"/>
      <w:r w:rsidR="00B943F7">
        <w:rPr>
          <w:b/>
        </w:rPr>
        <w:t>::</w:t>
      </w:r>
      <w:proofErr w:type="spellStart"/>
      <w:r>
        <w:rPr>
          <w:b/>
        </w:rPr>
        <w:t>get</w:t>
      </w:r>
      <w:proofErr w:type="spellEnd"/>
      <w:proofErr w:type="gramEnd"/>
      <w:r w:rsidR="00B943F7" w:rsidRPr="00EC2EDC">
        <w:rPr>
          <w:b/>
        </w:rPr>
        <w:t>():</w:t>
      </w:r>
      <w:r w:rsidR="00B943F7">
        <w:t xml:space="preserve"> </w:t>
      </w:r>
      <w:r>
        <w:t>Obtiene el valor del campo a</w:t>
      </w:r>
      <w:ins w:id="263" w:author="Dahianna Vega Leiva" w:date="2010-12-22T12:35:00Z">
        <w:r w:rsidR="0070187F">
          <w:t xml:space="preserve"> </w:t>
        </w:r>
      </w:ins>
      <w:del w:id="264" w:author="Dahianna Vega Leiva" w:date="2010-12-22T12:36:00Z">
        <w:r w:rsidDel="0070187F">
          <w:delText>traves</w:delText>
        </w:r>
      </w:del>
      <w:ins w:id="265" w:author="Dahianna Vega Leiva" w:date="2010-12-22T12:36:00Z">
        <w:r w:rsidR="0070187F">
          <w:t>través</w:t>
        </w:r>
      </w:ins>
      <w:r>
        <w:t xml:space="preserve"> de su nombre y posición de </w:t>
      </w:r>
      <w:proofErr w:type="spellStart"/>
      <w:r>
        <w:t>recordset</w:t>
      </w:r>
      <w:proofErr w:type="spellEnd"/>
      <w:r w:rsidR="00B943F7">
        <w:t>.</w:t>
      </w:r>
    </w:p>
    <w:p w:rsidR="00B943F7" w:rsidRDefault="00FF4823" w:rsidP="00B943F7">
      <w:r>
        <w:rPr>
          <w:b/>
        </w:rPr>
        <w:t>DAO</w:t>
      </w:r>
      <w:proofErr w:type="gramStart"/>
      <w:r w:rsidR="00B943F7">
        <w:rPr>
          <w:b/>
        </w:rPr>
        <w:t>::</w:t>
      </w:r>
      <w:proofErr w:type="spellStart"/>
      <w:r>
        <w:rPr>
          <w:b/>
        </w:rPr>
        <w:t>getAll</w:t>
      </w:r>
      <w:proofErr w:type="spellEnd"/>
      <w:proofErr w:type="gramEnd"/>
      <w:r w:rsidR="00B943F7" w:rsidRPr="00EC2EDC">
        <w:rPr>
          <w:b/>
        </w:rPr>
        <w:t>():</w:t>
      </w:r>
      <w:r w:rsidR="00B943F7">
        <w:t xml:space="preserve"> </w:t>
      </w:r>
      <w:r>
        <w:t xml:space="preserve">Devuelve arreglo de </w:t>
      </w:r>
      <w:proofErr w:type="spellStart"/>
      <w:r>
        <w:t>recordset</w:t>
      </w:r>
      <w:proofErr w:type="spellEnd"/>
      <w:r w:rsidR="00B943F7">
        <w:t>.</w:t>
      </w:r>
    </w:p>
    <w:p w:rsidR="00B943F7" w:rsidRDefault="00FF4823" w:rsidP="00B943F7">
      <w:r>
        <w:rPr>
          <w:b/>
        </w:rPr>
        <w:t>DAO</w:t>
      </w:r>
      <w:proofErr w:type="gramStart"/>
      <w:r w:rsidR="00B943F7">
        <w:rPr>
          <w:b/>
        </w:rPr>
        <w:t>::</w:t>
      </w:r>
      <w:proofErr w:type="spellStart"/>
      <w:r w:rsidR="00B943F7">
        <w:rPr>
          <w:b/>
        </w:rPr>
        <w:t>get</w:t>
      </w:r>
      <w:r>
        <w:rPr>
          <w:b/>
        </w:rPr>
        <w:t>Row</w:t>
      </w:r>
      <w:proofErr w:type="spellEnd"/>
      <w:proofErr w:type="gramEnd"/>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w:t>
      </w:r>
      <w:proofErr w:type="gramStart"/>
      <w:r>
        <w:rPr>
          <w:b/>
        </w:rPr>
        <w:t>::</w:t>
      </w:r>
      <w:proofErr w:type="spellStart"/>
      <w:r>
        <w:rPr>
          <w:b/>
        </w:rPr>
        <w:t>query</w:t>
      </w:r>
      <w:proofErr w:type="spellEnd"/>
      <w:proofErr w:type="gramEnd"/>
      <w:r w:rsidRPr="00EC2EDC">
        <w:rPr>
          <w:b/>
        </w:rPr>
        <w:t>():</w:t>
      </w:r>
      <w:r>
        <w:t xml:space="preserve"> Es la consulta a la base de datos.</w:t>
      </w:r>
    </w:p>
    <w:p w:rsidR="00FF4823" w:rsidRDefault="00FF4823" w:rsidP="00FF4823">
      <w:r>
        <w:rPr>
          <w:b/>
        </w:rPr>
        <w:t>DAO</w:t>
      </w:r>
      <w:proofErr w:type="gramStart"/>
      <w:r>
        <w:rPr>
          <w:b/>
        </w:rPr>
        <w:t>::</w:t>
      </w:r>
      <w:proofErr w:type="spellStart"/>
      <w:r>
        <w:rPr>
          <w:b/>
        </w:rPr>
        <w:t>rowCount</w:t>
      </w:r>
      <w:proofErr w:type="spellEnd"/>
      <w:proofErr w:type="gramEnd"/>
      <w:r w:rsidRPr="00EC2EDC">
        <w:rPr>
          <w:b/>
        </w:rPr>
        <w:t>():</w:t>
      </w:r>
      <w:r>
        <w:t xml:space="preserve"> Cuenta el </w:t>
      </w:r>
      <w:del w:id="266" w:author="Dahianna Vega Leiva" w:date="2010-12-22T12:36:00Z">
        <w:r w:rsidDel="0070187F">
          <w:delText>numero</w:delText>
        </w:r>
      </w:del>
      <w:ins w:id="267" w:author="Dahianna Vega Leiva" w:date="2010-12-22T12:36:00Z">
        <w:r w:rsidR="0070187F">
          <w:t>número</w:t>
        </w:r>
      </w:ins>
      <w:r>
        <w:t xml:space="preserve"> de filas.</w:t>
      </w:r>
    </w:p>
    <w:p w:rsidR="00FF4823" w:rsidRDefault="00FF4823" w:rsidP="00FF4823">
      <w:r>
        <w:rPr>
          <w:b/>
        </w:rPr>
        <w:lastRenderedPageBreak/>
        <w:t>DAO</w:t>
      </w:r>
      <w:proofErr w:type="gramStart"/>
      <w:r>
        <w:rPr>
          <w:b/>
        </w:rPr>
        <w:t>::</w:t>
      </w:r>
      <w:proofErr w:type="spellStart"/>
      <w:r>
        <w:rPr>
          <w:b/>
        </w:rPr>
        <w:t>seek</w:t>
      </w:r>
      <w:proofErr w:type="spellEnd"/>
      <w:proofErr w:type="gramEnd"/>
      <w:r w:rsidRPr="00EC2EDC">
        <w:rPr>
          <w:b/>
        </w:rPr>
        <w:t>():</w:t>
      </w:r>
      <w:r>
        <w:t xml:space="preserve"> Mueve el puntero de </w:t>
      </w:r>
      <w:proofErr w:type="spellStart"/>
      <w:r>
        <w:t>MySQL</w:t>
      </w:r>
      <w:proofErr w:type="spellEnd"/>
      <w:r>
        <w:t xml:space="preserve"> para que apunte</w:t>
      </w:r>
      <w:r w:rsidR="00F103ED">
        <w:t xml:space="preserve"> al número de fila especificado</w:t>
      </w:r>
      <w:r>
        <w:t>.</w:t>
      </w:r>
    </w:p>
    <w:p w:rsidR="00B943F7" w:rsidRDefault="00B943F7" w:rsidP="00451834"/>
    <w:p w:rsidR="00F103ED" w:rsidRDefault="00F103ED" w:rsidP="00F103ED">
      <w:r>
        <w:t xml:space="preserve">La Clase </w:t>
      </w:r>
      <w:proofErr w:type="spellStart"/>
      <w:r>
        <w:rPr>
          <w:b/>
        </w:rPr>
        <w:t>Component</w:t>
      </w:r>
      <w:proofErr w:type="spellEnd"/>
      <w:r w:rsidRPr="00E01850">
        <w:rPr>
          <w:b/>
        </w:rPr>
        <w:t xml:space="preserve"> </w:t>
      </w:r>
      <w:r>
        <w:t>es la encargada de la capa de acceso a datos. Posee los siguientes métodos.</w:t>
      </w:r>
    </w:p>
    <w:p w:rsidR="00F103ED" w:rsidRDefault="00F103ED" w:rsidP="00F103ED">
      <w:pPr>
        <w:rPr>
          <w:b/>
        </w:rPr>
      </w:pPr>
      <w:proofErr w:type="spellStart"/>
      <w:r>
        <w:rPr>
          <w:b/>
        </w:rPr>
        <w:t>Component</w:t>
      </w:r>
      <w:proofErr w:type="spellEnd"/>
      <w:proofErr w:type="gramStart"/>
      <w:r>
        <w:rPr>
          <w:b/>
        </w:rPr>
        <w:t>::</w:t>
      </w:r>
      <w:proofErr w:type="spellStart"/>
      <w:r>
        <w:rPr>
          <w:b/>
        </w:rPr>
        <w:t>construct</w:t>
      </w:r>
      <w:proofErr w:type="spellEnd"/>
      <w:proofErr w:type="gramEnd"/>
      <w:r w:rsidRPr="00EC2EDC">
        <w:rPr>
          <w:b/>
        </w:rPr>
        <w:t>():</w:t>
      </w:r>
      <w:r>
        <w:t xml:space="preserve"> Es el método constructor de la clase.</w:t>
      </w:r>
    </w:p>
    <w:p w:rsidR="00F103ED" w:rsidRDefault="00F103ED" w:rsidP="00F103ED">
      <w:pPr>
        <w:rPr>
          <w:b/>
        </w:rPr>
      </w:pPr>
      <w:proofErr w:type="spellStart"/>
      <w:r>
        <w:rPr>
          <w:b/>
        </w:rPr>
        <w:t>Component</w:t>
      </w:r>
      <w:proofErr w:type="spellEnd"/>
      <w:proofErr w:type="gramStart"/>
      <w:r>
        <w:rPr>
          <w:b/>
        </w:rPr>
        <w:t>::</w:t>
      </w:r>
      <w:proofErr w:type="spellStart"/>
      <w:r>
        <w:rPr>
          <w:b/>
        </w:rPr>
        <w:t>run</w:t>
      </w:r>
      <w:proofErr w:type="spellEnd"/>
      <w:proofErr w:type="gramEnd"/>
      <w:r w:rsidRPr="00EC2EDC">
        <w:rPr>
          <w:b/>
        </w:rPr>
        <w:t>():</w:t>
      </w:r>
      <w:r>
        <w:t xml:space="preserve"> Es</w:t>
      </w:r>
      <w:r w:rsidR="006E1827">
        <w:t xml:space="preserve"> el método que ejecuta el acceso a la capa de datos</w:t>
      </w:r>
      <w:r>
        <w:t xml:space="preserve"> .</w:t>
      </w:r>
    </w:p>
    <w:p w:rsidR="00F103ED" w:rsidRDefault="00F103ED" w:rsidP="00F103ED">
      <w:proofErr w:type="spellStart"/>
      <w:r>
        <w:rPr>
          <w:b/>
        </w:rPr>
        <w:t>Component</w:t>
      </w:r>
      <w:proofErr w:type="spellEnd"/>
      <w:proofErr w:type="gramStart"/>
      <w:r>
        <w:rPr>
          <w:b/>
        </w:rPr>
        <w:t>::show</w:t>
      </w:r>
      <w:proofErr w:type="gramEnd"/>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proofErr w:type="spellStart"/>
      <w:r>
        <w:rPr>
          <w:b/>
        </w:rPr>
        <w:t>Dispatcher</w:t>
      </w:r>
      <w:proofErr w:type="spellEnd"/>
      <w:r>
        <w:t xml:space="preserve"> es la clase controladora principal y posee </w:t>
      </w:r>
      <w:r w:rsidR="008626F7">
        <w:t xml:space="preserve">los </w:t>
      </w:r>
      <w:r>
        <w:t>siguientes métodos.</w:t>
      </w:r>
    </w:p>
    <w:p w:rsidR="00F103ED" w:rsidRDefault="00F103ED" w:rsidP="00F103ED">
      <w:pPr>
        <w:rPr>
          <w:b/>
        </w:rPr>
      </w:pPr>
      <w:proofErr w:type="spellStart"/>
      <w:r>
        <w:rPr>
          <w:b/>
        </w:rPr>
        <w:t>Dispatcher</w:t>
      </w:r>
      <w:proofErr w:type="spellEnd"/>
      <w:proofErr w:type="gramStart"/>
      <w:r>
        <w:rPr>
          <w:b/>
        </w:rPr>
        <w:t>::</w:t>
      </w:r>
      <w:proofErr w:type="spellStart"/>
      <w:r>
        <w:rPr>
          <w:b/>
        </w:rPr>
        <w:t>Dispatcher</w:t>
      </w:r>
      <w:proofErr w:type="spellEnd"/>
      <w:proofErr w:type="gramEnd"/>
      <w:r w:rsidRPr="00EC2EDC">
        <w:rPr>
          <w:b/>
        </w:rPr>
        <w:t xml:space="preserve"> ():</w:t>
      </w:r>
      <w:r>
        <w:t xml:space="preserve"> Es el método constructor de la clase.</w:t>
      </w:r>
    </w:p>
    <w:p w:rsidR="00F103ED" w:rsidRPr="00646E08" w:rsidRDefault="00F103ED" w:rsidP="00F103ED">
      <w:pPr>
        <w:rPr>
          <w:b/>
        </w:rPr>
      </w:pPr>
      <w:proofErr w:type="spellStart"/>
      <w:r w:rsidRPr="00646E08">
        <w:rPr>
          <w:b/>
        </w:rPr>
        <w:t>Dispatcher</w:t>
      </w:r>
      <w:proofErr w:type="spellEnd"/>
      <w:proofErr w:type="gramStart"/>
      <w:r w:rsidRPr="00646E08">
        <w:rPr>
          <w:b/>
        </w:rPr>
        <w:t>::</w:t>
      </w:r>
      <w:proofErr w:type="spellStart"/>
      <w:r w:rsidRPr="00646E08">
        <w:rPr>
          <w:b/>
        </w:rPr>
        <w:t>run</w:t>
      </w:r>
      <w:proofErr w:type="spellEnd"/>
      <w:proofErr w:type="gramEnd"/>
      <w:r w:rsidRPr="00646E08">
        <w:rPr>
          <w:b/>
        </w:rPr>
        <w:t>():</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lastRenderedPageBreak/>
        <w:t>.</w:t>
      </w:r>
    </w:p>
    <w:p w:rsidR="00646E08" w:rsidRDefault="00646E08" w:rsidP="00451834"/>
    <w:p w:rsidR="00646E08" w:rsidRDefault="00646E08" w:rsidP="00646E08">
      <w:r>
        <w:t xml:space="preserve">La Clase </w:t>
      </w:r>
      <w:proofErr w:type="spellStart"/>
      <w:r>
        <w:rPr>
          <w:b/>
        </w:rPr>
        <w:t>QueryBuilder</w:t>
      </w:r>
      <w:proofErr w:type="spellEnd"/>
      <w:r>
        <w:t xml:space="preserve"> es la clase constructora de consultas SQL y posee los siguientes métodos.</w:t>
      </w:r>
    </w:p>
    <w:p w:rsidR="00646E08" w:rsidRDefault="00646E08" w:rsidP="00646E08">
      <w:pPr>
        <w:rPr>
          <w:b/>
        </w:rPr>
      </w:pPr>
      <w:proofErr w:type="spellStart"/>
      <w:r>
        <w:rPr>
          <w:b/>
        </w:rPr>
        <w:t>QueryBuilder</w:t>
      </w:r>
      <w:proofErr w:type="spellEnd"/>
      <w:proofErr w:type="gramStart"/>
      <w:r>
        <w:rPr>
          <w:b/>
        </w:rPr>
        <w:t>::</w:t>
      </w:r>
      <w:proofErr w:type="spellStart"/>
      <w:r>
        <w:rPr>
          <w:b/>
        </w:rPr>
        <w:t>QueryBuilder</w:t>
      </w:r>
      <w:proofErr w:type="gramEnd"/>
      <w:r>
        <w:rPr>
          <w:b/>
        </w:rPr>
        <w:t>_construct</w:t>
      </w:r>
      <w:proofErr w:type="spellEnd"/>
      <w:r w:rsidRPr="00EC2EDC">
        <w:rPr>
          <w:b/>
        </w:rPr>
        <w:t>():</w:t>
      </w:r>
      <w:r>
        <w:t xml:space="preserve"> Es el método constructor de la clase.</w:t>
      </w:r>
    </w:p>
    <w:p w:rsidR="00646E08" w:rsidRPr="00646E08" w:rsidRDefault="00646E08" w:rsidP="00646E08">
      <w:pPr>
        <w:rPr>
          <w:b/>
        </w:rPr>
      </w:pPr>
      <w:proofErr w:type="spellStart"/>
      <w:r>
        <w:rPr>
          <w:b/>
        </w:rPr>
        <w:t>QueryBuilder</w:t>
      </w:r>
      <w:proofErr w:type="spellEnd"/>
      <w:proofErr w:type="gramStart"/>
      <w:r w:rsidRPr="00646E08">
        <w:rPr>
          <w:b/>
        </w:rPr>
        <w:t>::</w:t>
      </w:r>
      <w:proofErr w:type="spellStart"/>
      <w:r>
        <w:rPr>
          <w:b/>
        </w:rPr>
        <w:t>add</w:t>
      </w:r>
      <w:proofErr w:type="spellEnd"/>
      <w:proofErr w:type="gramEnd"/>
      <w:r w:rsidRPr="00646E08">
        <w:rPr>
          <w:b/>
        </w:rPr>
        <w:t>():</w:t>
      </w:r>
      <w:r w:rsidRPr="00646E08">
        <w:t xml:space="preserve"> </w:t>
      </w:r>
      <w:r>
        <w:t xml:space="preserve">Constructor del </w:t>
      </w:r>
      <w:proofErr w:type="spellStart"/>
      <w:r>
        <w:t>query</w:t>
      </w:r>
      <w:proofErr w:type="spellEnd"/>
      <w:r>
        <w:t xml:space="preserve"> INSERT</w:t>
      </w:r>
      <w:r w:rsidRPr="00646E08">
        <w:t>.</w:t>
      </w:r>
    </w:p>
    <w:p w:rsidR="00646E08" w:rsidRDefault="00646E08" w:rsidP="00646E08">
      <w:pPr>
        <w:rPr>
          <w:b/>
        </w:rPr>
      </w:pPr>
      <w:proofErr w:type="spellStart"/>
      <w:r>
        <w:rPr>
          <w:b/>
        </w:rPr>
        <w:t>QueryBuilder</w:t>
      </w:r>
      <w:proofErr w:type="spellEnd"/>
      <w:proofErr w:type="gramStart"/>
      <w:r>
        <w:rPr>
          <w:b/>
        </w:rPr>
        <w:t>::</w:t>
      </w:r>
      <w:proofErr w:type="spellStart"/>
      <w:r>
        <w:rPr>
          <w:b/>
        </w:rPr>
        <w:t>delete</w:t>
      </w:r>
      <w:proofErr w:type="spellEnd"/>
      <w:proofErr w:type="gramEnd"/>
      <w:r w:rsidRPr="00EC2EDC">
        <w:rPr>
          <w:b/>
        </w:rPr>
        <w:t xml:space="preserve"> ():</w:t>
      </w:r>
      <w:r>
        <w:t xml:space="preserve"> Constructor de </w:t>
      </w:r>
      <w:proofErr w:type="spellStart"/>
      <w:r>
        <w:t>query</w:t>
      </w:r>
      <w:proofErr w:type="spellEnd"/>
      <w:r>
        <w:t xml:space="preserve"> DELETE.</w:t>
      </w:r>
    </w:p>
    <w:p w:rsidR="00646E08" w:rsidRPr="00646E08" w:rsidRDefault="00646E08" w:rsidP="00646E08">
      <w:pPr>
        <w:rPr>
          <w:b/>
        </w:rPr>
      </w:pPr>
      <w:proofErr w:type="spellStart"/>
      <w:r>
        <w:rPr>
          <w:b/>
        </w:rPr>
        <w:t>QueryBuilder</w:t>
      </w:r>
      <w:proofErr w:type="spellEnd"/>
      <w:proofErr w:type="gramStart"/>
      <w:r w:rsidRPr="00646E08">
        <w:rPr>
          <w:b/>
        </w:rPr>
        <w:t>::</w:t>
      </w:r>
      <w:proofErr w:type="spellStart"/>
      <w:r>
        <w:rPr>
          <w:b/>
        </w:rPr>
        <w:t>update</w:t>
      </w:r>
      <w:proofErr w:type="spellEnd"/>
      <w:proofErr w:type="gramEnd"/>
      <w:r w:rsidRPr="00646E08">
        <w:rPr>
          <w:b/>
        </w:rPr>
        <w:t>():</w:t>
      </w:r>
      <w:r w:rsidRPr="00646E08">
        <w:t xml:space="preserve"> </w:t>
      </w:r>
      <w:r>
        <w:t xml:space="preserve">Constructor de </w:t>
      </w:r>
      <w:proofErr w:type="spellStart"/>
      <w:r>
        <w:t>query</w:t>
      </w:r>
      <w:proofErr w:type="spellEnd"/>
      <w:r>
        <w:t xml:space="preserve"> UPDATE</w:t>
      </w:r>
      <w:r w:rsidRPr="00646E08">
        <w:t>.</w:t>
      </w:r>
    </w:p>
    <w:p w:rsidR="00646E08" w:rsidRDefault="00646E08" w:rsidP="00646E08"/>
    <w:p w:rsidR="00646E08" w:rsidRDefault="00646E08" w:rsidP="00646E08">
      <w:r>
        <w:t xml:space="preserve">La Clase </w:t>
      </w:r>
      <w:proofErr w:type="spellStart"/>
      <w:r>
        <w:rPr>
          <w:b/>
        </w:rPr>
        <w:t>Template</w:t>
      </w:r>
      <w:proofErr w:type="spellEnd"/>
      <w:r>
        <w:t xml:space="preserve"> es la clase </w:t>
      </w:r>
      <w:r w:rsidR="00636FE9">
        <w:t xml:space="preserve">motor de </w:t>
      </w:r>
      <w:proofErr w:type="spellStart"/>
      <w:r w:rsidR="00636FE9">
        <w:t>templates</w:t>
      </w:r>
      <w:proofErr w:type="spellEnd"/>
      <w:r w:rsidR="00706702">
        <w:t xml:space="preserve"> y posee los siguientes </w:t>
      </w:r>
      <w:r w:rsidR="006E1827">
        <w:t>métodos</w:t>
      </w:r>
      <w:r>
        <w:t>.</w:t>
      </w:r>
    </w:p>
    <w:p w:rsidR="00646E08" w:rsidRDefault="00646E08" w:rsidP="00646E08">
      <w:pPr>
        <w:rPr>
          <w:b/>
        </w:rPr>
      </w:pPr>
      <w:proofErr w:type="spellStart"/>
      <w:r>
        <w:rPr>
          <w:b/>
        </w:rPr>
        <w:t>Template</w:t>
      </w:r>
      <w:proofErr w:type="spellEnd"/>
      <w:proofErr w:type="gramStart"/>
      <w:r>
        <w:rPr>
          <w:b/>
        </w:rPr>
        <w:t>::</w:t>
      </w:r>
      <w:proofErr w:type="spellStart"/>
      <w:r>
        <w:rPr>
          <w:b/>
        </w:rPr>
        <w:t>Template</w:t>
      </w:r>
      <w:proofErr w:type="spellEnd"/>
      <w:proofErr w:type="gramEnd"/>
      <w:r w:rsidRPr="00EC2EDC">
        <w:rPr>
          <w:b/>
        </w:rPr>
        <w:t xml:space="preserve"> ():</w:t>
      </w:r>
      <w:r>
        <w:t xml:space="preserve"> Es el método constructor de la clase.</w:t>
      </w:r>
    </w:p>
    <w:p w:rsidR="00646E08" w:rsidRPr="00646E08" w:rsidRDefault="00646E08" w:rsidP="00646E08">
      <w:pPr>
        <w:rPr>
          <w:b/>
        </w:rPr>
      </w:pPr>
      <w:proofErr w:type="spellStart"/>
      <w:r>
        <w:rPr>
          <w:b/>
        </w:rPr>
        <w:t>Template</w:t>
      </w:r>
      <w:proofErr w:type="spellEnd"/>
      <w:proofErr w:type="gramStart"/>
      <w:r w:rsidRPr="00646E08">
        <w:rPr>
          <w:b/>
        </w:rPr>
        <w:t>::</w:t>
      </w:r>
      <w:r w:rsidR="00636FE9">
        <w:rPr>
          <w:b/>
        </w:rPr>
        <w:t>output</w:t>
      </w:r>
      <w:proofErr w:type="gramEnd"/>
      <w:r w:rsidR="00636FE9">
        <w:rPr>
          <w:b/>
        </w:rPr>
        <w:t>(</w:t>
      </w:r>
      <w:r w:rsidRPr="00646E08">
        <w:rPr>
          <w:b/>
        </w:rPr>
        <w:t>):</w:t>
      </w:r>
      <w:r w:rsidRPr="00646E08">
        <w:t xml:space="preserve"> </w:t>
      </w:r>
      <w:r w:rsidR="00636FE9">
        <w:t xml:space="preserve">Retorna el </w:t>
      </w:r>
      <w:proofErr w:type="spellStart"/>
      <w:r w:rsidR="00636FE9">
        <w:t>template</w:t>
      </w:r>
      <w:proofErr w:type="spellEnd"/>
      <w:r w:rsidR="00636FE9">
        <w:t xml:space="preserve"> </w:t>
      </w:r>
      <w:proofErr w:type="spellStart"/>
      <w:r w:rsidR="00636FE9">
        <w:t>parseado</w:t>
      </w:r>
      <w:proofErr w:type="spellEnd"/>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proofErr w:type="spellStart"/>
      <w:r>
        <w:rPr>
          <w:b/>
        </w:rPr>
        <w:t>ffmpeg</w:t>
      </w:r>
      <w:proofErr w:type="spellEnd"/>
      <w:r>
        <w:t xml:space="preserve"> es la clase </w:t>
      </w:r>
      <w:r w:rsidR="000D4D97">
        <w:t xml:space="preserve">encargada de la conversión de videos </w:t>
      </w:r>
      <w:r>
        <w:t>y posee siguientes métodos.</w:t>
      </w:r>
    </w:p>
    <w:p w:rsidR="004141D8" w:rsidRDefault="004141D8" w:rsidP="004141D8">
      <w:pPr>
        <w:rPr>
          <w:b/>
        </w:rPr>
      </w:pPr>
      <w:proofErr w:type="spellStart"/>
      <w:proofErr w:type="gramStart"/>
      <w:r>
        <w:rPr>
          <w:b/>
        </w:rPr>
        <w:t>ffmpeg</w:t>
      </w:r>
      <w:proofErr w:type="spellEnd"/>
      <w:proofErr w:type="gramEnd"/>
      <w:r>
        <w:rPr>
          <w:b/>
        </w:rPr>
        <w:t>::</w:t>
      </w:r>
      <w:r w:rsidRPr="004141D8">
        <w:rPr>
          <w:b/>
        </w:rPr>
        <w:t xml:space="preserve"> </w:t>
      </w:r>
      <w:proofErr w:type="spellStart"/>
      <w:r>
        <w:rPr>
          <w:b/>
        </w:rPr>
        <w:t>ffmpeg</w:t>
      </w:r>
      <w:proofErr w:type="spellEnd"/>
      <w:r w:rsidRPr="00EC2EDC">
        <w:rPr>
          <w:b/>
        </w:rPr>
        <w:t>():</w:t>
      </w:r>
      <w:r>
        <w:t xml:space="preserve"> Es constructor de la clase.</w:t>
      </w:r>
    </w:p>
    <w:p w:rsidR="00B943F7" w:rsidRPr="00646E08" w:rsidRDefault="004141D8" w:rsidP="004141D8">
      <w:proofErr w:type="spellStart"/>
      <w:proofErr w:type="gramStart"/>
      <w:r>
        <w:rPr>
          <w:b/>
        </w:rPr>
        <w:t>ffmpeg</w:t>
      </w:r>
      <w:proofErr w:type="spellEnd"/>
      <w:proofErr w:type="gramEnd"/>
      <w:r w:rsidRPr="00646E08">
        <w:rPr>
          <w:b/>
        </w:rPr>
        <w:t>::</w:t>
      </w:r>
      <w:proofErr w:type="spellStart"/>
      <w:r>
        <w:rPr>
          <w:b/>
        </w:rPr>
        <w:t>convert</w:t>
      </w:r>
      <w:proofErr w:type="spellEnd"/>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proofErr w:type="spellStart"/>
      <w:proofErr w:type="gramStart"/>
      <w:r>
        <w:rPr>
          <w:b/>
        </w:rPr>
        <w:t>ffmpeg</w:t>
      </w:r>
      <w:proofErr w:type="spellEnd"/>
      <w:proofErr w:type="gramEnd"/>
      <w:r>
        <w:rPr>
          <w:b/>
        </w:rPr>
        <w:t>::</w:t>
      </w:r>
      <w:proofErr w:type="spellStart"/>
      <w:r>
        <w:rPr>
          <w:b/>
        </w:rPr>
        <w:t>create</w:t>
      </w:r>
      <w:r w:rsidR="00706702">
        <w:rPr>
          <w:b/>
        </w:rPr>
        <w:t>_thumbnail</w:t>
      </w:r>
      <w:proofErr w:type="spellEnd"/>
      <w:r w:rsidRPr="00EC2EDC">
        <w:rPr>
          <w:b/>
        </w:rPr>
        <w:t>():</w:t>
      </w:r>
      <w:r>
        <w:t xml:space="preserve"> Es</w:t>
      </w:r>
      <w:r w:rsidR="006E1827">
        <w:t xml:space="preserve"> el método de creación de imágenes miniaturas</w:t>
      </w:r>
      <w:r>
        <w:t>.</w:t>
      </w:r>
    </w:p>
    <w:p w:rsidR="00706702" w:rsidRDefault="004141D8" w:rsidP="004141D8">
      <w:proofErr w:type="spellStart"/>
      <w:proofErr w:type="gramStart"/>
      <w:r>
        <w:rPr>
          <w:b/>
        </w:rPr>
        <w:t>ffmpeg</w:t>
      </w:r>
      <w:proofErr w:type="spellEnd"/>
      <w:proofErr w:type="gramEnd"/>
      <w:r w:rsidRPr="00646E08">
        <w:rPr>
          <w:b/>
        </w:rPr>
        <w:t>::</w:t>
      </w:r>
      <w:proofErr w:type="spellStart"/>
      <w:r w:rsidR="00706702">
        <w:rPr>
          <w:b/>
        </w:rPr>
        <w:t>Exec</w:t>
      </w:r>
      <w:proofErr w:type="spellEnd"/>
      <w:r w:rsidRPr="00646E08">
        <w:rPr>
          <w:b/>
        </w:rPr>
        <w:t>():</w:t>
      </w:r>
      <w:r w:rsidRPr="00646E08">
        <w:t xml:space="preserve"> E</w:t>
      </w:r>
      <w:r w:rsidR="00706702">
        <w:t>s</w:t>
      </w:r>
      <w:r w:rsidR="006E1827">
        <w:t xml:space="preserve"> </w:t>
      </w:r>
      <w:r w:rsidR="008626F7">
        <w:t xml:space="preserve">el método que </w:t>
      </w:r>
      <w:r w:rsidR="006E1827">
        <w:t>ejecuta los comandos para el comienzo de la conversión</w:t>
      </w:r>
      <w:r w:rsidR="00706702">
        <w:t>.</w:t>
      </w:r>
    </w:p>
    <w:p w:rsidR="004141D8" w:rsidRDefault="004141D8" w:rsidP="004141D8">
      <w:pPr>
        <w:rPr>
          <w:b/>
        </w:rPr>
      </w:pPr>
      <w:proofErr w:type="spellStart"/>
      <w:proofErr w:type="gramStart"/>
      <w:r>
        <w:rPr>
          <w:b/>
        </w:rPr>
        <w:t>f</w:t>
      </w:r>
      <w:r w:rsidR="00706702">
        <w:rPr>
          <w:b/>
        </w:rPr>
        <w:t>f</w:t>
      </w:r>
      <w:r>
        <w:rPr>
          <w:b/>
        </w:rPr>
        <w:t>mpeg</w:t>
      </w:r>
      <w:proofErr w:type="spellEnd"/>
      <w:proofErr w:type="gramEnd"/>
      <w:r>
        <w:rPr>
          <w:b/>
        </w:rPr>
        <w:t>::</w:t>
      </w:r>
      <w:proofErr w:type="spellStart"/>
      <w:r w:rsidR="00706702">
        <w:rPr>
          <w:b/>
        </w:rPr>
        <w:t>free_convert</w:t>
      </w:r>
      <w:proofErr w:type="spellEnd"/>
      <w:r w:rsidRPr="00EC2EDC">
        <w:rPr>
          <w:b/>
        </w:rPr>
        <w:t>():</w:t>
      </w:r>
      <w:r>
        <w:t xml:space="preserve"> Es el</w:t>
      </w:r>
      <w:r w:rsidR="006E1827">
        <w:t xml:space="preserve"> método de conversión libre</w:t>
      </w:r>
      <w:r>
        <w:t>.</w:t>
      </w:r>
    </w:p>
    <w:p w:rsidR="004141D8" w:rsidRPr="00646E08" w:rsidRDefault="004141D8" w:rsidP="004141D8">
      <w:proofErr w:type="spellStart"/>
      <w:proofErr w:type="gramStart"/>
      <w:r>
        <w:rPr>
          <w:b/>
        </w:rPr>
        <w:t>ffmpeg</w:t>
      </w:r>
      <w:proofErr w:type="spellEnd"/>
      <w:proofErr w:type="gramEnd"/>
      <w:r w:rsidRPr="00646E08">
        <w:rPr>
          <w:b/>
        </w:rPr>
        <w:t>::</w:t>
      </w:r>
      <w:proofErr w:type="spellStart"/>
      <w:r w:rsidR="00706702">
        <w:rPr>
          <w:b/>
        </w:rPr>
        <w:t>get_info</w:t>
      </w:r>
      <w:proofErr w:type="spellEnd"/>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proofErr w:type="spellStart"/>
      <w:proofErr w:type="gramStart"/>
      <w:r>
        <w:rPr>
          <w:b/>
        </w:rPr>
        <w:t>ffmpeg</w:t>
      </w:r>
      <w:proofErr w:type="spellEnd"/>
      <w:proofErr w:type="gramEnd"/>
      <w:r>
        <w:rPr>
          <w:b/>
        </w:rPr>
        <w:t>::</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proofErr w:type="spellStart"/>
      <w:proofErr w:type="gramStart"/>
      <w:r>
        <w:rPr>
          <w:b/>
        </w:rPr>
        <w:t>ffmpeg</w:t>
      </w:r>
      <w:proofErr w:type="spellEnd"/>
      <w:proofErr w:type="gramEnd"/>
      <w:r w:rsidRPr="00646E08">
        <w:rPr>
          <w:b/>
        </w:rPr>
        <w:t>::</w:t>
      </w:r>
      <w:proofErr w:type="spellStart"/>
      <w:r w:rsidR="00706702">
        <w:rPr>
          <w:b/>
        </w:rPr>
        <w:t>wmv_convert</w:t>
      </w:r>
      <w:proofErr w:type="spellEnd"/>
      <w:r w:rsidRPr="00646E08">
        <w:rPr>
          <w:b/>
        </w:rPr>
        <w:t>():</w:t>
      </w:r>
      <w:r w:rsidRPr="00646E08">
        <w:t xml:space="preserve"> E</w:t>
      </w:r>
      <w:r w:rsidR="00706702">
        <w:t>s</w:t>
      </w:r>
      <w:r w:rsidR="006E1827">
        <w:t xml:space="preserve"> el método de conversión a formato </w:t>
      </w:r>
      <w:proofErr w:type="spellStart"/>
      <w:r w:rsidR="006E1827">
        <w:t>wmv</w:t>
      </w:r>
      <w:proofErr w:type="spellEnd"/>
      <w:r w:rsidR="00706702">
        <w:t>.</w:t>
      </w:r>
    </w:p>
    <w:p w:rsidR="00706702" w:rsidRDefault="004141D8" w:rsidP="00706702">
      <w:proofErr w:type="spellStart"/>
      <w:proofErr w:type="gramStart"/>
      <w:r>
        <w:rPr>
          <w:b/>
        </w:rPr>
        <w:t>ffmpeg</w:t>
      </w:r>
      <w:proofErr w:type="spellEnd"/>
      <w:proofErr w:type="gramEnd"/>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268" w:author="Rodrigo Riquelme" w:date="2010-12-05T11:46:00Z"/>
          <w:b/>
          <w:sz w:val="28"/>
          <w:szCs w:val="24"/>
        </w:rPr>
      </w:pPr>
      <w:del w:id="269"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270" w:author="Rodrigo Riquelme" w:date="2010-12-05T11:46:00Z"/>
        </w:rPr>
      </w:pPr>
    </w:p>
    <w:p w:rsidR="00C43BA3" w:rsidRPr="00646E08" w:rsidRDefault="00C43BA3" w:rsidP="005E46BE">
      <w:pPr>
        <w:pStyle w:val="Subttulo"/>
        <w:outlineLvl w:val="2"/>
        <w:rPr>
          <w:del w:id="271" w:author="Rodrigo Riquelme" w:date="2010-12-05T11:46:00Z"/>
        </w:rPr>
      </w:pPr>
    </w:p>
    <w:p w:rsidR="00C43BA3" w:rsidRPr="00646E08" w:rsidRDefault="00C43BA3" w:rsidP="005E46BE">
      <w:pPr>
        <w:pStyle w:val="Subttulo"/>
        <w:outlineLvl w:val="2"/>
        <w:rPr>
          <w:del w:id="272" w:author="Rodrigo Riquelme" w:date="2010-12-05T11:46:00Z"/>
        </w:rPr>
      </w:pPr>
    </w:p>
    <w:p w:rsidR="00C43BA3" w:rsidRPr="00646E08" w:rsidRDefault="00C43BA3" w:rsidP="005E46BE">
      <w:pPr>
        <w:pStyle w:val="Subttulo"/>
        <w:outlineLvl w:val="2"/>
        <w:rPr>
          <w:del w:id="273" w:author="Rodrigo Riquelme" w:date="2010-12-05T11:46:00Z"/>
        </w:rPr>
      </w:pPr>
    </w:p>
    <w:p w:rsidR="00C43BA3" w:rsidRPr="00646E08" w:rsidRDefault="00C43BA3" w:rsidP="005E46BE">
      <w:pPr>
        <w:pStyle w:val="Subttulo"/>
        <w:outlineLvl w:val="2"/>
        <w:rPr>
          <w:del w:id="274" w:author="Rodrigo Riquelme" w:date="2010-12-05T11:46:00Z"/>
        </w:rPr>
      </w:pPr>
    </w:p>
    <w:p w:rsidR="00C43BA3" w:rsidRPr="00646E08" w:rsidRDefault="00C43BA3" w:rsidP="005E46BE">
      <w:pPr>
        <w:pStyle w:val="Subttulo"/>
        <w:outlineLvl w:val="2"/>
        <w:rPr>
          <w:del w:id="275" w:author="Rodrigo Riquelme" w:date="2010-12-05T11:46:00Z"/>
        </w:rPr>
      </w:pPr>
    </w:p>
    <w:p w:rsidR="00C43BA3" w:rsidRPr="00646E08" w:rsidRDefault="00C43BA3" w:rsidP="005E46BE">
      <w:pPr>
        <w:pStyle w:val="Subttulo"/>
        <w:outlineLvl w:val="2"/>
        <w:rPr>
          <w:del w:id="276" w:author="Rodrigo Riquelme" w:date="2010-12-05T11:46:00Z"/>
        </w:rPr>
      </w:pPr>
    </w:p>
    <w:p w:rsidR="00D9256C" w:rsidRPr="00646E08" w:rsidRDefault="00D9256C">
      <w:pPr>
        <w:suppressAutoHyphens w:val="0"/>
        <w:spacing w:before="0" w:after="0" w:line="240" w:lineRule="auto"/>
        <w:jc w:val="left"/>
      </w:pPr>
    </w:p>
    <w:p w:rsidR="00C43BA3" w:rsidRPr="00646E08" w:rsidRDefault="00BB3459" w:rsidP="00C43BA3">
      <w:pPr>
        <w:rPr>
          <w:del w:id="277" w:author="Rodrigo Riquelme" w:date="2010-12-05T11:46:00Z"/>
        </w:rPr>
      </w:pPr>
      <w:del w:id="278" w:author="Rodrigo Riquelme" w:date="2010-12-05T11:46:00Z">
        <w:r>
          <w:rPr>
            <w:noProof/>
            <w:lang w:eastAsia="es-CL"/>
          </w:rPr>
          <w:drawing>
            <wp:inline distT="0" distB="0" distL="0" distR="0" wp14:anchorId="60AAA834" wp14:editId="0E03D006">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79" w:author="Rodrigo Riquelme" w:date="2010-12-05T11:46:00Z"/>
          <w:b w:val="0"/>
          <w:sz w:val="28"/>
          <w:szCs w:val="24"/>
        </w:rPr>
      </w:pPr>
      <w:del w:id="280" w:author="Rodrigo Riquelme" w:date="2010-12-05T11:46:00Z">
        <w:r w:rsidRPr="00646E08">
          <w:delText>Ilustración 33 - Clases agrupadas NamespaceLib</w:delText>
        </w:r>
      </w:del>
    </w:p>
    <w:p w:rsidR="00C43BA3" w:rsidRPr="00646E08" w:rsidRDefault="00BB3459" w:rsidP="000E1C37">
      <w:pPr>
        <w:pStyle w:val="Subttulo"/>
        <w:outlineLvl w:val="1"/>
        <w:rPr>
          <w:del w:id="281" w:author="Rodrigo Riquelme" w:date="2010-12-05T11:46:00Z"/>
        </w:rPr>
      </w:pPr>
      <w:del w:id="282" w:author="Rodrigo Riquelme" w:date="2010-12-05T11:46:00Z">
        <w:r w:rsidRPr="009E3122">
          <w:rPr>
            <w:noProof/>
            <w:lang w:eastAsia="es-CL"/>
            <w:rPrChange w:id="283">
              <w:rPr>
                <w:noProof/>
                <w:lang w:eastAsia="es-CL"/>
              </w:rPr>
            </w:rPrChange>
          </w:rPr>
          <w:drawing>
            <wp:inline distT="0" distB="0" distL="0" distR="0" wp14:anchorId="1FDE2AEF" wp14:editId="2921C926">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84" w:author="Rodrigo Riquelme" w:date="2010-12-05T11:46:00Z"/>
          <w:b w:val="0"/>
          <w:sz w:val="28"/>
          <w:szCs w:val="24"/>
        </w:rPr>
      </w:pPr>
      <w:del w:id="285" w:author="Rodrigo Riquelme" w:date="2010-12-05T11:46:00Z">
        <w:r w:rsidRPr="00646E08">
          <w:delText>Ilustración 34 - Clases agrupadas NamespaceLib</w:delText>
        </w:r>
      </w:del>
    </w:p>
    <w:p w:rsidR="006B4E9A" w:rsidRPr="00646E08" w:rsidRDefault="006B4E9A" w:rsidP="00C43BA3">
      <w:pPr>
        <w:jc w:val="center"/>
        <w:rPr>
          <w:del w:id="286" w:author="Rodrigo Riquelme" w:date="2010-12-05T11:46:00Z"/>
        </w:rPr>
      </w:pPr>
    </w:p>
    <w:p w:rsidR="006B4E9A" w:rsidRPr="00646E08" w:rsidRDefault="00BB3459" w:rsidP="000E1C37">
      <w:pPr>
        <w:pStyle w:val="Subttulo"/>
        <w:outlineLvl w:val="1"/>
        <w:rPr>
          <w:del w:id="287" w:author="Rodrigo Riquelme" w:date="2010-12-05T11:46:00Z"/>
        </w:rPr>
      </w:pPr>
      <w:del w:id="288" w:author="Rodrigo Riquelme" w:date="2010-12-05T11:46:00Z">
        <w:r w:rsidRPr="009E3122">
          <w:rPr>
            <w:noProof/>
            <w:lang w:eastAsia="es-CL"/>
            <w:rPrChange w:id="289">
              <w:rPr>
                <w:noProof/>
                <w:lang w:eastAsia="es-CL"/>
              </w:rPr>
            </w:rPrChange>
          </w:rPr>
          <w:drawing>
            <wp:inline distT="0" distB="0" distL="0" distR="0" wp14:anchorId="45BADFCD" wp14:editId="2D288F2B">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90" w:author="Rodrigo Riquelme" w:date="2010-12-05T11:46:00Z">
        <w:r w:rsidRPr="00646E08">
          <w:delText>Ilustración 35 - Clases agrupadas NamespaceLib</w:delText>
        </w:r>
      </w:del>
    </w:p>
    <w:p w:rsidR="000D6FD3" w:rsidRDefault="00BB3459" w:rsidP="000D6FD3">
      <w:pPr>
        <w:keepNext/>
        <w:suppressAutoHyphens w:val="0"/>
        <w:spacing w:before="0" w:after="0" w:line="240" w:lineRule="auto"/>
        <w:jc w:val="center"/>
      </w:pPr>
      <w:ins w:id="291" w:author="Rodrigo Riquelme" w:date="2010-12-05T11:46:00Z">
        <w:r>
          <w:rPr>
            <w:noProof/>
            <w:lang w:eastAsia="es-CL"/>
          </w:rPr>
          <w:lastRenderedPageBreak/>
          <w:drawing>
            <wp:inline distT="0" distB="0" distL="0" distR="0" wp14:anchorId="5441FABE" wp14:editId="023D2252">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a:ext>
                      </a:extLst>
                    </pic:spPr>
                  </pic:pic>
                </a:graphicData>
              </a:graphic>
            </wp:inline>
          </w:drawing>
        </w:r>
      </w:ins>
    </w:p>
    <w:p w:rsidR="006B4E9A" w:rsidRDefault="000D6FD3" w:rsidP="000D6FD3">
      <w:pPr>
        <w:pStyle w:val="Epgrafe"/>
        <w:jc w:val="center"/>
        <w:rPr>
          <w:ins w:id="292" w:author="Rodrigo Riquelme" w:date="2010-12-05T11:46:00Z"/>
          <w:b w:val="0"/>
          <w:sz w:val="28"/>
          <w:szCs w:val="24"/>
        </w:rPr>
      </w:pPr>
      <w:bookmarkStart w:id="293" w:name="_Toc280463975"/>
      <w:r>
        <w:t xml:space="preserve">Ilustración </w:t>
      </w:r>
      <w:r w:rsidR="00F231A4">
        <w:fldChar w:fldCharType="begin"/>
      </w:r>
      <w:r w:rsidR="00F231A4">
        <w:instrText xml:space="preserve"> SEQ Ilustración \* ARABIC </w:instrText>
      </w:r>
      <w:r w:rsidR="00F231A4">
        <w:fldChar w:fldCharType="separate"/>
      </w:r>
      <w:r w:rsidR="00134FCB">
        <w:rPr>
          <w:noProof/>
        </w:rPr>
        <w:t>35</w:t>
      </w:r>
      <w:r w:rsidR="00F231A4">
        <w:rPr>
          <w:noProof/>
        </w:rPr>
        <w:fldChar w:fldCharType="end"/>
      </w:r>
      <w:r>
        <w:t xml:space="preserve"> - </w:t>
      </w:r>
      <w:proofErr w:type="spellStart"/>
      <w:r>
        <w:t>Namespace</w:t>
      </w:r>
      <w:proofErr w:type="spellEnd"/>
      <w:r>
        <w:t xml:space="preserve"> </w:t>
      </w:r>
      <w:proofErr w:type="spellStart"/>
      <w:r>
        <w:t>Lib</w:t>
      </w:r>
      <w:proofErr w:type="spellEnd"/>
      <w:r>
        <w:t xml:space="preserve"> - Parte 1</w:t>
      </w:r>
      <w:bookmarkEnd w:id="293"/>
    </w:p>
    <w:p w:rsidR="000D6FD3" w:rsidRDefault="000D6FD3" w:rsidP="000E1C37">
      <w:pPr>
        <w:pStyle w:val="Subttulo"/>
        <w:outlineLvl w:val="1"/>
        <w:rPr>
          <w:noProof/>
          <w:lang w:eastAsia="es-CL"/>
        </w:rPr>
      </w:pPr>
    </w:p>
    <w:p w:rsidR="000D6FD3" w:rsidRDefault="00BB3459" w:rsidP="0064191E">
      <w:pPr>
        <w:pStyle w:val="Subttulo"/>
        <w:keepNext/>
        <w:jc w:val="center"/>
      </w:pPr>
      <w:ins w:id="294" w:author="Rodrigo Riquelme" w:date="2010-12-05T11:46:00Z">
        <w:r>
          <w:rPr>
            <w:noProof/>
            <w:lang w:eastAsia="es-CL"/>
            <w:rPrChange w:id="295">
              <w:rPr>
                <w:rFonts w:eastAsia="Calibri" w:cs="Calibri"/>
                <w:b w:val="0"/>
                <w:noProof/>
                <w:sz w:val="24"/>
                <w:szCs w:val="22"/>
                <w:lang w:eastAsia="es-CL"/>
              </w:rPr>
            </w:rPrChange>
          </w:rPr>
          <w:lastRenderedPageBreak/>
          <w:drawing>
            <wp:inline distT="0" distB="0" distL="0" distR="0" wp14:anchorId="7E5A485A" wp14:editId="6896971C">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a:ext>
                      </a:extLst>
                    </pic:spPr>
                  </pic:pic>
                </a:graphicData>
              </a:graphic>
            </wp:inline>
          </w:drawing>
        </w:r>
      </w:ins>
    </w:p>
    <w:p w:rsidR="006B4E9A" w:rsidRDefault="000D6FD3" w:rsidP="000D6FD3">
      <w:pPr>
        <w:pStyle w:val="Epgrafe"/>
        <w:jc w:val="center"/>
        <w:rPr>
          <w:ins w:id="296" w:author="Rodrigo Riquelme" w:date="2010-12-05T11:46:00Z"/>
        </w:rPr>
      </w:pPr>
      <w:bookmarkStart w:id="297" w:name="_Toc280463976"/>
      <w:r>
        <w:t xml:space="preserve">Ilustración </w:t>
      </w:r>
      <w:r w:rsidR="00F231A4">
        <w:fldChar w:fldCharType="begin"/>
      </w:r>
      <w:r w:rsidR="00F231A4">
        <w:instrText xml:space="preserve"> SEQ Ilustración \* ARABIC </w:instrText>
      </w:r>
      <w:r w:rsidR="00F231A4">
        <w:fldChar w:fldCharType="separate"/>
      </w:r>
      <w:r w:rsidR="00134FCB">
        <w:rPr>
          <w:noProof/>
        </w:rPr>
        <w:t>36</w:t>
      </w:r>
      <w:r w:rsidR="00F231A4">
        <w:rPr>
          <w:noProof/>
        </w:rPr>
        <w:fldChar w:fldCharType="end"/>
      </w:r>
      <w:r>
        <w:t xml:space="preserve"> - </w:t>
      </w:r>
      <w:proofErr w:type="spellStart"/>
      <w:r>
        <w:t>Namespace</w:t>
      </w:r>
      <w:proofErr w:type="spellEnd"/>
      <w:r>
        <w:t xml:space="preserve"> </w:t>
      </w:r>
      <w:proofErr w:type="spellStart"/>
      <w:r>
        <w:t>Lib</w:t>
      </w:r>
      <w:proofErr w:type="spellEnd"/>
      <w:r>
        <w:t xml:space="preserve"> - Parte 2</w:t>
      </w:r>
      <w:bookmarkEnd w:id="297"/>
    </w:p>
    <w:p w:rsidR="000D6FD3" w:rsidRDefault="00BB3459" w:rsidP="0064191E">
      <w:pPr>
        <w:pStyle w:val="Subttulo"/>
        <w:keepNext/>
        <w:jc w:val="center"/>
      </w:pPr>
      <w:ins w:id="298" w:author="Rodrigo Riquelme" w:date="2010-12-05T11:46:00Z">
        <w:r>
          <w:rPr>
            <w:noProof/>
            <w:lang w:eastAsia="es-CL"/>
            <w:rPrChange w:id="299">
              <w:rPr>
                <w:rFonts w:eastAsia="Calibri" w:cs="Calibri"/>
                <w:b w:val="0"/>
                <w:noProof/>
                <w:sz w:val="24"/>
                <w:szCs w:val="22"/>
                <w:lang w:eastAsia="es-CL"/>
              </w:rPr>
            </w:rPrChange>
          </w:rPr>
          <w:lastRenderedPageBreak/>
          <w:drawing>
            <wp:inline distT="0" distB="0" distL="0" distR="0" wp14:anchorId="74300C06" wp14:editId="724A2FDF">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a:ext>
                      </a:extLst>
                    </pic:spPr>
                  </pic:pic>
                </a:graphicData>
              </a:graphic>
            </wp:inline>
          </w:drawing>
        </w:r>
      </w:ins>
    </w:p>
    <w:p w:rsidR="006B4E9A" w:rsidRDefault="000D6FD3" w:rsidP="000D6FD3">
      <w:pPr>
        <w:pStyle w:val="Epgrafe"/>
        <w:jc w:val="center"/>
        <w:rPr>
          <w:ins w:id="300" w:author="Rodrigo Riquelme" w:date="2010-12-05T11:46:00Z"/>
        </w:rPr>
      </w:pPr>
      <w:bookmarkStart w:id="301" w:name="_Toc280463977"/>
      <w:r>
        <w:t xml:space="preserve">Ilustración </w:t>
      </w:r>
      <w:r w:rsidR="00F231A4">
        <w:fldChar w:fldCharType="begin"/>
      </w:r>
      <w:r w:rsidR="00F231A4">
        <w:instrText xml:space="preserve"> SEQ Ilustración \* ARABIC </w:instrText>
      </w:r>
      <w:r w:rsidR="00F231A4">
        <w:fldChar w:fldCharType="separate"/>
      </w:r>
      <w:r w:rsidR="00134FCB">
        <w:rPr>
          <w:noProof/>
        </w:rPr>
        <w:t>37</w:t>
      </w:r>
      <w:r w:rsidR="00F231A4">
        <w:rPr>
          <w:noProof/>
        </w:rPr>
        <w:fldChar w:fldCharType="end"/>
      </w:r>
      <w:r>
        <w:t xml:space="preserve"> - </w:t>
      </w:r>
      <w:proofErr w:type="spellStart"/>
      <w:r>
        <w:t>Namespace</w:t>
      </w:r>
      <w:proofErr w:type="spellEnd"/>
      <w:r>
        <w:t xml:space="preserve"> </w:t>
      </w:r>
      <w:proofErr w:type="spellStart"/>
      <w:r>
        <w:t>Lib</w:t>
      </w:r>
      <w:proofErr w:type="spellEnd"/>
      <w:r>
        <w:t xml:space="preserve"> - Parte 3</w:t>
      </w:r>
      <w:bookmarkEnd w:id="301"/>
    </w:p>
    <w:p w:rsidR="006B4E9A" w:rsidRDefault="006B4E9A" w:rsidP="000E1C37">
      <w:pPr>
        <w:pStyle w:val="Subttulo"/>
        <w:outlineLvl w:val="1"/>
        <w:rPr>
          <w:ins w:id="302" w:author="Rodrigo Riquelme" w:date="2010-12-05T11:46:00Z"/>
        </w:rPr>
      </w:pPr>
    </w:p>
    <w:p w:rsidR="000017AF" w:rsidRPr="000017AF" w:rsidRDefault="000017AF">
      <w:pPr>
        <w:suppressAutoHyphens w:val="0"/>
        <w:spacing w:before="0" w:after="0" w:line="240" w:lineRule="auto"/>
        <w:jc w:val="left"/>
        <w:rPr>
          <w:b/>
          <w:rPrChange w:id="303" w:author="Rodrigo Riquelme" w:date="2010-12-05T11:46:00Z">
            <w:rPr>
              <w:b w:val="0"/>
              <w:sz w:val="28"/>
            </w:rPr>
          </w:rPrChange>
        </w:rPr>
        <w:pPrChange w:id="304" w:author="Rodrigo Riquelme" w:date="2010-12-05T11:46:00Z">
          <w:pPr>
            <w:pStyle w:val="Epgrafe"/>
            <w:jc w:val="center"/>
          </w:pPr>
        </w:pPrChange>
      </w:pPr>
    </w:p>
    <w:p w:rsidR="005E46BE" w:rsidRDefault="005E46BE" w:rsidP="000E1C37">
      <w:pPr>
        <w:pStyle w:val="Subttulo"/>
        <w:outlineLvl w:val="1"/>
      </w:pPr>
    </w:p>
    <w:p w:rsidR="00C43BA3" w:rsidRPr="00C43BA3" w:rsidRDefault="00BB3459" w:rsidP="00C43BA3">
      <w:pPr>
        <w:rPr>
          <w:del w:id="305" w:author="Rodrigo Riquelme" w:date="2010-12-05T11:46:00Z"/>
        </w:rPr>
      </w:pPr>
      <w:del w:id="306" w:author="Rodrigo Riquelme" w:date="2010-12-05T11:46:00Z">
        <w:r>
          <w:rPr>
            <w:noProof/>
            <w:lang w:eastAsia="es-CL"/>
            <w:rPrChange w:id="307">
              <w:rPr>
                <w:rFonts w:eastAsia="Times New Roman" w:cs="Times New Roman"/>
                <w:b/>
                <w:bCs/>
                <w:noProof/>
                <w:color w:val="000000"/>
                <w:sz w:val="18"/>
                <w:szCs w:val="18"/>
                <w:lang w:eastAsia="es-CL"/>
              </w:rPr>
            </w:rPrChange>
          </w:rPr>
          <w:drawing>
            <wp:inline distT="0" distB="0" distL="0" distR="0" wp14:anchorId="722DC525" wp14:editId="60F11E97">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308" w:author="Rodrigo Riquelme" w:date="2010-12-05T11:46:00Z"/>
          <w:b w:val="0"/>
          <w:sz w:val="28"/>
          <w:szCs w:val="24"/>
        </w:rPr>
      </w:pPr>
      <w:del w:id="309"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310" w:author="Rodrigo Riquelme" w:date="2010-12-05T11:46:00Z"/>
        </w:rPr>
      </w:pPr>
    </w:p>
    <w:p w:rsidR="004C78D3" w:rsidRDefault="00BB3459">
      <w:pPr>
        <w:suppressAutoHyphens w:val="0"/>
        <w:spacing w:before="0" w:after="0" w:line="240" w:lineRule="auto"/>
        <w:jc w:val="left"/>
        <w:rPr>
          <w:del w:id="311" w:author="Rodrigo Riquelme" w:date="2010-12-05T11:46:00Z"/>
          <w:rFonts w:eastAsia="Times New Roman" w:cs="Times New Roman"/>
          <w:b/>
          <w:sz w:val="28"/>
          <w:szCs w:val="24"/>
        </w:rPr>
      </w:pPr>
      <w:del w:id="312" w:author="Rodrigo Riquelme" w:date="2010-12-05T11:46:00Z">
        <w:r>
          <w:rPr>
            <w:noProof/>
            <w:lang w:eastAsia="es-CL"/>
            <w:rPrChange w:id="313">
              <w:rPr>
                <w:rFonts w:eastAsia="Times New Roman" w:cs="Times New Roman"/>
                <w:b/>
                <w:bCs/>
                <w:noProof/>
                <w:color w:val="000000"/>
                <w:sz w:val="18"/>
                <w:szCs w:val="18"/>
                <w:lang w:eastAsia="es-CL"/>
              </w:rPr>
            </w:rPrChange>
          </w:rPr>
          <w:drawing>
            <wp:inline distT="0" distB="0" distL="0" distR="0" wp14:anchorId="0AB503DD" wp14:editId="5D61F366">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314" w:author="Rodrigo Riquelme" w:date="2010-12-05T11:46:00Z"/>
        </w:rPr>
      </w:pPr>
    </w:p>
    <w:p w:rsidR="00C43BA3" w:rsidRDefault="00C43BA3" w:rsidP="00C43BA3">
      <w:pPr>
        <w:pStyle w:val="Epgrafe"/>
        <w:jc w:val="center"/>
        <w:rPr>
          <w:del w:id="315" w:author="Rodrigo Riquelme" w:date="2010-12-05T11:46:00Z"/>
          <w:b w:val="0"/>
          <w:sz w:val="28"/>
          <w:szCs w:val="24"/>
        </w:rPr>
      </w:pPr>
      <w:del w:id="316"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317" w:author="Rodrigo Riquelme" w:date="2010-12-05T11:46:00Z"/>
        </w:rPr>
      </w:pPr>
    </w:p>
    <w:p w:rsidR="000E1C37" w:rsidRDefault="000E1C37" w:rsidP="000E1C37">
      <w:pPr>
        <w:pStyle w:val="Subttulo"/>
        <w:outlineLvl w:val="1"/>
      </w:pPr>
      <w:bookmarkStart w:id="318" w:name="_Toc280545957"/>
      <w:r w:rsidRPr="000B5660">
        <w:t xml:space="preserve">4.5. Especificaciones </w:t>
      </w:r>
      <w:r w:rsidR="006B4E9A">
        <w:t xml:space="preserve">de desarrollo </w:t>
      </w:r>
      <w:r w:rsidR="000D6FD3">
        <w:t>B</w:t>
      </w:r>
      <w:r w:rsidRPr="000B5660">
        <w:t>ack</w:t>
      </w:r>
      <w:r w:rsidR="000D6FD3">
        <w:t xml:space="preserve"> O</w:t>
      </w:r>
      <w:r w:rsidRPr="000B5660">
        <w:t>ffice</w:t>
      </w:r>
      <w:bookmarkEnd w:id="318"/>
    </w:p>
    <w:p w:rsidR="00D9256C" w:rsidRPr="00770BE8" w:rsidRDefault="00D9256C" w:rsidP="00D9256C">
      <w:r w:rsidRPr="00770BE8">
        <w:t xml:space="preserve">El </w:t>
      </w:r>
      <w:proofErr w:type="spellStart"/>
      <w:r w:rsidRPr="00770BE8">
        <w:t>backoffice</w:t>
      </w:r>
      <w:proofErr w:type="spellEnd"/>
      <w:r w:rsidRPr="00770BE8">
        <w:t>, como en la mayoría de los CMS puede resumirse su funcionalidad al acrónimo CRUD (</w:t>
      </w:r>
      <w:proofErr w:type="spellStart"/>
      <w:r w:rsidRPr="00770BE8">
        <w:t>Create</w:t>
      </w:r>
      <w:proofErr w:type="spellEnd"/>
      <w:r w:rsidRPr="00770BE8">
        <w:t xml:space="preserve">, </w:t>
      </w:r>
      <w:proofErr w:type="spellStart"/>
      <w:r w:rsidRPr="00770BE8">
        <w:t>Read</w:t>
      </w:r>
      <w:proofErr w:type="spellEnd"/>
      <w:r w:rsidRPr="00770BE8">
        <w:t xml:space="preserve">, </w:t>
      </w:r>
      <w:proofErr w:type="spellStart"/>
      <w:r w:rsidRPr="00770BE8">
        <w:t>Update</w:t>
      </w:r>
      <w:proofErr w:type="spellEnd"/>
      <w:r w:rsidRPr="00770BE8">
        <w:t xml:space="preserve">, </w:t>
      </w:r>
      <w:proofErr w:type="spellStart"/>
      <w:r w:rsidRPr="00770BE8">
        <w:t>Delete</w:t>
      </w:r>
      <w:proofErr w:type="spellEnd"/>
      <w:r w:rsidRPr="00770BE8">
        <w:t xml:space="preserve">). </w:t>
      </w:r>
    </w:p>
    <w:p w:rsidR="00D9256C" w:rsidRPr="00770BE8" w:rsidRDefault="00D9256C" w:rsidP="00D9256C">
      <w:r w:rsidRPr="00770BE8">
        <w:t>En un CRUD web los formularios son componentes recurrentes</w:t>
      </w:r>
      <w:del w:id="319" w:author="Dahianna Vega Leiva" w:date="2010-12-22T12:37:00Z">
        <w:r w:rsidRPr="00770BE8" w:rsidDel="0070187F">
          <w:delText>,</w:delText>
        </w:r>
      </w:del>
      <w:r w:rsidRPr="00770BE8">
        <w:t xml:space="preserve"> y como actúan sobre un modelo de datos relacional</w:t>
      </w:r>
      <w:ins w:id="320" w:author="Dahianna Vega Leiva" w:date="2010-12-22T12:37:00Z">
        <w:r w:rsidR="0070187F">
          <w:t>. Lo</w:t>
        </w:r>
      </w:ins>
      <w:del w:id="321"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322" w:author="Dahianna Vega Leiva" w:date="2010-12-22T12:37:00Z">
        <w:r w:rsidR="0070187F">
          <w:t>,</w:t>
        </w:r>
      </w:ins>
      <w:r w:rsidRPr="00770BE8">
        <w:t xml:space="preserve"> lo más lógico es encapsular los elementos de formularios en clases</w:t>
      </w:r>
      <w:del w:id="323" w:author="Dahianna Vega Leiva" w:date="2010-12-22T12:37:00Z">
        <w:r w:rsidRPr="00770BE8" w:rsidDel="0070187F">
          <w:delText xml:space="preserve">, para </w:delText>
        </w:r>
      </w:del>
      <w:ins w:id="324"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25" w:author="Dahianna Vega Leiva" w:date="2010-12-22T12:37:00Z">
        <w:r w:rsidR="0070187F">
          <w:t>, en la cual</w:t>
        </w:r>
      </w:ins>
      <w:del w:id="326"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27" w:name="_Toc280545958"/>
      <w:r>
        <w:t xml:space="preserve">4.5.1. </w:t>
      </w:r>
      <w:r w:rsidR="002E5790" w:rsidRPr="00770BE8">
        <w:t>Configuración de Sitio</w:t>
      </w:r>
      <w:bookmarkEnd w:id="327"/>
    </w:p>
    <w:p w:rsidR="008C51BB" w:rsidRPr="00770BE8" w:rsidRDefault="00C43BA3" w:rsidP="00D9256C">
      <w:del w:id="328" w:author="Rodrigo Riquelme" w:date="2010-12-05T11:46:00Z">
        <w:r w:rsidRPr="00770BE8">
          <w:delText>También</w:delText>
        </w:r>
      </w:del>
      <w:ins w:id="329" w:author="Rodrigo Riquelme" w:date="2010-12-05T11:46:00Z">
        <w:del w:id="330" w:author="Dahianna Vega Leiva" w:date="2010-12-22T12:37:00Z">
          <w:r w:rsidR="008C51BB" w:rsidRPr="00770BE8" w:rsidDel="0070187F">
            <w:delText>Tambien</w:delText>
          </w:r>
        </w:del>
      </w:ins>
      <w:ins w:id="331" w:author="Dahianna Vega Leiva" w:date="2010-12-22T12:37:00Z">
        <w:r w:rsidR="0070187F" w:rsidRPr="00770BE8">
          <w:t>También</w:t>
        </w:r>
      </w:ins>
      <w:r w:rsidR="008C51BB" w:rsidRPr="00770BE8">
        <w:t xml:space="preserve"> se creará una clase </w:t>
      </w:r>
      <w:proofErr w:type="spellStart"/>
      <w:r w:rsidR="008C51BB" w:rsidRPr="00770BE8">
        <w:t>Settings</w:t>
      </w:r>
      <w:proofErr w:type="spellEnd"/>
      <w:r w:rsidR="008C51BB" w:rsidRPr="00770BE8">
        <w:t xml:space="preserve"> que maneje toda la configuración global del sitio</w:t>
      </w:r>
      <w:r w:rsidR="002E5790" w:rsidRPr="00770BE8">
        <w:t>, todos estos parámetros de configuración se guardarán en una sola tabla</w:t>
      </w:r>
      <w:del w:id="332" w:author="Dahianna Vega Leiva" w:date="2010-12-22T12:38:00Z">
        <w:r w:rsidR="002E5790" w:rsidRPr="00770BE8" w:rsidDel="0070187F">
          <w:delText>, al</w:delText>
        </w:r>
      </w:del>
      <w:ins w:id="333"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34"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35" w:author="Rodrigo Riquelme" w:date="2010-12-05T11:46:00Z"/>
        </w:rPr>
      </w:pPr>
    </w:p>
    <w:p w:rsidR="006D756E" w:rsidRDefault="006D756E" w:rsidP="006D756E"/>
    <w:p w:rsidR="006D756E" w:rsidRPr="00770BE8" w:rsidRDefault="00236077" w:rsidP="004C5C22">
      <w:pPr>
        <w:pStyle w:val="Subttulo"/>
        <w:outlineLvl w:val="2"/>
      </w:pPr>
      <w:bookmarkStart w:id="336" w:name="_Toc280545959"/>
      <w:r>
        <w:lastRenderedPageBreak/>
        <w:t>4.5.2</w:t>
      </w:r>
      <w:r w:rsidR="006D756E" w:rsidRPr="00770BE8">
        <w:t>. Componentes XML</w:t>
      </w:r>
      <w:bookmarkEnd w:id="336"/>
    </w:p>
    <w:p w:rsidR="002873B4" w:rsidRDefault="002873B4" w:rsidP="002873B4">
      <w:r w:rsidRPr="00770BE8">
        <w:t xml:space="preserve">Los </w:t>
      </w:r>
      <w:del w:id="337" w:author="Dahianna Vega Leiva" w:date="2010-12-22T12:38:00Z">
        <w:r w:rsidRPr="00770BE8" w:rsidDel="0070187F">
          <w:delText>components</w:delText>
        </w:r>
      </w:del>
      <w:ins w:id="338"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39" w:author="Dahianna Vega Leiva" w:date="2010-12-22T12:38:00Z">
        <w:r w:rsidR="0070187F">
          <w:t>. Para</w:t>
        </w:r>
      </w:ins>
      <w:del w:id="340" w:author="Dahianna Vega Leiva" w:date="2010-12-22T12:38:00Z">
        <w:r w:rsidRPr="00770BE8" w:rsidDel="0070187F">
          <w:delText xml:space="preserve"> para</w:delText>
        </w:r>
      </w:del>
      <w:r w:rsidRPr="00770BE8">
        <w:t xml:space="preserve"> este caso se especifica el </w:t>
      </w:r>
      <w:proofErr w:type="spellStart"/>
      <w:r w:rsidRPr="00770BE8">
        <w:t>type</w:t>
      </w:r>
      <w:proofErr w:type="spellEnd"/>
      <w:r w:rsidRPr="00770BE8">
        <w:t>=”</w:t>
      </w:r>
      <w:proofErr w:type="spellStart"/>
      <w:r w:rsidRPr="00770BE8">
        <w:t>table</w:t>
      </w:r>
      <w:proofErr w:type="spellEnd"/>
      <w:r w:rsidRPr="00770BE8">
        <w:t>”</w:t>
      </w:r>
      <w:r w:rsidR="000B2AA4" w:rsidRPr="00770BE8">
        <w:t xml:space="preserve"> </w:t>
      </w:r>
      <w:ins w:id="341" w:author="Dahianna Vega Leiva" w:date="2010-12-22T12:41:00Z">
        <w:r w:rsidR="0070187F">
          <w:t xml:space="preserve"> y </w:t>
        </w:r>
      </w:ins>
      <w:del w:id="342" w:author="Dahianna Vega Leiva" w:date="2010-12-22T12:41:00Z">
        <w:r w:rsidR="000B2AA4" w:rsidRPr="00770BE8" w:rsidDel="0070187F">
          <w:delText xml:space="preserve">en este caso también se especifica </w:delText>
        </w:r>
      </w:del>
      <w:r w:rsidR="000B2AA4" w:rsidRPr="00770BE8">
        <w:t xml:space="preserve">si los elementos tienen permisos de </w:t>
      </w:r>
      <w:proofErr w:type="spellStart"/>
      <w:r w:rsidR="000B2AA4" w:rsidRPr="00770BE8">
        <w:t>edit</w:t>
      </w:r>
      <w:proofErr w:type="spellEnd"/>
      <w:r w:rsidR="000B2AA4" w:rsidRPr="00770BE8">
        <w:t xml:space="preserve">, </w:t>
      </w:r>
      <w:proofErr w:type="spellStart"/>
      <w:r w:rsidR="000B2AA4" w:rsidRPr="00770BE8">
        <w:t>add</w:t>
      </w:r>
      <w:proofErr w:type="spellEnd"/>
      <w:r w:rsidR="000B2AA4" w:rsidRPr="00770BE8">
        <w:t xml:space="preserve"> y </w:t>
      </w:r>
      <w:proofErr w:type="spellStart"/>
      <w:r w:rsidR="000B2AA4" w:rsidRPr="00770BE8">
        <w:t>delete</w:t>
      </w:r>
      <w:proofErr w:type="spellEnd"/>
      <w:r w:rsidR="000B2AA4" w:rsidRPr="00770BE8">
        <w:t>.</w:t>
      </w:r>
    </w:p>
    <w:p w:rsidR="006974D9" w:rsidRDefault="006974D9" w:rsidP="006974D9">
      <w:pPr>
        <w:pStyle w:val="Epgrafe"/>
      </w:pPr>
      <w:r>
        <w:t xml:space="preserve">En este ejemplo tenemos un </w:t>
      </w:r>
      <w:proofErr w:type="spellStart"/>
      <w:r>
        <w:t>seccion</w:t>
      </w:r>
      <w:proofErr w:type="spellEnd"/>
      <w:r>
        <w:t xml:space="preserve"> Tipo “</w:t>
      </w:r>
      <w:proofErr w:type="spellStart"/>
      <w:r>
        <w:t>Table</w:t>
      </w:r>
      <w:proofErr w:type="spellEnd"/>
      <w:r>
        <w:t xml:space="preserve">” (clase </w:t>
      </w:r>
      <w:proofErr w:type="spellStart"/>
      <w:r>
        <w:t>namespace</w:t>
      </w:r>
      <w:proofErr w:type="spellEnd"/>
      <w:r>
        <w:t xml:space="preserve"> </w:t>
      </w:r>
      <w:proofErr w:type="spellStart"/>
      <w:r>
        <w:t>Admin</w:t>
      </w:r>
      <w:proofErr w:type="spellEnd"/>
      <w:r>
        <w:t xml:space="preserve">) que puede ser crear, editar y borrar objetos de la clase </w:t>
      </w:r>
      <w:proofErr w:type="spellStart"/>
      <w:r>
        <w:t>MMenu</w:t>
      </w:r>
      <w:proofErr w:type="spellEnd"/>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proofErr w:type="spellStart"/>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spellEnd"/>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w:t>
      </w:r>
      <w:proofErr w:type="gramStart"/>
      <w:r w:rsidRPr="00770BE8">
        <w:rPr>
          <w:rFonts w:ascii="Monospace" w:eastAsia="Times New Roman" w:hAnsi="Monospace" w:cs="Monospace"/>
          <w:i/>
          <w:iCs/>
          <w:color w:val="2A00FF"/>
          <w:sz w:val="20"/>
          <w:szCs w:val="20"/>
          <w:lang w:val="en-US" w:eastAsia="es-CL"/>
        </w:rPr>
        <w:t>?p</w:t>
      </w:r>
      <w:proofErr w:type="gramEnd"/>
      <w:r w:rsidRPr="00770BE8">
        <w:rPr>
          <w:rFonts w:ascii="Monospace" w:eastAsia="Times New Roman" w:hAnsi="Monospace" w:cs="Monospace"/>
          <w:i/>
          <w:iCs/>
          <w:color w:val="2A00FF"/>
          <w:sz w:val="20"/>
          <w:szCs w:val="20"/>
          <w:lang w:val="en-US" w:eastAsia="es-CL"/>
        </w:rPr>
        <w:t>=menu&amp;amp;parent_id={id}"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proofErr w:type="spellStart"/>
      <w:proofErr w:type="gramStart"/>
      <w:r w:rsidRPr="0064191E">
        <w:rPr>
          <w:rFonts w:ascii="Monospace" w:eastAsia="Times New Roman" w:hAnsi="Monospace" w:cs="Monospace"/>
          <w:color w:val="3F7F7F"/>
          <w:sz w:val="20"/>
          <w:szCs w:val="20"/>
          <w:lang w:eastAsia="es-CL"/>
        </w:rPr>
        <w:t>section</w:t>
      </w:r>
      <w:proofErr w:type="spellEnd"/>
      <w:proofErr w:type="gramEnd"/>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xml:space="preserve">, </w:t>
      </w:r>
      <w:proofErr w:type="spellStart"/>
      <w:r w:rsidR="007E0203">
        <w:t>type</w:t>
      </w:r>
      <w:proofErr w:type="spellEnd"/>
      <w:r w:rsidR="007E0203">
        <w:t xml:space="preserve"> representa a la clase del </w:t>
      </w:r>
      <w:proofErr w:type="spellStart"/>
      <w:r w:rsidR="007E0203">
        <w:t>package</w:t>
      </w:r>
      <w:proofErr w:type="spellEnd"/>
      <w:r w:rsidR="007E0203">
        <w:t xml:space="preserve"> </w:t>
      </w:r>
      <w:proofErr w:type="spellStart"/>
      <w:r w:rsidR="007E0203">
        <w:t>admin</w:t>
      </w:r>
      <w:proofErr w:type="spellEnd"/>
      <w:r w:rsidR="007E0203">
        <w:t xml:space="preserve"> y </w:t>
      </w:r>
      <w:proofErr w:type="spellStart"/>
      <w:r w:rsidR="007E0203">
        <w:t>Msettings</w:t>
      </w:r>
      <w:proofErr w:type="spellEnd"/>
      <w:r w:rsidR="007E0203">
        <w:t xml:space="preserve"> a la clase del </w:t>
      </w:r>
      <w:proofErr w:type="spellStart"/>
      <w:r w:rsidR="007E0203">
        <w:t>package</w:t>
      </w:r>
      <w:proofErr w:type="spellEnd"/>
      <w:r w:rsidR="007E0203">
        <w:t xml:space="preserve"> </w:t>
      </w:r>
      <w:proofErr w:type="spellStart"/>
      <w:r w:rsidR="007E0203">
        <w:t>Models</w:t>
      </w:r>
      <w:proofErr w:type="spellEnd"/>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proofErr w:type="spellStart"/>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spellEnd"/>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proofErr w:type="spellStart"/>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proofErr w:type="spell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proofErr w:type="spell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proofErr w:type="spell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MSettings</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17AF" w:rsidRDefault="00A91C37">
      <w:pPr>
        <w:suppressAutoHyphens w:val="0"/>
        <w:spacing w:before="0" w:after="0" w:line="240" w:lineRule="auto"/>
        <w:jc w:val="left"/>
        <w:rPr>
          <w:lang w:val="en-US"/>
        </w:rPr>
        <w:pPrChange w:id="343" w:author="Rodrigo Riquelme" w:date="2010-12-05T11:46:00Z">
          <w:pPr>
            <w:pStyle w:val="Subttulo"/>
          </w:pPr>
        </w:pPrChange>
      </w:pPr>
      <w:r>
        <w:rPr>
          <w:lang w:val="en-US"/>
        </w:rPr>
        <w:br w:type="page"/>
      </w:r>
      <w:moveFromRangeStart w:id="344" w:author="Rodrigo Riquelme" w:date="2010-12-05T11:46:00Z" w:name="move279312906"/>
      <w:moveFrom w:id="345" w:author="Rodrigo Riquelme" w:date="2010-12-05T11:46:00Z">
        <w:r w:rsidR="000E1C37" w:rsidRPr="00E06820">
          <w:rPr>
            <w:lang w:val="en-US"/>
          </w:rPr>
          <w:t>4.6. Especificaciones front office</w:t>
        </w:r>
      </w:moveFrom>
      <w:moveFromRangeEnd w:id="344"/>
    </w:p>
    <w:p w:rsidR="00CF0939" w:rsidRDefault="00075ADF" w:rsidP="00CF0939">
      <w:pPr>
        <w:pStyle w:val="Subttulo"/>
        <w:outlineLvl w:val="1"/>
      </w:pPr>
      <w:bookmarkStart w:id="346" w:name="_Toc280545960"/>
      <w:moveToRangeStart w:id="347" w:author="Rodrigo Riquelme" w:date="2010-12-05T11:46:00Z" w:name="move279312906"/>
      <w:moveTo w:id="348" w:author="Rodrigo Riquelme" w:date="2010-12-05T11:46:00Z">
        <w:r w:rsidRPr="00075ADF">
          <w:rPr>
            <w:rPrChange w:id="349" w:author="Rodrigo Riquelme" w:date="2010-12-05T11:46:00Z">
              <w:rPr>
                <w:lang w:val="en-US"/>
              </w:rPr>
            </w:rPrChange>
          </w:rPr>
          <w:lastRenderedPageBreak/>
          <w:t xml:space="preserve">4.6. Especificaciones </w:t>
        </w:r>
      </w:moveTo>
      <w:r w:rsidR="00CF0939">
        <w:t>F</w:t>
      </w:r>
      <w:moveTo w:id="350" w:author="Rodrigo Riquelme" w:date="2010-12-05T11:46:00Z">
        <w:r w:rsidRPr="00075ADF">
          <w:rPr>
            <w:rPrChange w:id="351" w:author="Rodrigo Riquelme" w:date="2010-12-05T11:46:00Z">
              <w:rPr>
                <w:lang w:val="en-US"/>
              </w:rPr>
            </w:rPrChange>
          </w:rPr>
          <w:t xml:space="preserve">ront </w:t>
        </w:r>
      </w:moveTo>
      <w:r w:rsidR="00CF0939">
        <w:t>O</w:t>
      </w:r>
      <w:moveTo w:id="352" w:author="Rodrigo Riquelme" w:date="2010-12-05T11:46:00Z">
        <w:r w:rsidRPr="00075ADF">
          <w:rPr>
            <w:rPrChange w:id="353" w:author="Rodrigo Riquelme" w:date="2010-12-05T11:46:00Z">
              <w:rPr>
                <w:lang w:val="en-US"/>
              </w:rPr>
            </w:rPrChange>
          </w:rPr>
          <w:t>ffice</w:t>
        </w:r>
      </w:moveTo>
      <w:bookmarkStart w:id="354" w:name="_Toc279302806"/>
      <w:bookmarkEnd w:id="346"/>
      <w:moveToRangeEnd w:id="347"/>
    </w:p>
    <w:p w:rsidR="0064191E" w:rsidRDefault="00CF0939" w:rsidP="00CF0939">
      <w:r>
        <w:t>En el Front</w:t>
      </w:r>
      <w:r w:rsidR="00C33F26">
        <w:t xml:space="preserve"> Office se</w:t>
      </w:r>
      <w:r w:rsidR="00812729">
        <w:t xml:space="preserve"> compone de </w:t>
      </w:r>
      <w:proofErr w:type="spellStart"/>
      <w:r w:rsidR="00812729">
        <w:t>templates</w:t>
      </w:r>
      <w:proofErr w:type="spellEnd"/>
      <w:r w:rsidR="00812729">
        <w:t xml:space="preserve">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commentRangeStart w:id="355"/>
      <w:r>
        <w:t xml:space="preserve">Todas las páginas del </w:t>
      </w:r>
      <w:proofErr w:type="spellStart"/>
      <w:r>
        <w:t>front</w:t>
      </w:r>
      <w:proofErr w:type="spellEnd"/>
      <w:r>
        <w:t xml:space="preserve"> office están basadas en un </w:t>
      </w:r>
      <w:proofErr w:type="spellStart"/>
      <w:r>
        <w:t>template</w:t>
      </w:r>
      <w:proofErr w:type="spellEnd"/>
      <w:r>
        <w:t xml:space="preserve"> común llamado index.html a no ser por parámetro llamado </w:t>
      </w:r>
      <w:proofErr w:type="spellStart"/>
      <w:r w:rsidRPr="0064191E">
        <w:rPr>
          <w:b/>
        </w:rPr>
        <w:t>tpl</w:t>
      </w:r>
      <w:proofErr w:type="spellEnd"/>
      <w:r>
        <w:t xml:space="preserve"> sea basado en otro </w:t>
      </w:r>
      <w:proofErr w:type="spellStart"/>
      <w:r>
        <w:t>template</w:t>
      </w:r>
      <w:proofErr w:type="spellEnd"/>
      <w:r>
        <w:t xml:space="preserve"> especificado en ese parámetro más la extensión .</w:t>
      </w:r>
      <w:proofErr w:type="spellStart"/>
      <w:r>
        <w:t>html</w:t>
      </w:r>
      <w:proofErr w:type="spellEnd"/>
      <w:r>
        <w:t xml:space="preserve">. Esto especificado en la clase Vista principal la cual es llamada </w:t>
      </w:r>
      <w:proofErr w:type="spellStart"/>
      <w:r w:rsidRPr="0064191E">
        <w:rPr>
          <w:b/>
        </w:rPr>
        <w:t>VPage</w:t>
      </w:r>
      <w:proofErr w:type="spellEnd"/>
      <w:r>
        <w:t>.</w:t>
      </w:r>
      <w:commentRangeEnd w:id="355"/>
      <w:r w:rsidR="0070187F">
        <w:rPr>
          <w:rStyle w:val="Refdecomentario"/>
          <w:rFonts w:eastAsia="Times New Roman" w:cs="Times New Roman"/>
          <w:szCs w:val="20"/>
          <w:lang w:eastAsia="en-US"/>
        </w:rPr>
        <w:commentReference w:id="355"/>
      </w:r>
    </w:p>
    <w:p w:rsidR="00C14D0C" w:rsidRDefault="00C14D0C" w:rsidP="00CF0939">
      <w:r>
        <w:t xml:space="preserve">Para la funcionalidad de </w:t>
      </w:r>
      <w:proofErr w:type="spellStart"/>
      <w:r>
        <w:t>templates</w:t>
      </w:r>
      <w:proofErr w:type="spellEnd"/>
      <w:r>
        <w:t xml:space="preserve"> y la de componentes </w:t>
      </w:r>
      <w:proofErr w:type="spellStart"/>
      <w:r>
        <w:t>xml</w:t>
      </w:r>
      <w:proofErr w:type="spellEnd"/>
      <w:r>
        <w:t xml:space="preserve"> se usa clase</w:t>
      </w:r>
      <w:r w:rsidR="008626F7">
        <w:t xml:space="preserve"> </w:t>
      </w:r>
      <w:r>
        <w:t xml:space="preserve">n </w:t>
      </w:r>
      <w:proofErr w:type="spellStart"/>
      <w:r w:rsidRPr="00C14D0C">
        <w:rPr>
          <w:b/>
        </w:rPr>
        <w:t>Template</w:t>
      </w:r>
      <w:proofErr w:type="spellEnd"/>
      <w:r>
        <w:t xml:space="preserve"> y </w:t>
      </w:r>
      <w:proofErr w:type="spellStart"/>
      <w:r w:rsidRPr="00C14D0C">
        <w:rPr>
          <w:b/>
        </w:rPr>
        <w:t>Component</w:t>
      </w:r>
      <w:proofErr w:type="spellEnd"/>
      <w:r>
        <w:t xml:space="preserve"> del </w:t>
      </w:r>
      <w:proofErr w:type="spellStart"/>
      <w:r>
        <w:t>namespace</w:t>
      </w:r>
      <w:proofErr w:type="spellEnd"/>
      <w:r>
        <w:t xml:space="preserve"> </w:t>
      </w:r>
      <w:r w:rsidRPr="00C14D0C">
        <w:rPr>
          <w:b/>
        </w:rPr>
        <w:t>lib</w:t>
      </w:r>
      <w:r>
        <w:t>.</w:t>
      </w:r>
    </w:p>
    <w:p w:rsidR="00C14D0C" w:rsidRDefault="00C14D0C" w:rsidP="00CF0939">
      <w:proofErr w:type="spellStart"/>
      <w:r>
        <w:t>VPage</w:t>
      </w:r>
      <w:proofErr w:type="spellEnd"/>
      <w:r>
        <w:t xml:space="preserve"> tiene un atributo llamado </w:t>
      </w:r>
      <w:proofErr w:type="spellStart"/>
      <w:r w:rsidRPr="00C14D0C">
        <w:rPr>
          <w:b/>
        </w:rPr>
        <w:t>tpl</w:t>
      </w:r>
      <w:proofErr w:type="spellEnd"/>
      <w:r>
        <w:t xml:space="preserve"> del tipo </w:t>
      </w:r>
      <w:proofErr w:type="spellStart"/>
      <w:r w:rsidRPr="00C14D0C">
        <w:rPr>
          <w:b/>
        </w:rPr>
        <w:t>Template</w:t>
      </w:r>
      <w:proofErr w:type="spellEnd"/>
      <w:r>
        <w:t>.</w:t>
      </w:r>
    </w:p>
    <w:p w:rsidR="00C14D0C" w:rsidRDefault="00C14D0C" w:rsidP="00CF0939">
      <w:proofErr w:type="spellStart"/>
      <w:r>
        <w:t>VPage</w:t>
      </w:r>
      <w:proofErr w:type="spellEnd"/>
      <w:r>
        <w:t xml:space="preserve"> retorna las variables de </w:t>
      </w:r>
      <w:proofErr w:type="spellStart"/>
      <w:r>
        <w:t>template</w:t>
      </w:r>
      <w:proofErr w:type="spellEnd"/>
      <w:r>
        <w:t>:</w:t>
      </w:r>
    </w:p>
    <w:p w:rsidR="00C14D0C" w:rsidRDefault="00C14D0C" w:rsidP="00CF0939">
      <w:proofErr w:type="spellStart"/>
      <w:r w:rsidRPr="00C14D0C">
        <w:rPr>
          <w:b/>
        </w:rPr>
        <w:t>VPage</w:t>
      </w:r>
      <w:proofErr w:type="spellEnd"/>
      <w:proofErr w:type="gramStart"/>
      <w:r w:rsidR="00293064">
        <w:rPr>
          <w:b/>
        </w:rPr>
        <w:t>::</w:t>
      </w:r>
      <w:proofErr w:type="spellStart"/>
      <w:r w:rsidRPr="00C14D0C">
        <w:rPr>
          <w:b/>
        </w:rPr>
        <w:t>t</w:t>
      </w:r>
      <w:r w:rsidR="00293064">
        <w:rPr>
          <w:b/>
        </w:rPr>
        <w:t>pl</w:t>
      </w:r>
      <w:proofErr w:type="spellEnd"/>
      <w:proofErr w:type="gramEnd"/>
      <w:r w:rsidR="00293064">
        <w:rPr>
          <w:b/>
        </w:rPr>
        <w:t>::</w:t>
      </w:r>
      <w:proofErr w:type="spellStart"/>
      <w:r w:rsidRPr="00C14D0C">
        <w:rPr>
          <w:b/>
        </w:rPr>
        <w:t>sitename</w:t>
      </w:r>
      <w:proofErr w:type="spellEnd"/>
      <w:r w:rsidRPr="00C14D0C">
        <w:rPr>
          <w:b/>
        </w:rPr>
        <w:t>:</w:t>
      </w:r>
      <w:r>
        <w:t xml:space="preserve"> Nombre del sitio según la configuración-</w:t>
      </w:r>
    </w:p>
    <w:p w:rsidR="00C14D0C" w:rsidRDefault="00C14D0C" w:rsidP="00CF0939">
      <w:proofErr w:type="spellStart"/>
      <w:r w:rsidRPr="00C14D0C">
        <w:rPr>
          <w:b/>
        </w:rPr>
        <w:t>VPage</w:t>
      </w:r>
      <w:proofErr w:type="spellEnd"/>
      <w:proofErr w:type="gramStart"/>
      <w:r w:rsidR="00293064">
        <w:rPr>
          <w:b/>
        </w:rPr>
        <w:t>::</w:t>
      </w:r>
      <w:proofErr w:type="spellStart"/>
      <w:r w:rsidRPr="00C14D0C">
        <w:rPr>
          <w:b/>
        </w:rPr>
        <w:t>tpl</w:t>
      </w:r>
      <w:proofErr w:type="spellEnd"/>
      <w:proofErr w:type="gramEnd"/>
      <w:r w:rsidR="00293064">
        <w:rPr>
          <w:b/>
        </w:rPr>
        <w:t>::</w:t>
      </w:r>
      <w:proofErr w:type="spellStart"/>
      <w:r w:rsidRPr="00C14D0C">
        <w:rPr>
          <w:b/>
        </w:rPr>
        <w:t>menu</w:t>
      </w:r>
      <w:proofErr w:type="spellEnd"/>
      <w:r w:rsidRPr="00C14D0C">
        <w:rPr>
          <w:b/>
        </w:rPr>
        <w:t>:</w:t>
      </w:r>
      <w:r>
        <w:t xml:space="preserve"> Menú de navegación.</w:t>
      </w:r>
    </w:p>
    <w:p w:rsidR="00C14D0C" w:rsidRPr="00C14D0C" w:rsidRDefault="00C14D0C" w:rsidP="00CF0939">
      <w:pPr>
        <w:rPr>
          <w:b/>
        </w:rPr>
      </w:pPr>
      <w:proofErr w:type="spellStart"/>
      <w:r w:rsidRPr="00C14D0C">
        <w:rPr>
          <w:b/>
        </w:rPr>
        <w:t>VPag</w:t>
      </w:r>
      <w:r w:rsidR="00293064">
        <w:rPr>
          <w:b/>
        </w:rPr>
        <w:t>e</w:t>
      </w:r>
      <w:proofErr w:type="spellEnd"/>
      <w:proofErr w:type="gramStart"/>
      <w:r w:rsidR="00293064">
        <w:rPr>
          <w:b/>
        </w:rPr>
        <w:t>::</w:t>
      </w:r>
      <w:proofErr w:type="spellStart"/>
      <w:r w:rsidRPr="00C14D0C">
        <w:rPr>
          <w:b/>
        </w:rPr>
        <w:t>tp</w:t>
      </w:r>
      <w:r w:rsidR="00293064">
        <w:rPr>
          <w:b/>
        </w:rPr>
        <w:t>l</w:t>
      </w:r>
      <w:proofErr w:type="spellEnd"/>
      <w:proofErr w:type="gramEnd"/>
      <w:r w:rsidR="00293064">
        <w:rPr>
          <w:b/>
        </w:rPr>
        <w:t>::</w:t>
      </w:r>
      <w:proofErr w:type="spellStart"/>
      <w:r w:rsidRPr="00C14D0C">
        <w:rPr>
          <w:b/>
        </w:rPr>
        <w:t>content</w:t>
      </w:r>
      <w:proofErr w:type="spellEnd"/>
      <w:r w:rsidRPr="00C14D0C">
        <w:rPr>
          <w:b/>
        </w:rPr>
        <w: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w:t>
      </w:r>
      <w:proofErr w:type="gramStart"/>
      <w:r>
        <w:t>::]</w:t>
      </w:r>
      <w:proofErr w:type="gramEnd"/>
      <w:r>
        <w:t xml:space="preserve"> son variables de </w:t>
      </w:r>
      <w:r w:rsidR="00E24134">
        <w:t>témplate</w:t>
      </w:r>
      <w:r>
        <w:t xml:space="preserve"> de </w:t>
      </w:r>
      <w:proofErr w:type="spellStart"/>
      <w:r w:rsidRPr="00293064">
        <w:rPr>
          <w:b/>
        </w:rPr>
        <w:t>VPage</w:t>
      </w:r>
      <w:proofErr w:type="spellEnd"/>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proofErr w:type="gramStart"/>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proofErr w:type="gramEnd"/>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html</w:t>
      </w:r>
      <w:proofErr w:type="spellEnd"/>
      <w:proofErr w:type="gramEnd"/>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xmlns</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xml:lang</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lang</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head</w:t>
      </w:r>
      <w:proofErr w:type="gramEnd"/>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title</w:t>
      </w:r>
      <w:proofErr w:type="gramEnd"/>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w:t>
      </w:r>
      <w:proofErr w:type="spellStart"/>
      <w:r w:rsidRPr="0064191E">
        <w:rPr>
          <w:rFonts w:ascii="Courier New" w:eastAsia="Times New Roman" w:hAnsi="Courier New" w:cs="Courier New"/>
          <w:color w:val="000000"/>
          <w:sz w:val="20"/>
          <w:szCs w:val="20"/>
          <w:lang w:val="en-US" w:eastAsia="es-CL"/>
        </w:rPr>
        <w:t>sitename</w:t>
      </w:r>
      <w:proofErr w:type="spellEnd"/>
      <w:r w:rsidRPr="0064191E">
        <w:rPr>
          <w:rFonts w:ascii="Courier New" w:eastAsia="Times New Roman" w:hAnsi="Courier New" w:cs="Courier New"/>
          <w:color w:val="000000"/>
          <w:sz w:val="20"/>
          <w:szCs w:val="20"/>
          <w:lang w:val="en-US" w:eastAsia="es-CL"/>
        </w:rPr>
        <w:t>:][:</w:t>
      </w:r>
      <w:proofErr w:type="spellStart"/>
      <w:r w:rsidRPr="0064191E">
        <w:rPr>
          <w:rFonts w:ascii="Courier New" w:eastAsia="Times New Roman" w:hAnsi="Courier New" w:cs="Courier New"/>
          <w:color w:val="000000"/>
          <w:sz w:val="20"/>
          <w:szCs w:val="20"/>
          <w:lang w:val="en-US" w:eastAsia="es-CL"/>
        </w:rPr>
        <w:t>titleheader</w:t>
      </w:r>
      <w:proofErr w:type="spellEnd"/>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meta</w:t>
      </w:r>
      <w:proofErr w:type="gramEnd"/>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w:t>
      </w:r>
      <w:proofErr w:type="spellStart"/>
      <w:r w:rsidRPr="0064191E">
        <w:rPr>
          <w:rFonts w:ascii="Courier New" w:eastAsia="Times New Roman" w:hAnsi="Courier New" w:cs="Courier New"/>
          <w:color w:val="7F007F"/>
          <w:sz w:val="20"/>
          <w:szCs w:val="20"/>
          <w:lang w:val="en-US" w:eastAsia="es-CL"/>
        </w:rPr>
        <w:t>equiv</w:t>
      </w:r>
      <w:proofErr w:type="spellEnd"/>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proofErr w:type="gramStart"/>
      <w:r w:rsidRPr="00C14D0C">
        <w:rPr>
          <w:rFonts w:ascii="Courier New" w:eastAsia="Times New Roman" w:hAnsi="Courier New" w:cs="Courier New"/>
          <w:color w:val="3F7F7F"/>
          <w:sz w:val="20"/>
          <w:szCs w:val="20"/>
          <w:lang w:val="en-US" w:eastAsia="es-CL"/>
        </w:rPr>
        <w:t>body</w:t>
      </w:r>
      <w:proofErr w:type="gramEnd"/>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w:t>
      </w:r>
      <w:proofErr w:type="spellStart"/>
      <w:r w:rsidR="0064191E" w:rsidRPr="00C14D0C">
        <w:rPr>
          <w:rFonts w:ascii="Courier New" w:eastAsia="Times New Roman" w:hAnsi="Courier New" w:cs="Courier New"/>
          <w:i/>
          <w:iCs/>
          <w:color w:val="2A00FF"/>
          <w:sz w:val="20"/>
          <w:szCs w:val="20"/>
          <w:lang w:val="en-US" w:eastAsia="es-CL"/>
        </w:rPr>
        <w:t>marco</w:t>
      </w:r>
      <w:proofErr w:type="spellEnd"/>
      <w:r w:rsidR="0064191E" w:rsidRPr="00C14D0C">
        <w:rPr>
          <w:rFonts w:ascii="Courier New" w:eastAsia="Times New Roman" w:hAnsi="Courier New" w:cs="Courier New"/>
          <w:i/>
          <w:iCs/>
          <w:color w:val="2A00FF"/>
          <w:sz w:val="20"/>
          <w:szCs w:val="20"/>
          <w:lang w:val="en-US" w:eastAsia="es-CL"/>
        </w:rPr>
        <w:t xml:space="preserve"> </w:t>
      </w:r>
      <w:proofErr w:type="spellStart"/>
      <w:r w:rsidR="0064191E" w:rsidRPr="00C14D0C">
        <w:rPr>
          <w:rFonts w:ascii="Courier New" w:eastAsia="Times New Roman" w:hAnsi="Courier New" w:cs="Courier New"/>
          <w:i/>
          <w:iCs/>
          <w:color w:val="2A00FF"/>
          <w:sz w:val="20"/>
          <w:szCs w:val="20"/>
          <w:lang w:val="en-US" w:eastAsia="es-CL"/>
        </w:rPr>
        <w:t>headerBg</w:t>
      </w:r>
      <w:proofErr w:type="spellEnd"/>
      <w:r w:rsidR="0064191E" w:rsidRPr="00C14D0C">
        <w:rPr>
          <w:rFonts w:ascii="Courier New" w:eastAsia="Times New Roman" w:hAnsi="Courier New" w:cs="Courier New"/>
          <w:i/>
          <w:iCs/>
          <w:color w:val="2A00FF"/>
          <w:sz w:val="20"/>
          <w:szCs w:val="20"/>
          <w:lang w:val="en-US" w:eastAsia="es-CL"/>
        </w:rPr>
        <w:t>"</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proofErr w:type="spellStart"/>
      <w:r w:rsidRPr="0064191E">
        <w:rPr>
          <w:rFonts w:ascii="Courier New" w:eastAsia="Times New Roman" w:hAnsi="Courier New" w:cs="Courier New"/>
          <w:color w:val="3F7F7F"/>
          <w:sz w:val="20"/>
          <w:szCs w:val="20"/>
          <w:lang w:val="en-US" w:eastAsia="es-CL"/>
        </w:rPr>
        <w:t>ul</w:t>
      </w:r>
      <w:proofErr w:type="spellEnd"/>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w:t>
      </w:r>
      <w:proofErr w:type="spellStart"/>
      <w:r w:rsidRPr="0064191E">
        <w:rPr>
          <w:rFonts w:ascii="Courier New" w:eastAsia="Times New Roman" w:hAnsi="Courier New" w:cs="Courier New"/>
          <w:i/>
          <w:iCs/>
          <w:color w:val="2A00FF"/>
          <w:sz w:val="20"/>
          <w:szCs w:val="20"/>
          <w:lang w:val="en-US" w:eastAsia="es-CL"/>
        </w:rPr>
        <w:t>nav</w:t>
      </w:r>
      <w:proofErr w:type="spellEnd"/>
      <w:r w:rsidRPr="0064191E">
        <w:rPr>
          <w:rFonts w:ascii="Courier New" w:eastAsia="Times New Roman" w:hAnsi="Courier New" w:cs="Courier New"/>
          <w:i/>
          <w:iCs/>
          <w:color w:val="2A00FF"/>
          <w:sz w:val="20"/>
          <w:szCs w:val="20"/>
          <w:lang w:val="en-US" w:eastAsia="es-CL"/>
        </w:rPr>
        <w:t>"</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w:t>
      </w:r>
      <w:proofErr w:type="gramStart"/>
      <w:r w:rsidRPr="00C14D0C">
        <w:rPr>
          <w:rFonts w:ascii="Courier New" w:eastAsia="Times New Roman" w:hAnsi="Courier New" w:cs="Courier New"/>
          <w:color w:val="000000"/>
          <w:sz w:val="20"/>
          <w:szCs w:val="20"/>
          <w:lang w:val="en-US" w:eastAsia="es-CL"/>
        </w:rPr>
        <w:t>:menu</w:t>
      </w:r>
      <w:proofErr w:type="gramEnd"/>
      <w:r w:rsidRPr="00C14D0C">
        <w:rPr>
          <w:rFonts w:ascii="Courier New" w:eastAsia="Times New Roman" w:hAnsi="Courier New" w:cs="Courier New"/>
          <w:color w:val="000000"/>
          <w:sz w:val="20"/>
          <w:szCs w:val="20"/>
          <w:lang w:val="en-US" w:eastAsia="es-CL"/>
        </w:rPr>
        <w: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proofErr w:type="spellStart"/>
      <w:r w:rsidRPr="008F248C">
        <w:rPr>
          <w:rFonts w:ascii="Courier New" w:eastAsia="Times New Roman" w:hAnsi="Courier New" w:cs="Courier New"/>
          <w:color w:val="3F7F7F"/>
          <w:sz w:val="20"/>
          <w:szCs w:val="20"/>
          <w:lang w:val="en-US" w:eastAsia="es-CL"/>
        </w:rPr>
        <w:t>ul</w:t>
      </w:r>
      <w:proofErr w:type="spellEnd"/>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w:t>
      </w:r>
      <w:proofErr w:type="gramStart"/>
      <w:r w:rsidRPr="008F248C">
        <w:rPr>
          <w:rFonts w:ascii="Courier New" w:eastAsia="Times New Roman" w:hAnsi="Courier New" w:cs="Courier New"/>
          <w:color w:val="000000"/>
          <w:sz w:val="20"/>
          <w:szCs w:val="20"/>
          <w:lang w:val="en-US" w:eastAsia="es-CL"/>
        </w:rPr>
        <w:t>:content</w:t>
      </w:r>
      <w:proofErr w:type="gramEnd"/>
      <w:r w:rsidRPr="008F248C">
        <w:rPr>
          <w:rFonts w:ascii="Courier New" w:eastAsia="Times New Roman" w:hAnsi="Courier New" w:cs="Courier New"/>
          <w:color w:val="000000"/>
          <w:sz w:val="20"/>
          <w:szCs w:val="20"/>
          <w:lang w:val="en-US" w:eastAsia="es-CL"/>
        </w:rPr>
        <w: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 xml:space="preserve">"footer </w:t>
      </w:r>
      <w:proofErr w:type="spellStart"/>
      <w:r w:rsidRPr="008F248C">
        <w:rPr>
          <w:rFonts w:ascii="Courier New" w:eastAsia="Times New Roman" w:hAnsi="Courier New" w:cs="Courier New"/>
          <w:i/>
          <w:iCs/>
          <w:color w:val="2A00FF"/>
          <w:sz w:val="20"/>
          <w:szCs w:val="20"/>
          <w:lang w:val="en-US" w:eastAsia="es-CL"/>
        </w:rPr>
        <w:t>oscuro</w:t>
      </w:r>
      <w:proofErr w:type="spellEnd"/>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w:t>
      </w:r>
      <w:proofErr w:type="spellStart"/>
      <w:r w:rsidRPr="0064191E">
        <w:rPr>
          <w:rFonts w:ascii="Courier New" w:eastAsia="Times New Roman" w:hAnsi="Courier New" w:cs="Courier New"/>
          <w:i/>
          <w:iCs/>
          <w:color w:val="2A00FF"/>
          <w:sz w:val="20"/>
          <w:szCs w:val="20"/>
          <w:lang w:val="en-US" w:eastAsia="es-CL"/>
        </w:rPr>
        <w:t>popup_body</w:t>
      </w:r>
      <w:proofErr w:type="spellEnd"/>
      <w:r w:rsidRPr="0064191E">
        <w:rPr>
          <w:rFonts w:ascii="Courier New" w:eastAsia="Times New Roman" w:hAnsi="Courier New" w:cs="Courier New"/>
          <w:i/>
          <w:iCs/>
          <w:color w:val="2A00FF"/>
          <w:sz w:val="20"/>
          <w:szCs w:val="20"/>
          <w:lang w:val="en-US" w:eastAsia="es-CL"/>
        </w:rPr>
        <w:t>"</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div</w:t>
      </w:r>
      <w:proofErr w:type="gramEnd"/>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body</w:t>
      </w:r>
      <w:proofErr w:type="spellEnd"/>
      <w:proofErr w:type="gramEnd"/>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html</w:t>
      </w:r>
      <w:proofErr w:type="spellEnd"/>
      <w:proofErr w:type="gramEnd"/>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del w:id="356" w:author="Dahianna Vega Leiva" w:date="2010-12-22T12:42:00Z">
        <w:r w:rsidDel="0070187F">
          <w:delText xml:space="preserve">Llamaremos </w:delText>
        </w:r>
      </w:del>
      <w:ins w:id="357" w:author="Dahianna Vega Leiva" w:date="2010-12-22T12:42:00Z">
        <w:r w:rsidR="0070187F">
          <w:t xml:space="preserve">Se llamará </w:t>
        </w:r>
      </w:ins>
      <w:r>
        <w:t xml:space="preserve">a este controlador </w:t>
      </w:r>
      <w:proofErr w:type="spellStart"/>
      <w:r w:rsidRPr="00293064">
        <w:rPr>
          <w:b/>
        </w:rPr>
        <w:t>CHome</w:t>
      </w:r>
      <w:proofErr w:type="spellEnd"/>
      <w:r>
        <w:t xml:space="preserve">, el cual llamará a un </w:t>
      </w:r>
      <w:r w:rsidR="00E24134">
        <w:t>témplate</w:t>
      </w:r>
      <w:r>
        <w:t xml:space="preserve"> llamado home y lo </w:t>
      </w:r>
      <w:r w:rsidR="00E24134">
        <w:t>pondrá</w:t>
      </w:r>
      <w:r>
        <w:t xml:space="preserve"> en la variable </w:t>
      </w:r>
      <w:proofErr w:type="spellStart"/>
      <w:r w:rsidRPr="00293064">
        <w:rPr>
          <w:b/>
        </w:rPr>
        <w:t>VPage</w:t>
      </w:r>
      <w:proofErr w:type="spellEnd"/>
      <w:proofErr w:type="gramStart"/>
      <w:r w:rsidRPr="00293064">
        <w:rPr>
          <w:b/>
        </w:rPr>
        <w:t>::</w:t>
      </w:r>
      <w:proofErr w:type="spellStart"/>
      <w:r w:rsidRPr="00293064">
        <w:rPr>
          <w:b/>
        </w:rPr>
        <w:t>tpl</w:t>
      </w:r>
      <w:proofErr w:type="spellEnd"/>
      <w:proofErr w:type="gramEnd"/>
      <w:r w:rsidRPr="00293064">
        <w:rPr>
          <w:b/>
        </w:rPr>
        <w:t>::</w:t>
      </w:r>
      <w:proofErr w:type="spellStart"/>
      <w:r w:rsidRPr="00293064">
        <w:rPr>
          <w:b/>
        </w:rPr>
        <w:t>content</w:t>
      </w:r>
      <w:proofErr w:type="spellEnd"/>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w:t>
      </w:r>
      <w:proofErr w:type="spellStart"/>
      <w:r w:rsidRPr="00293064">
        <w:rPr>
          <w:b/>
        </w:rPr>
        <w:t>content</w:t>
      </w:r>
      <w:proofErr w:type="spellEnd"/>
      <w:r w:rsidRPr="00293064">
        <w:rPr>
          <w:b/>
        </w:rPr>
        <w: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main_video</w:t>
      </w:r>
      <w:proofErr w:type="spellEnd"/>
      <w:r w:rsidRPr="003F33A5">
        <w:rPr>
          <w:rFonts w:ascii="Courier New" w:eastAsia="Times New Roman" w:hAnsi="Courier New" w:cs="Courier New"/>
          <w:color w:val="000000"/>
          <w:sz w:val="20"/>
          <w:szCs w:val="20"/>
          <w:lang w:val="en-US"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spellStart"/>
      <w:r>
        <w:rPr>
          <w:rFonts w:ascii="Courier New" w:eastAsia="Times New Roman" w:hAnsi="Courier New" w:cs="Courier New"/>
          <w:color w:val="3F7F7F"/>
          <w:sz w:val="20"/>
          <w:szCs w:val="20"/>
          <w:lang w:eastAsia="es-CL"/>
        </w:rPr>
        <w:t>ul</w:t>
      </w:r>
      <w:proofErr w:type="spellEnd"/>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class</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proofErr w:type="spellStart"/>
      <w:r>
        <w:rPr>
          <w:rFonts w:ascii="Courier New" w:eastAsia="Times New Roman" w:hAnsi="Courier New" w:cs="Courier New"/>
          <w:i/>
          <w:iCs/>
          <w:color w:val="2A00FF"/>
          <w:sz w:val="20"/>
          <w:szCs w:val="20"/>
          <w:lang w:eastAsia="es-CL"/>
        </w:rPr>
        <w:t>losmas</w:t>
      </w:r>
      <w:proofErr w:type="spellEnd"/>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li</w:t>
      </w:r>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href</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li</w:t>
      </w:r>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href</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ul</w:t>
      </w:r>
      <w:proofErr w:type="spellEnd"/>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w:t>
      </w:r>
      <w:proofErr w:type="spellStart"/>
      <w:r w:rsidRPr="003F33A5">
        <w:rPr>
          <w:rFonts w:ascii="Courier New" w:eastAsia="Times New Roman" w:hAnsi="Courier New" w:cs="Courier New"/>
          <w:i/>
          <w:iCs/>
          <w:color w:val="2A00FF"/>
          <w:sz w:val="20"/>
          <w:szCs w:val="20"/>
          <w:lang w:val="en-US" w:eastAsia="es-CL"/>
        </w:rPr>
        <w:t>contelosmas</w:t>
      </w:r>
      <w:proofErr w:type="spellEnd"/>
      <w:r w:rsidRPr="003F33A5">
        <w:rPr>
          <w:rFonts w:ascii="Courier New" w:eastAsia="Times New Roman" w:hAnsi="Courier New" w:cs="Courier New"/>
          <w:i/>
          <w:iCs/>
          <w:color w:val="2A00FF"/>
          <w:sz w:val="20"/>
          <w:szCs w:val="20"/>
          <w:lang w:val="en-US" w:eastAsia="es-CL"/>
        </w:rPr>
        <w: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latest_videos</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mostviewed_videos</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 xml:space="preserve">"span-24 </w:t>
      </w:r>
      <w:proofErr w:type="spellStart"/>
      <w:r w:rsidRPr="003F33A5">
        <w:rPr>
          <w:rFonts w:ascii="Courier New" w:eastAsia="Times New Roman" w:hAnsi="Courier New" w:cs="Courier New"/>
          <w:i/>
          <w:iCs/>
          <w:color w:val="2A00FF"/>
          <w:sz w:val="20"/>
          <w:szCs w:val="20"/>
          <w:lang w:val="en-US" w:eastAsia="es-CL"/>
        </w:rPr>
        <w:t>boxTv</w:t>
      </w:r>
      <w:proofErr w:type="spellEnd"/>
      <w:r w:rsidRPr="003F33A5">
        <w:rPr>
          <w:rFonts w:ascii="Courier New" w:eastAsia="Times New Roman" w:hAnsi="Courier New" w:cs="Courier New"/>
          <w:i/>
          <w:iCs/>
          <w:color w:val="2A00FF"/>
          <w:sz w:val="20"/>
          <w:szCs w:val="20"/>
          <w:lang w:val="en-US" w:eastAsia="es-CL"/>
        </w:rPr>
        <w:t xml:space="preserve">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w:t>
      </w:r>
      <w:proofErr w:type="spellStart"/>
      <w:proofErr w:type="gramStart"/>
      <w:r w:rsidRPr="008F248C">
        <w:rPr>
          <w:rFonts w:ascii="Courier New" w:eastAsia="Times New Roman" w:hAnsi="Courier New" w:cs="Courier New"/>
          <w:color w:val="000000"/>
          <w:sz w:val="20"/>
          <w:szCs w:val="20"/>
          <w:lang w:eastAsia="es-CL"/>
        </w:rPr>
        <w:t>boxcanal</w:t>
      </w:r>
      <w:proofErr w:type="spellEnd"/>
      <w:proofErr w:type="gramEnd"/>
      <w:r w:rsidRPr="008F248C">
        <w:rPr>
          <w:rFonts w:ascii="Courier New" w:eastAsia="Times New Roman" w:hAnsi="Courier New" w:cs="Courier New"/>
          <w:color w:val="000000"/>
          <w:sz w:val="20"/>
          <w:szCs w:val="20"/>
          <w:lang w:eastAsia="es-CL"/>
        </w:rPr>
        <w: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encerrados entre corchetes [</w:t>
      </w:r>
      <w:proofErr w:type="gramStart"/>
      <w:r w:rsidR="008F248C">
        <w:rPr>
          <w:lang w:eastAsia="es-CL"/>
        </w:rPr>
        <w:t>::]</w:t>
      </w:r>
      <w:proofErr w:type="gramEnd"/>
      <w:r w:rsidR="008F248C">
        <w:rPr>
          <w:lang w:eastAsia="es-CL"/>
        </w:rPr>
        <w:t xml:space="preserve"> </w:t>
      </w:r>
      <w:r>
        <w:rPr>
          <w:lang w:eastAsia="es-CL"/>
        </w:rPr>
        <w:t>estos son.</w:t>
      </w:r>
    </w:p>
    <w:p w:rsidR="003F33A5" w:rsidRPr="003F33A5" w:rsidRDefault="008F248C" w:rsidP="003F33A5">
      <w:pPr>
        <w:rPr>
          <w:lang w:val="en-US" w:eastAsia="es-CL"/>
        </w:rPr>
      </w:pPr>
      <w:proofErr w:type="gramStart"/>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roofErr w:type="gramEnd"/>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del w:id="358" w:author="Dahianna Vega Leiva" w:date="2010-12-22T12:42:00Z">
        <w:r w:rsidRPr="003F33A5" w:rsidDel="0070187F">
          <w:rPr>
            <w:lang w:eastAsia="es-CL"/>
          </w:rPr>
          <w:delText>que</w:delText>
        </w:r>
      </w:del>
      <w:ins w:id="359"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60" w:author="Dahianna Vega Leiva" w:date="2010-12-22T12:42:00Z">
        <w:r w:rsidDel="0070187F">
          <w:rPr>
            <w:lang w:eastAsia="es-CL"/>
          </w:rPr>
          <w:delText xml:space="preserve">mostraremos </w:delText>
        </w:r>
      </w:del>
      <w:ins w:id="361"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62" w:author="Dahianna Vega Leiva" w:date="2010-12-22T12:42:00Z">
        <w:r w:rsidR="0070187F">
          <w:rPr>
            <w:lang w:eastAsia="es-CL"/>
          </w:rPr>
          <w:t>,</w:t>
        </w:r>
      </w:ins>
      <w:r>
        <w:rPr>
          <w:lang w:eastAsia="es-CL"/>
        </w:rPr>
        <w:t xml:space="preserve"> en el cual se asocia el Modelo </w:t>
      </w:r>
      <w:proofErr w:type="spellStart"/>
      <w:r w:rsidRPr="008F248C">
        <w:rPr>
          <w:b/>
          <w:lang w:eastAsia="es-CL"/>
        </w:rPr>
        <w:t>MFeaturedVideos</w:t>
      </w:r>
      <w:proofErr w:type="spellEnd"/>
      <w:r>
        <w:rPr>
          <w:lang w:eastAsia="es-CL"/>
        </w:rPr>
        <w:t xml:space="preserve"> con la Vista </w:t>
      </w:r>
      <w:proofErr w:type="spellStart"/>
      <w:r w:rsidRPr="008F248C">
        <w:rPr>
          <w:b/>
          <w:lang w:eastAsia="es-CL"/>
        </w:rPr>
        <w:t>VVideo</w:t>
      </w:r>
      <w:proofErr w:type="spellEnd"/>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proofErr w:type="spellStart"/>
      <w:r w:rsidRPr="008F248C">
        <w:rPr>
          <w:b/>
          <w:lang w:eastAsia="es-CL"/>
        </w:rPr>
        <w:t>MFeaturedVideos</w:t>
      </w:r>
      <w:proofErr w:type="spellEnd"/>
      <w:r>
        <w:rPr>
          <w:lang w:eastAsia="es-CL"/>
        </w:rPr>
        <w:t xml:space="preserve">, el parámetro </w:t>
      </w:r>
      <w:r w:rsidRPr="008F248C">
        <w:rPr>
          <w:b/>
          <w:lang w:eastAsia="es-CL"/>
        </w:rPr>
        <w:t>%</w:t>
      </w:r>
      <w:proofErr w:type="spellStart"/>
      <w:r w:rsidRPr="008F248C">
        <w:rPr>
          <w:b/>
          <w:lang w:eastAsia="es-CL"/>
        </w:rPr>
        <w:t>start</w:t>
      </w:r>
      <w:proofErr w:type="spellEnd"/>
      <w:r>
        <w:rPr>
          <w:lang w:eastAsia="es-CL"/>
        </w:rPr>
        <w:t xml:space="preserve"> indicará </w:t>
      </w:r>
      <w:del w:id="363" w:author="Dahianna Vega Leiva" w:date="2010-12-22T12:43:00Z">
        <w:r w:rsidDel="0070187F">
          <w:rPr>
            <w:lang w:eastAsia="es-CL"/>
          </w:rPr>
          <w:delText>cual</w:delText>
        </w:r>
      </w:del>
      <w:ins w:id="364"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w:t>
      </w:r>
      <w:proofErr w:type="spellStart"/>
      <w:r>
        <w:rPr>
          <w:lang w:eastAsia="es-CL"/>
        </w:rPr>
        <w:t>RecordSet</w:t>
      </w:r>
      <w:proofErr w:type="spellEnd"/>
      <w:r>
        <w:rPr>
          <w:lang w:eastAsia="es-CL"/>
        </w:rPr>
        <w:t xml:space="preserve"> es procesado por </w:t>
      </w:r>
      <w:proofErr w:type="spellStart"/>
      <w:r w:rsidRPr="008F248C">
        <w:rPr>
          <w:b/>
          <w:lang w:eastAsia="es-CL"/>
        </w:rPr>
        <w:t>VVideo</w:t>
      </w:r>
      <w:proofErr w:type="spellEnd"/>
      <w:r>
        <w:rPr>
          <w:lang w:eastAsia="es-CL"/>
        </w:rPr>
        <w:t xml:space="preserve"> y envía la salida al </w:t>
      </w:r>
      <w:proofErr w:type="spellStart"/>
      <w:r>
        <w:rPr>
          <w:lang w:eastAsia="es-CL"/>
        </w:rPr>
        <w:t>template</w:t>
      </w:r>
      <w:proofErr w:type="spellEnd"/>
      <w:r>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proofErr w:type="gramEnd"/>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w:t>
      </w:r>
      <w:proofErr w:type="spellStart"/>
      <w:r w:rsidRPr="003F33A5">
        <w:rPr>
          <w:rFonts w:ascii="Courier New" w:eastAsia="Times New Roman" w:hAnsi="Courier New" w:cs="Courier New"/>
          <w:i/>
          <w:iCs/>
          <w:color w:val="2A00FF"/>
          <w:sz w:val="20"/>
          <w:szCs w:val="20"/>
          <w:lang w:val="en-US" w:eastAsia="es-CL"/>
        </w:rPr>
        <w:t>MFeaturedVideos</w:t>
      </w:r>
      <w:proofErr w:type="spellEnd"/>
      <w:r w:rsidRPr="003F33A5">
        <w:rPr>
          <w:rFonts w:ascii="Courier New" w:eastAsia="Times New Roman" w:hAnsi="Courier New" w:cs="Courier New"/>
          <w:i/>
          <w:iCs/>
          <w:color w:val="2A00FF"/>
          <w:sz w:val="20"/>
          <w:szCs w:val="20"/>
          <w:lang w:val="en-US" w:eastAsia="es-CL"/>
        </w:rPr>
        <w: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proofErr w:type="spellStart"/>
      <w:r w:rsidRPr="003F33A5">
        <w:rPr>
          <w:rFonts w:ascii="Courier New" w:eastAsia="Times New Roman" w:hAnsi="Courier New" w:cs="Courier New"/>
          <w:color w:val="7F007F"/>
          <w:sz w:val="20"/>
          <w:szCs w:val="20"/>
          <w:lang w:val="en-US" w:eastAsia="es-CL"/>
        </w:rPr>
        <w:t>dir</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proofErr w:type="spellStart"/>
      <w:r w:rsidRPr="003F33A5">
        <w:rPr>
          <w:rFonts w:ascii="Courier New" w:eastAsia="Times New Roman" w:hAnsi="Courier New" w:cs="Courier New"/>
          <w:color w:val="000000"/>
          <w:sz w:val="20"/>
          <w:szCs w:val="20"/>
          <w:lang w:val="en-US" w:eastAsia="es-CL"/>
        </w:rPr>
        <w:t>orden</w:t>
      </w:r>
      <w:proofErr w:type="spellEnd"/>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start</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w:t>
      </w:r>
      <w:proofErr w:type="spellStart"/>
      <w:r w:rsidRPr="003F33A5">
        <w:rPr>
          <w:rFonts w:ascii="Courier New" w:eastAsia="Times New Roman" w:hAnsi="Courier New" w:cs="Courier New"/>
          <w:i/>
          <w:iCs/>
          <w:color w:val="2A00FF"/>
          <w:sz w:val="20"/>
          <w:szCs w:val="20"/>
          <w:lang w:val="en-US" w:eastAsia="es-CL"/>
        </w:rPr>
        <w:t>VVideo</w:t>
      </w:r>
      <w:proofErr w:type="spellEnd"/>
      <w:r w:rsidRPr="003F33A5">
        <w:rPr>
          <w:rFonts w:ascii="Courier New" w:eastAsia="Times New Roman" w:hAnsi="Courier New" w:cs="Courier New"/>
          <w:i/>
          <w:iCs/>
          <w:color w:val="2A00FF"/>
          <w:sz w:val="20"/>
          <w:szCs w:val="20"/>
          <w:lang w:val="en-US" w:eastAsia="es-CL"/>
        </w:rPr>
        <w: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proofErr w:type="gramStart"/>
      <w:r w:rsidRPr="003F33A5">
        <w:rPr>
          <w:rFonts w:ascii="Courier New" w:eastAsia="Times New Roman" w:hAnsi="Courier New" w:cs="Courier New"/>
          <w:color w:val="3F7F7F"/>
          <w:sz w:val="20"/>
          <w:szCs w:val="20"/>
          <w:lang w:val="en-US" w:eastAsia="es-CL"/>
        </w:rPr>
        <w:t>tplfile</w:t>
      </w:r>
      <w:proofErr w:type="spellEnd"/>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tplfile</w:t>
      </w:r>
      <w:proofErr w:type="spellEnd"/>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show_comments</w:t>
      </w:r>
      <w:proofErr w:type="spell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show_comments</w:t>
      </w:r>
      <w:proofErr w:type="spellEnd"/>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view</w:t>
      </w:r>
      <w:proofErr w:type="spellEnd"/>
      <w:proofErr w:type="gramEnd"/>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component</w:t>
      </w:r>
      <w:proofErr w:type="spellEnd"/>
      <w:proofErr w:type="gramEnd"/>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w:t>
      </w:r>
      <w:proofErr w:type="spellStart"/>
      <w:r>
        <w:t>templates</w:t>
      </w:r>
      <w:proofErr w:type="spellEnd"/>
      <w:r>
        <w:t xml:space="preserve">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65" w:name="_Toc280545961"/>
      <w:commentRangeStart w:id="366"/>
      <w:r w:rsidRPr="00B14044">
        <w:t xml:space="preserve">4.7. </w:t>
      </w:r>
      <w:bookmarkEnd w:id="354"/>
      <w:r w:rsidR="008F248C">
        <w:t>Maquetas F</w:t>
      </w:r>
      <w:r w:rsidR="0064191E">
        <w:t>uncionales</w:t>
      </w:r>
      <w:r w:rsidR="008F248C">
        <w:t xml:space="preserve"> Back Office.</w:t>
      </w:r>
      <w:bookmarkEnd w:id="365"/>
      <w:commentRangeEnd w:id="366"/>
      <w:r w:rsidR="0070187F">
        <w:rPr>
          <w:rStyle w:val="Refdecomentario"/>
          <w:b w:val="0"/>
          <w:szCs w:val="20"/>
          <w:lang w:eastAsia="en-US"/>
        </w:rPr>
        <w:commentReference w:id="366"/>
      </w:r>
    </w:p>
    <w:p w:rsidR="008F248C" w:rsidRDefault="0037386A" w:rsidP="008F248C">
      <w:pPr>
        <w:keepNext/>
        <w:jc w:val="center"/>
      </w:pPr>
      <w:r>
        <w:rPr>
          <w:noProof/>
          <w:lang w:eastAsia="es-CL"/>
        </w:rPr>
        <w:drawing>
          <wp:inline distT="0" distB="0" distL="0" distR="0" wp14:anchorId="231B7B38" wp14:editId="7052DAE6">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67" w:name="_Toc280463978"/>
      <w:r>
        <w:t xml:space="preserve">Ilustración </w:t>
      </w:r>
      <w:r w:rsidR="00F231A4">
        <w:fldChar w:fldCharType="begin"/>
      </w:r>
      <w:r w:rsidR="00F231A4">
        <w:instrText xml:space="preserve"> SEQ Ilustración \* ARABIC </w:instrText>
      </w:r>
      <w:r w:rsidR="00F231A4">
        <w:fldChar w:fldCharType="separate"/>
      </w:r>
      <w:r w:rsidR="00134FCB">
        <w:rPr>
          <w:noProof/>
        </w:rPr>
        <w:t>38</w:t>
      </w:r>
      <w:r w:rsidR="00F231A4">
        <w:rPr>
          <w:noProof/>
        </w:rPr>
        <w:fldChar w:fldCharType="end"/>
      </w:r>
      <w:r>
        <w:t xml:space="preserve"> - Ingreso al Back Office</w:t>
      </w:r>
      <w:bookmarkEnd w:id="367"/>
    </w:p>
    <w:p w:rsidR="008F248C" w:rsidRDefault="008F248C" w:rsidP="00CF0939"/>
    <w:p w:rsidR="008F248C" w:rsidRDefault="008F248C" w:rsidP="00CF0939"/>
    <w:p w:rsidR="008F248C" w:rsidRDefault="0037386A" w:rsidP="008F248C">
      <w:pPr>
        <w:keepNext/>
        <w:jc w:val="center"/>
      </w:pPr>
      <w:r>
        <w:rPr>
          <w:noProof/>
          <w:lang w:eastAsia="es-CL"/>
        </w:rPr>
        <w:lastRenderedPageBreak/>
        <w:drawing>
          <wp:inline distT="0" distB="0" distL="0" distR="0" wp14:anchorId="35A4954D" wp14:editId="06008C9C">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68" w:name="_Toc280463979"/>
      <w:r>
        <w:t xml:space="preserve">Ilustración </w:t>
      </w:r>
      <w:r w:rsidR="00F231A4">
        <w:fldChar w:fldCharType="begin"/>
      </w:r>
      <w:r w:rsidR="00F231A4">
        <w:instrText xml:space="preserve"> SEQ Ilustración \* ARABIC </w:instrText>
      </w:r>
      <w:r w:rsidR="00F231A4">
        <w:fldChar w:fldCharType="separate"/>
      </w:r>
      <w:r w:rsidR="00134FCB">
        <w:rPr>
          <w:noProof/>
        </w:rPr>
        <w:t>39</w:t>
      </w:r>
      <w:r w:rsidR="00F231A4">
        <w:rPr>
          <w:noProof/>
        </w:rPr>
        <w:fldChar w:fldCharType="end"/>
      </w:r>
      <w:r>
        <w:t xml:space="preserve"> - Menú Principal</w:t>
      </w:r>
      <w:bookmarkEnd w:id="368"/>
    </w:p>
    <w:p w:rsidR="008F248C" w:rsidRDefault="0037386A" w:rsidP="008F248C">
      <w:pPr>
        <w:keepNext/>
        <w:jc w:val="center"/>
      </w:pPr>
      <w:r>
        <w:rPr>
          <w:noProof/>
          <w:lang w:eastAsia="es-CL"/>
        </w:rPr>
        <w:lastRenderedPageBreak/>
        <w:drawing>
          <wp:inline distT="0" distB="0" distL="0" distR="0" wp14:anchorId="5E1EE3C8" wp14:editId="621568D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69" w:name="_Toc280463980"/>
      <w:r>
        <w:t xml:space="preserve">Ilustración </w:t>
      </w:r>
      <w:r w:rsidR="00F231A4">
        <w:fldChar w:fldCharType="begin"/>
      </w:r>
      <w:r w:rsidR="00F231A4">
        <w:instrText xml:space="preserve"> SEQ Ilustración \* ARABIC </w:instrText>
      </w:r>
      <w:r w:rsidR="00F231A4">
        <w:fldChar w:fldCharType="separate"/>
      </w:r>
      <w:r w:rsidR="00134FCB">
        <w:rPr>
          <w:noProof/>
        </w:rPr>
        <w:t>40</w:t>
      </w:r>
      <w:r w:rsidR="00F231A4">
        <w:rPr>
          <w:noProof/>
        </w:rPr>
        <w:fldChar w:fldCharType="end"/>
      </w:r>
      <w:r>
        <w:t xml:space="preserve"> - Configuración del Servidor</w:t>
      </w:r>
      <w:bookmarkEnd w:id="369"/>
    </w:p>
    <w:p w:rsidR="00CF0939" w:rsidRDefault="00CF0939" w:rsidP="00CF0939"/>
    <w:p w:rsidR="008F248C" w:rsidRDefault="0037386A" w:rsidP="008F248C">
      <w:pPr>
        <w:keepNext/>
        <w:jc w:val="center"/>
      </w:pPr>
      <w:r>
        <w:rPr>
          <w:noProof/>
          <w:lang w:eastAsia="es-CL"/>
        </w:rPr>
        <w:lastRenderedPageBreak/>
        <w:drawing>
          <wp:inline distT="0" distB="0" distL="0" distR="0" wp14:anchorId="6A62E8C0" wp14:editId="6F87EAE2">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lastRenderedPageBreak/>
        <w:drawing>
          <wp:inline distT="0" distB="0" distL="0" distR="0" wp14:anchorId="4C4AD7D6" wp14:editId="6E4710C5">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70" w:name="_Toc280463981"/>
      <w:r>
        <w:t xml:space="preserve">Ilustración </w:t>
      </w:r>
      <w:r w:rsidR="00F231A4">
        <w:fldChar w:fldCharType="begin"/>
      </w:r>
      <w:r w:rsidR="00F231A4">
        <w:instrText xml:space="preserve"> SEQ I</w:instrText>
      </w:r>
      <w:r w:rsidR="00F231A4">
        <w:instrText xml:space="preserve">lustración \* ARABIC </w:instrText>
      </w:r>
      <w:r w:rsidR="00F231A4">
        <w:fldChar w:fldCharType="separate"/>
      </w:r>
      <w:r w:rsidR="00134FCB">
        <w:rPr>
          <w:noProof/>
        </w:rPr>
        <w:t>41</w:t>
      </w:r>
      <w:r w:rsidR="00F231A4">
        <w:rPr>
          <w:noProof/>
        </w:rPr>
        <w:fldChar w:fldCharType="end"/>
      </w:r>
      <w:del w:id="371" w:author="copesa" w:date="2010-12-22T14:03:00Z">
        <w:r w:rsidR="00D30F0A" w:rsidDel="00885C91">
          <w:delText>2</w:delText>
        </w:r>
      </w:del>
      <w:r>
        <w:t xml:space="preserve"> - Contenido Páginas</w:t>
      </w:r>
      <w:bookmarkEnd w:id="370"/>
    </w:p>
    <w:p w:rsidR="00CF0939" w:rsidRDefault="00CF0939" w:rsidP="00CF0939"/>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14:anchorId="375B4237" wp14:editId="4307FA24">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72" w:name="_Toc280463982"/>
      <w:r>
        <w:t xml:space="preserve">Ilustración </w:t>
      </w:r>
      <w:r w:rsidR="00F231A4">
        <w:fldChar w:fldCharType="begin"/>
      </w:r>
      <w:r w:rsidR="00F231A4">
        <w:instrText xml:space="preserve"> SEQ Ilustración \* ARABIC </w:instrText>
      </w:r>
      <w:r w:rsidR="00F231A4">
        <w:fldChar w:fldCharType="separate"/>
      </w:r>
      <w:r w:rsidR="00134FCB">
        <w:rPr>
          <w:noProof/>
        </w:rPr>
        <w:t>42</w:t>
      </w:r>
      <w:r w:rsidR="00F231A4">
        <w:rPr>
          <w:noProof/>
        </w:rPr>
        <w:fldChar w:fldCharType="end"/>
      </w:r>
      <w:r>
        <w:t xml:space="preserve"> - Videos</w:t>
      </w:r>
      <w:bookmarkEnd w:id="372"/>
    </w:p>
    <w:p w:rsidR="00CF0939" w:rsidRDefault="00CF0939" w:rsidP="00CF0939"/>
    <w:p w:rsidR="008F248C" w:rsidRDefault="0037386A" w:rsidP="008F248C">
      <w:pPr>
        <w:keepNext/>
        <w:jc w:val="center"/>
      </w:pPr>
      <w:r>
        <w:rPr>
          <w:noProof/>
          <w:lang w:eastAsia="es-CL"/>
        </w:rPr>
        <w:lastRenderedPageBreak/>
        <w:drawing>
          <wp:inline distT="0" distB="0" distL="0" distR="0" wp14:anchorId="24141FD4" wp14:editId="3315DF4F">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73" w:name="_Toc280463983"/>
      <w:r>
        <w:t xml:space="preserve">Ilustración </w:t>
      </w:r>
      <w:r w:rsidR="00F231A4">
        <w:fldChar w:fldCharType="begin"/>
      </w:r>
      <w:r w:rsidR="00F231A4">
        <w:instrText xml:space="preserve"> SEQ Ilustración \* ARABIC </w:instrText>
      </w:r>
      <w:r w:rsidR="00F231A4">
        <w:fldChar w:fldCharType="separate"/>
      </w:r>
      <w:r w:rsidR="00134FCB">
        <w:rPr>
          <w:noProof/>
        </w:rPr>
        <w:t>43</w:t>
      </w:r>
      <w:r w:rsidR="00F231A4">
        <w:rPr>
          <w:noProof/>
        </w:rPr>
        <w:fldChar w:fldCharType="end"/>
      </w:r>
      <w:r>
        <w:t xml:space="preserve"> - Tipos de Videos</w:t>
      </w:r>
      <w:bookmarkEnd w:id="373"/>
    </w:p>
    <w:p w:rsidR="00CF0939" w:rsidRDefault="00CF0939" w:rsidP="00CF0939"/>
    <w:p w:rsidR="008F248C" w:rsidRDefault="0037386A" w:rsidP="008F248C">
      <w:pPr>
        <w:keepNext/>
        <w:jc w:val="center"/>
      </w:pPr>
      <w:r>
        <w:rPr>
          <w:noProof/>
          <w:lang w:eastAsia="es-CL"/>
        </w:rPr>
        <w:lastRenderedPageBreak/>
        <w:drawing>
          <wp:inline distT="0" distB="0" distL="0" distR="0" wp14:anchorId="6924A4A0" wp14:editId="3DCC808A">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74" w:name="_Toc280463984"/>
      <w:r w:rsidRPr="001175CC">
        <w:t xml:space="preserve">Ilustración </w:t>
      </w:r>
      <w:r w:rsidR="00075ADF">
        <w:fldChar w:fldCharType="begin"/>
      </w:r>
      <w:r w:rsidRPr="001175CC">
        <w:instrText xml:space="preserve"> SEQ Ilustración \* ARABIC </w:instrText>
      </w:r>
      <w:r w:rsidR="00075ADF">
        <w:fldChar w:fldCharType="separate"/>
      </w:r>
      <w:r w:rsidR="00134FCB">
        <w:rPr>
          <w:noProof/>
        </w:rPr>
        <w:t>44</w:t>
      </w:r>
      <w:r w:rsidR="00075ADF">
        <w:fldChar w:fldCharType="end"/>
      </w:r>
      <w:r w:rsidRPr="001175CC">
        <w:t xml:space="preserve"> - Miniaturas</w:t>
      </w:r>
      <w:bookmarkEnd w:id="374"/>
    </w:p>
    <w:p w:rsidR="00CF0939" w:rsidRPr="001175CC" w:rsidRDefault="00CF0939" w:rsidP="00CF0939">
      <w:pPr>
        <w:pStyle w:val="Subttulo"/>
        <w:outlineLvl w:val="1"/>
        <w:rPr>
          <w:del w:id="375" w:author="Rodrigo Riquelme" w:date="2010-12-05T11:46:00Z"/>
        </w:rPr>
      </w:pPr>
    </w:p>
    <w:p w:rsidR="00C43BA3" w:rsidRPr="001175CC" w:rsidRDefault="00C43BA3" w:rsidP="0031339F">
      <w:pPr>
        <w:pStyle w:val="Subttulo"/>
        <w:outlineLvl w:val="1"/>
        <w:rPr>
          <w:del w:id="376" w:author="Rodrigo Riquelme" w:date="2010-12-05T11:46:00Z"/>
        </w:rPr>
      </w:pPr>
    </w:p>
    <w:p w:rsidR="00C43BA3" w:rsidRPr="001175CC" w:rsidRDefault="00C43BA3" w:rsidP="0031339F">
      <w:pPr>
        <w:pStyle w:val="Subttulo"/>
        <w:outlineLvl w:val="1"/>
        <w:rPr>
          <w:del w:id="377" w:author="Rodrigo Riquelme" w:date="2010-12-05T11:46:00Z"/>
        </w:rPr>
      </w:pPr>
    </w:p>
    <w:p w:rsidR="00C43BA3" w:rsidRPr="001175CC" w:rsidRDefault="00C43BA3" w:rsidP="0031339F">
      <w:pPr>
        <w:pStyle w:val="Subttulo"/>
        <w:outlineLvl w:val="1"/>
        <w:rPr>
          <w:del w:id="378" w:author="Rodrigo Riquelme" w:date="2010-12-05T11:46:00Z"/>
        </w:rPr>
      </w:pPr>
    </w:p>
    <w:p w:rsidR="00C43BA3" w:rsidRPr="001175CC" w:rsidRDefault="00C43BA3" w:rsidP="0031339F">
      <w:pPr>
        <w:pStyle w:val="Subttulo"/>
        <w:outlineLvl w:val="1"/>
        <w:rPr>
          <w:del w:id="379" w:author="Rodrigo Riquelme" w:date="2010-12-05T11:46:00Z"/>
        </w:rPr>
      </w:pPr>
    </w:p>
    <w:p w:rsidR="00C43BA3" w:rsidRPr="001175CC" w:rsidRDefault="00C43BA3" w:rsidP="0031339F">
      <w:pPr>
        <w:pStyle w:val="Subttulo"/>
        <w:outlineLvl w:val="1"/>
        <w:rPr>
          <w:del w:id="380" w:author="Rodrigo Riquelme" w:date="2010-12-05T11:46:00Z"/>
        </w:rPr>
      </w:pPr>
    </w:p>
    <w:p w:rsidR="00C43BA3" w:rsidRPr="001175CC" w:rsidRDefault="00C43BA3" w:rsidP="0031339F">
      <w:pPr>
        <w:pStyle w:val="Subttulo"/>
        <w:outlineLvl w:val="1"/>
        <w:rPr>
          <w:del w:id="381" w:author="Rodrigo Riquelme" w:date="2010-12-05T11:46:00Z"/>
        </w:rPr>
      </w:pPr>
    </w:p>
    <w:p w:rsidR="00C43BA3" w:rsidRPr="001175CC" w:rsidRDefault="00C43BA3" w:rsidP="0031339F">
      <w:pPr>
        <w:pStyle w:val="Subttulo"/>
        <w:outlineLvl w:val="1"/>
        <w:rPr>
          <w:del w:id="382" w:author="Rodrigo Riquelme" w:date="2010-12-05T11:46:00Z"/>
        </w:rPr>
      </w:pPr>
    </w:p>
    <w:p w:rsidR="00C43BA3" w:rsidRPr="001175CC" w:rsidRDefault="00C43BA3" w:rsidP="0031339F">
      <w:pPr>
        <w:pStyle w:val="Subttulo"/>
        <w:outlineLvl w:val="1"/>
        <w:rPr>
          <w:del w:id="383" w:author="Rodrigo Riquelme" w:date="2010-12-05T11:46:00Z"/>
        </w:rPr>
      </w:pPr>
    </w:p>
    <w:p w:rsidR="00C43BA3" w:rsidRPr="001175CC" w:rsidRDefault="00C43BA3" w:rsidP="0031339F">
      <w:pPr>
        <w:pStyle w:val="Subttulo"/>
        <w:outlineLvl w:val="1"/>
        <w:rPr>
          <w:del w:id="384" w:author="Rodrigo Riquelme" w:date="2010-12-05T11:46:00Z"/>
        </w:rPr>
      </w:pPr>
    </w:p>
    <w:p w:rsidR="00C43BA3" w:rsidRPr="001175CC" w:rsidRDefault="00C43BA3" w:rsidP="0031339F">
      <w:pPr>
        <w:pStyle w:val="Subttulo"/>
        <w:outlineLvl w:val="1"/>
        <w:rPr>
          <w:del w:id="385" w:author="Rodrigo Riquelme" w:date="2010-12-05T11:46:00Z"/>
        </w:rPr>
      </w:pPr>
    </w:p>
    <w:p w:rsidR="00C43BA3" w:rsidRPr="001175CC" w:rsidRDefault="00C43BA3" w:rsidP="0031339F">
      <w:pPr>
        <w:pStyle w:val="Subttulo"/>
        <w:outlineLvl w:val="1"/>
        <w:rPr>
          <w:del w:id="386" w:author="Rodrigo Riquelme" w:date="2010-12-05T11:46:00Z"/>
        </w:rPr>
      </w:pPr>
    </w:p>
    <w:p w:rsidR="00C43BA3" w:rsidRPr="001175CC" w:rsidRDefault="00C43BA3" w:rsidP="0031339F">
      <w:pPr>
        <w:pStyle w:val="Subttulo"/>
        <w:outlineLvl w:val="1"/>
        <w:rPr>
          <w:del w:id="387" w:author="Rodrigo Riquelme" w:date="2010-12-05T11:46:00Z"/>
        </w:rPr>
      </w:pPr>
    </w:p>
    <w:p w:rsidR="00C43BA3" w:rsidRPr="001175CC" w:rsidRDefault="00C43BA3" w:rsidP="0031339F">
      <w:pPr>
        <w:pStyle w:val="Subttulo"/>
        <w:outlineLvl w:val="1"/>
        <w:rPr>
          <w:del w:id="388" w:author="Rodrigo Riquelme" w:date="2010-12-05T11:46:00Z"/>
        </w:rPr>
      </w:pPr>
    </w:p>
    <w:p w:rsidR="00E42D27" w:rsidRPr="001175CC" w:rsidRDefault="0031339F" w:rsidP="0031339F">
      <w:pPr>
        <w:pStyle w:val="Subttulo"/>
        <w:outlineLvl w:val="1"/>
        <w:rPr>
          <w:del w:id="389" w:author="Rodrigo Riquelme" w:date="2010-12-05T11:46:00Z"/>
        </w:rPr>
      </w:pPr>
      <w:del w:id="390"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BB3459" w:rsidP="0031339F">
      <w:pPr>
        <w:rPr>
          <w:del w:id="391" w:author="Rodrigo Riquelme" w:date="2010-12-05T11:46:00Z"/>
        </w:rPr>
      </w:pPr>
      <w:del w:id="392" w:author="Rodrigo Riquelme" w:date="2010-12-05T11:46:00Z">
        <w:r>
          <w:rPr>
            <w:noProof/>
            <w:lang w:eastAsia="es-CL"/>
            <w:rPrChange w:id="393">
              <w:rPr>
                <w:rFonts w:eastAsia="Times New Roman" w:cs="Times New Roman"/>
                <w:b/>
                <w:noProof/>
                <w:sz w:val="28"/>
                <w:szCs w:val="24"/>
                <w:lang w:eastAsia="es-CL"/>
              </w:rPr>
            </w:rPrChange>
          </w:rPr>
          <w:drawing>
            <wp:inline distT="0" distB="0" distL="0" distR="0" wp14:anchorId="2A4EA6A4" wp14:editId="265BA8B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394" w:author="Rodrigo Riquelme" w:date="2010-12-05T11:46:00Z"/>
        </w:rPr>
      </w:pPr>
      <w:del w:id="395" w:author="Rodrigo Riquelme" w:date="2010-12-05T11:46:00Z">
        <w:r w:rsidRPr="001175CC">
          <w:delText>Ilustración 38 – Login Uma-CMS</w:delText>
        </w:r>
      </w:del>
    </w:p>
    <w:p w:rsidR="0031339F" w:rsidRPr="001175CC" w:rsidRDefault="00BB3459" w:rsidP="0031339F">
      <w:pPr>
        <w:rPr>
          <w:del w:id="396" w:author="Rodrigo Riquelme" w:date="2010-12-05T11:46:00Z"/>
        </w:rPr>
      </w:pPr>
      <w:del w:id="397" w:author="Rodrigo Riquelme" w:date="2010-12-05T11:46:00Z">
        <w:r>
          <w:rPr>
            <w:noProof/>
            <w:lang w:eastAsia="es-CL"/>
            <w:rPrChange w:id="398">
              <w:rPr>
                <w:rFonts w:eastAsia="Times New Roman" w:cs="Times New Roman"/>
                <w:b/>
                <w:noProof/>
                <w:sz w:val="28"/>
                <w:szCs w:val="24"/>
                <w:lang w:eastAsia="es-CL"/>
              </w:rPr>
            </w:rPrChange>
          </w:rPr>
          <w:drawing>
            <wp:inline distT="0" distB="0" distL="0" distR="0" wp14:anchorId="113767A9" wp14:editId="15908847">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399" w:author="Rodrigo Riquelme" w:date="2010-12-05T11:46:00Z"/>
        </w:rPr>
      </w:pPr>
      <w:del w:id="400" w:author="Rodrigo Riquelme" w:date="2010-12-05T11:46:00Z">
        <w:r w:rsidRPr="001175CC">
          <w:delText>Ilustración 39 – Menú principal Uma-CMS</w:delText>
        </w:r>
      </w:del>
    </w:p>
    <w:p w:rsidR="0031339F" w:rsidRPr="001175CC" w:rsidRDefault="00BB3459" w:rsidP="0031339F">
      <w:pPr>
        <w:rPr>
          <w:del w:id="401" w:author="Rodrigo Riquelme" w:date="2010-12-05T11:46:00Z"/>
        </w:rPr>
      </w:pPr>
      <w:del w:id="402" w:author="Rodrigo Riquelme" w:date="2010-12-05T11:46:00Z">
        <w:r>
          <w:rPr>
            <w:noProof/>
            <w:lang w:eastAsia="es-CL"/>
            <w:rPrChange w:id="403">
              <w:rPr>
                <w:rFonts w:eastAsia="Times New Roman" w:cs="Times New Roman"/>
                <w:b/>
                <w:noProof/>
                <w:sz w:val="28"/>
                <w:szCs w:val="24"/>
                <w:lang w:eastAsia="es-CL"/>
              </w:rPr>
            </w:rPrChange>
          </w:rPr>
          <w:drawing>
            <wp:inline distT="0" distB="0" distL="0" distR="0" wp14:anchorId="2A4D8A16" wp14:editId="7BB7497A">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04" w:author="Rodrigo Riquelme" w:date="2010-12-05T11:46:00Z"/>
        </w:rPr>
      </w:pPr>
      <w:del w:id="405" w:author="Rodrigo Riquelme" w:date="2010-12-05T11:46:00Z">
        <w:r w:rsidRPr="001175CC">
          <w:delText>Ilustración 40 – Pantalla configuración del sistema</w:delText>
        </w:r>
      </w:del>
    </w:p>
    <w:p w:rsidR="0031339F" w:rsidRPr="001175CC" w:rsidRDefault="0031339F" w:rsidP="0031339F">
      <w:pPr>
        <w:rPr>
          <w:del w:id="406" w:author="Rodrigo Riquelme" w:date="2010-12-05T11:46:00Z"/>
        </w:rPr>
      </w:pPr>
    </w:p>
    <w:p w:rsidR="0031339F" w:rsidRPr="001175CC" w:rsidRDefault="00BB3459" w:rsidP="0031339F">
      <w:pPr>
        <w:rPr>
          <w:del w:id="407" w:author="Rodrigo Riquelme" w:date="2010-12-05T11:46:00Z"/>
        </w:rPr>
      </w:pPr>
      <w:del w:id="408" w:author="Rodrigo Riquelme" w:date="2010-12-05T11:46:00Z">
        <w:r>
          <w:rPr>
            <w:noProof/>
            <w:lang w:eastAsia="es-CL"/>
            <w:rPrChange w:id="409">
              <w:rPr>
                <w:rFonts w:eastAsia="Times New Roman" w:cs="Times New Roman"/>
                <w:b/>
                <w:noProof/>
                <w:sz w:val="28"/>
                <w:szCs w:val="24"/>
                <w:lang w:eastAsia="es-CL"/>
              </w:rPr>
            </w:rPrChange>
          </w:rPr>
          <w:drawing>
            <wp:inline distT="0" distB="0" distL="0" distR="0" wp14:anchorId="4C879F72" wp14:editId="09FCA931">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10" w:author="Rodrigo Riquelme" w:date="2010-12-05T11:46:00Z"/>
        </w:rPr>
      </w:pPr>
      <w:del w:id="411" w:author="Rodrigo Riquelme" w:date="2010-12-05T11:46:00Z">
        <w:r w:rsidRPr="001175CC">
          <w:delText>Ilustración 41 – Pantalla Configuración del Sitio</w:delText>
        </w:r>
      </w:del>
    </w:p>
    <w:p w:rsidR="0031339F" w:rsidRPr="001175CC" w:rsidRDefault="00BB3459" w:rsidP="0031339F">
      <w:pPr>
        <w:rPr>
          <w:del w:id="412" w:author="Rodrigo Riquelme" w:date="2010-12-05T11:46:00Z"/>
        </w:rPr>
      </w:pPr>
      <w:del w:id="413" w:author="Rodrigo Riquelme" w:date="2010-12-05T11:46:00Z">
        <w:r>
          <w:rPr>
            <w:noProof/>
            <w:lang w:eastAsia="es-CL"/>
            <w:rPrChange w:id="414">
              <w:rPr>
                <w:rFonts w:eastAsia="Times New Roman" w:cs="Times New Roman"/>
                <w:b/>
                <w:noProof/>
                <w:sz w:val="28"/>
                <w:szCs w:val="24"/>
                <w:lang w:eastAsia="es-CL"/>
              </w:rPr>
            </w:rPrChange>
          </w:rPr>
          <w:drawing>
            <wp:inline distT="0" distB="0" distL="0" distR="0" wp14:anchorId="51F4311D" wp14:editId="200D1781">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15" w:author="Rodrigo Riquelme" w:date="2010-12-05T11:46:00Z"/>
        </w:rPr>
      </w:pPr>
      <w:del w:id="416" w:author="Rodrigo Riquelme" w:date="2010-12-05T11:46:00Z">
        <w:r w:rsidRPr="001175CC">
          <w:delText>Ilustración 42 – Pantalla contenido Menú</w:delText>
        </w:r>
      </w:del>
    </w:p>
    <w:p w:rsidR="0031339F" w:rsidRPr="001175CC" w:rsidRDefault="0031339F" w:rsidP="0031339F">
      <w:pPr>
        <w:rPr>
          <w:del w:id="417" w:author="Rodrigo Riquelme" w:date="2010-12-05T11:46:00Z"/>
        </w:rPr>
      </w:pPr>
    </w:p>
    <w:p w:rsidR="0031339F" w:rsidRPr="001175CC" w:rsidRDefault="00BB3459" w:rsidP="0031339F">
      <w:pPr>
        <w:rPr>
          <w:del w:id="418" w:author="Rodrigo Riquelme" w:date="2010-12-05T11:46:00Z"/>
        </w:rPr>
      </w:pPr>
      <w:del w:id="419" w:author="Rodrigo Riquelme" w:date="2010-12-05T11:46:00Z">
        <w:r>
          <w:rPr>
            <w:noProof/>
            <w:lang w:eastAsia="es-CL"/>
            <w:rPrChange w:id="420">
              <w:rPr>
                <w:rFonts w:eastAsia="Times New Roman" w:cs="Times New Roman"/>
                <w:b/>
                <w:noProof/>
                <w:sz w:val="28"/>
                <w:szCs w:val="24"/>
                <w:lang w:eastAsia="es-CL"/>
              </w:rPr>
            </w:rPrChange>
          </w:rPr>
          <w:drawing>
            <wp:inline distT="0" distB="0" distL="0" distR="0" wp14:anchorId="18CF08C2" wp14:editId="598FAA5B">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21" w:author="Rodrigo Riquelme" w:date="2010-12-05T11:46:00Z"/>
        </w:rPr>
      </w:pPr>
      <w:del w:id="422" w:author="Rodrigo Riquelme" w:date="2010-12-05T11:46:00Z">
        <w:r w:rsidRPr="001175CC">
          <w:delText>Ilustración 43 –Pantalla contenido paginas</w:delText>
        </w:r>
      </w:del>
    </w:p>
    <w:p w:rsidR="00C43BA3" w:rsidRPr="001175CC" w:rsidRDefault="00C43BA3" w:rsidP="0031339F">
      <w:pPr>
        <w:rPr>
          <w:del w:id="423" w:author="Rodrigo Riquelme" w:date="2010-12-05T11:46:00Z"/>
        </w:rPr>
      </w:pPr>
    </w:p>
    <w:p w:rsidR="0031339F" w:rsidRPr="001175CC" w:rsidRDefault="0031339F" w:rsidP="0031339F">
      <w:pPr>
        <w:rPr>
          <w:del w:id="424" w:author="Rodrigo Riquelme" w:date="2010-12-05T11:46:00Z"/>
        </w:rPr>
      </w:pPr>
    </w:p>
    <w:p w:rsidR="0031339F" w:rsidRPr="001175CC" w:rsidRDefault="00BB3459" w:rsidP="0031339F">
      <w:pPr>
        <w:rPr>
          <w:del w:id="425" w:author="Rodrigo Riquelme" w:date="2010-12-05T11:46:00Z"/>
        </w:rPr>
      </w:pPr>
      <w:del w:id="426" w:author="Rodrigo Riquelme" w:date="2010-12-05T11:46:00Z">
        <w:r>
          <w:rPr>
            <w:noProof/>
            <w:lang w:eastAsia="es-CL"/>
            <w:rPrChange w:id="427">
              <w:rPr>
                <w:rFonts w:eastAsia="Times New Roman" w:cs="Times New Roman"/>
                <w:b/>
                <w:noProof/>
                <w:sz w:val="28"/>
                <w:szCs w:val="24"/>
                <w:lang w:eastAsia="es-CL"/>
              </w:rPr>
            </w:rPrChange>
          </w:rPr>
          <w:drawing>
            <wp:inline distT="0" distB="0" distL="0" distR="0" wp14:anchorId="675D8DDC" wp14:editId="0B18297C">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28" w:author="Rodrigo Riquelme" w:date="2010-12-05T11:46:00Z"/>
        </w:rPr>
      </w:pPr>
      <w:del w:id="429" w:author="Rodrigo Riquelme" w:date="2010-12-05T11:46:00Z">
        <w:r w:rsidRPr="001175CC">
          <w:delText>Ilustración 44 – Pantalla Videos opción Videos</w:delText>
        </w:r>
      </w:del>
    </w:p>
    <w:p w:rsidR="0031339F" w:rsidRPr="001175CC" w:rsidRDefault="00BB3459" w:rsidP="0031339F">
      <w:pPr>
        <w:rPr>
          <w:del w:id="430" w:author="Rodrigo Riquelme" w:date="2010-12-05T11:46:00Z"/>
        </w:rPr>
      </w:pPr>
      <w:del w:id="431" w:author="Rodrigo Riquelme" w:date="2010-12-05T11:46:00Z">
        <w:r>
          <w:rPr>
            <w:noProof/>
            <w:lang w:eastAsia="es-CL"/>
            <w:rPrChange w:id="432">
              <w:rPr>
                <w:rFonts w:eastAsia="Times New Roman" w:cs="Times New Roman"/>
                <w:b/>
                <w:noProof/>
                <w:sz w:val="28"/>
                <w:szCs w:val="24"/>
                <w:lang w:eastAsia="es-CL"/>
              </w:rPr>
            </w:rPrChange>
          </w:rPr>
          <w:drawing>
            <wp:inline distT="0" distB="0" distL="0" distR="0" wp14:anchorId="7AC27A2F" wp14:editId="11D6472D">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433" w:author="Rodrigo Riquelme" w:date="2010-12-05T11:46:00Z"/>
        </w:rPr>
      </w:pPr>
      <w:del w:id="434" w:author="Rodrigo Riquelme" w:date="2010-12-05T11:46:00Z">
        <w:r w:rsidRPr="001175CC">
          <w:delText>Ilustración 45 –Pantalla video Opción Tipo Videos</w:delText>
        </w:r>
      </w:del>
    </w:p>
    <w:p w:rsidR="0031339F" w:rsidRPr="001175CC" w:rsidRDefault="00BB3459" w:rsidP="0031339F">
      <w:pPr>
        <w:rPr>
          <w:del w:id="435" w:author="Rodrigo Riquelme" w:date="2010-12-05T11:46:00Z"/>
        </w:rPr>
      </w:pPr>
      <w:del w:id="436" w:author="Rodrigo Riquelme" w:date="2010-12-05T11:46:00Z">
        <w:r>
          <w:rPr>
            <w:noProof/>
            <w:lang w:eastAsia="es-CL"/>
            <w:rPrChange w:id="437">
              <w:rPr>
                <w:rFonts w:eastAsia="Times New Roman" w:cs="Times New Roman"/>
                <w:b/>
                <w:noProof/>
                <w:sz w:val="28"/>
                <w:szCs w:val="24"/>
                <w:lang w:eastAsia="es-CL"/>
              </w:rPr>
            </w:rPrChange>
          </w:rPr>
          <w:drawing>
            <wp:inline distT="0" distB="0" distL="0" distR="0" wp14:anchorId="4DF7DEE9" wp14:editId="392F7559">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38" w:author="Rodrigo Riquelme" w:date="2010-12-05T11:46:00Z"/>
        </w:rPr>
      </w:pPr>
      <w:del w:id="439" w:author="Rodrigo Riquelme" w:date="2010-12-05T11:46:00Z">
        <w:r w:rsidRPr="001175CC">
          <w:delText>Ilustración 46 – Pantalla Videos Opción categorías</w:delText>
        </w:r>
      </w:del>
    </w:p>
    <w:p w:rsidR="0031339F" w:rsidRPr="001175CC" w:rsidRDefault="0031339F" w:rsidP="0031339F">
      <w:pPr>
        <w:rPr>
          <w:del w:id="440" w:author="Rodrigo Riquelme" w:date="2010-12-05T11:46:00Z"/>
        </w:rPr>
      </w:pPr>
    </w:p>
    <w:p w:rsidR="0031339F" w:rsidRPr="001175CC" w:rsidRDefault="00BB3459" w:rsidP="0031339F">
      <w:pPr>
        <w:rPr>
          <w:del w:id="441" w:author="Rodrigo Riquelme" w:date="2010-12-05T11:46:00Z"/>
        </w:rPr>
      </w:pPr>
      <w:del w:id="442" w:author="Rodrigo Riquelme" w:date="2010-12-05T11:46:00Z">
        <w:r>
          <w:rPr>
            <w:noProof/>
            <w:lang w:eastAsia="es-CL"/>
            <w:rPrChange w:id="443">
              <w:rPr>
                <w:rFonts w:eastAsia="Times New Roman" w:cs="Times New Roman"/>
                <w:b/>
                <w:noProof/>
                <w:sz w:val="28"/>
                <w:szCs w:val="24"/>
                <w:lang w:eastAsia="es-CL"/>
              </w:rPr>
            </w:rPrChange>
          </w:rPr>
          <w:drawing>
            <wp:inline distT="0" distB="0" distL="0" distR="0" wp14:anchorId="5B35532A" wp14:editId="27C464E6">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44" w:author="Rodrigo Riquelme" w:date="2010-12-05T11:46:00Z"/>
        </w:rPr>
      </w:pPr>
      <w:del w:id="445" w:author="Rodrigo Riquelme" w:date="2010-12-05T11:46:00Z">
        <w:r w:rsidRPr="001175CC">
          <w:delText>Ilustración 47– Pantalla Videos Opción Etiquetas</w:delText>
        </w:r>
      </w:del>
    </w:p>
    <w:p w:rsidR="0031339F" w:rsidRPr="001175CC" w:rsidRDefault="0031339F" w:rsidP="0031339F">
      <w:pPr>
        <w:rPr>
          <w:del w:id="446" w:author="Rodrigo Riquelme" w:date="2010-12-05T11:46:00Z"/>
        </w:rPr>
      </w:pPr>
    </w:p>
    <w:p w:rsidR="0031339F" w:rsidRPr="001175CC" w:rsidRDefault="00BB3459" w:rsidP="0031339F">
      <w:pPr>
        <w:rPr>
          <w:del w:id="447" w:author="Rodrigo Riquelme" w:date="2010-12-05T11:46:00Z"/>
        </w:rPr>
      </w:pPr>
      <w:del w:id="448" w:author="Rodrigo Riquelme" w:date="2010-12-05T11:46:00Z">
        <w:r>
          <w:rPr>
            <w:noProof/>
            <w:lang w:eastAsia="es-CL"/>
            <w:rPrChange w:id="449">
              <w:rPr>
                <w:rFonts w:eastAsia="Times New Roman" w:cs="Times New Roman"/>
                <w:b/>
                <w:noProof/>
                <w:sz w:val="28"/>
                <w:szCs w:val="24"/>
                <w:lang w:eastAsia="es-CL"/>
              </w:rPr>
            </w:rPrChange>
          </w:rPr>
          <w:drawing>
            <wp:inline distT="0" distB="0" distL="0" distR="0" wp14:anchorId="042F462F" wp14:editId="24A439D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50" w:author="Rodrigo Riquelme" w:date="2010-12-05T11:46:00Z"/>
        </w:rPr>
      </w:pPr>
      <w:del w:id="451" w:author="Rodrigo Riquelme" w:date="2010-12-05T11:46:00Z">
        <w:r w:rsidRPr="001175CC">
          <w:delText>Ilustración 48 – Pantalla Videos opción Miniaturas</w:delText>
        </w:r>
      </w:del>
    </w:p>
    <w:p w:rsidR="0031339F" w:rsidRPr="001175CC" w:rsidRDefault="0031339F" w:rsidP="0031339F">
      <w:pPr>
        <w:rPr>
          <w:del w:id="452" w:author="Rodrigo Riquelme" w:date="2010-12-05T11:46:00Z"/>
        </w:rPr>
      </w:pPr>
    </w:p>
    <w:p w:rsidR="000017AF" w:rsidRDefault="000017AF">
      <w:pPr>
        <w:suppressAutoHyphens w:val="0"/>
        <w:autoSpaceDE w:val="0"/>
        <w:autoSpaceDN w:val="0"/>
        <w:adjustRightInd w:val="0"/>
        <w:spacing w:before="0" w:after="0" w:line="240" w:lineRule="auto"/>
        <w:jc w:val="left"/>
        <w:pPrChange w:id="453" w:author="Rodrigo Riquelme" w:date="2010-12-05T11:46:00Z">
          <w:pPr/>
        </w:pPrChange>
      </w:pPr>
    </w:p>
    <w:p w:rsidR="001175CC" w:rsidRDefault="001175CC" w:rsidP="001175CC">
      <w:pPr>
        <w:pStyle w:val="Ttulo"/>
        <w:pageBreakBefore/>
        <w:outlineLvl w:val="0"/>
      </w:pPr>
      <w:bookmarkStart w:id="454" w:name="_Toc280545962"/>
      <w:commentRangeStart w:id="455"/>
      <w:r w:rsidRPr="001175CC">
        <w:lastRenderedPageBreak/>
        <w:t xml:space="preserve">5. </w:t>
      </w:r>
      <w:r>
        <w:t>Conclusiones</w:t>
      </w:r>
      <w:bookmarkEnd w:id="454"/>
      <w:commentRangeEnd w:id="455"/>
      <w:r w:rsidR="0070187F">
        <w:rPr>
          <w:rStyle w:val="Refdecomentario"/>
          <w:b w:val="0"/>
          <w:bCs w:val="0"/>
          <w:color w:val="auto"/>
          <w:kern w:val="0"/>
          <w:szCs w:val="20"/>
          <w:lang w:eastAsia="en-US"/>
        </w:rPr>
        <w:commentReference w:id="455"/>
      </w:r>
    </w:p>
    <w:p w:rsidR="001175CC" w:rsidRDefault="001175CC" w:rsidP="001175CC">
      <w:pPr>
        <w:pStyle w:val="Encabezado"/>
        <w:rPr>
          <w:ins w:id="456" w:author="Dahianna Vega Leiva" w:date="2010-12-22T12:44:00Z"/>
        </w:rPr>
      </w:pPr>
    </w:p>
    <w:p w:rsidR="0070187F" w:rsidRDefault="0070187F" w:rsidP="0070187F">
      <w:pPr>
        <w:pStyle w:val="Encabezado"/>
        <w:rPr>
          <w:ins w:id="457" w:author="Dahianna Vega Leiva" w:date="2010-12-22T12:44:00Z"/>
        </w:rPr>
      </w:pPr>
      <w:ins w:id="458" w:author="Dahianna Vega Leiva" w:date="2010-12-22T12:44:00Z">
        <w:r>
          <w:t>Las conclusiones deben estar divididas por distintas secciones o concluir sobre distintos temas:</w:t>
        </w:r>
      </w:ins>
    </w:p>
    <w:p w:rsidR="0070187F" w:rsidRDefault="0070187F" w:rsidP="0070187F">
      <w:pPr>
        <w:pStyle w:val="Encabezado"/>
        <w:rPr>
          <w:ins w:id="459" w:author="Dahianna Vega Leiva" w:date="2010-12-22T12:44:00Z"/>
        </w:rPr>
      </w:pPr>
      <w:ins w:id="460" w:author="Dahianna Vega Leiva" w:date="2010-12-22T12:44:00Z">
        <w:r>
          <w:t>1) Conclusiones sobre la metodología</w:t>
        </w:r>
      </w:ins>
    </w:p>
    <w:p w:rsidR="0070187F" w:rsidRDefault="0070187F" w:rsidP="0070187F">
      <w:pPr>
        <w:pStyle w:val="Encabezado"/>
        <w:rPr>
          <w:ins w:id="461" w:author="Dahianna Vega Leiva" w:date="2010-12-22T12:44:00Z"/>
        </w:rPr>
      </w:pPr>
      <w:ins w:id="462" w:author="Dahianna Vega Leiva" w:date="2010-12-22T12:44:00Z">
        <w:r>
          <w:t xml:space="preserve">2) Conclusiones sobre la implementación de </w:t>
        </w:r>
        <w:proofErr w:type="spellStart"/>
        <w:r>
          <w:t>Cacti</w:t>
        </w:r>
        <w:proofErr w:type="spellEnd"/>
      </w:ins>
    </w:p>
    <w:p w:rsidR="0070187F" w:rsidRDefault="0070187F" w:rsidP="0070187F">
      <w:pPr>
        <w:pStyle w:val="Encabezado"/>
        <w:rPr>
          <w:ins w:id="463" w:author="Dahianna Vega Leiva" w:date="2010-12-22T12:44:00Z"/>
        </w:rPr>
      </w:pPr>
      <w:ins w:id="464" w:author="Dahianna Vega Leiva" w:date="2010-12-22T12:44:00Z">
        <w:r>
          <w:t xml:space="preserve">3) Conclusiones sobre el trabajo realizado. </w:t>
        </w:r>
      </w:ins>
    </w:p>
    <w:p w:rsidR="0070187F" w:rsidRDefault="0070187F" w:rsidP="0070187F">
      <w:pPr>
        <w:pStyle w:val="Encabezado"/>
        <w:rPr>
          <w:ins w:id="465" w:author="Dahianna Vega Leiva" w:date="2010-12-22T12:44:00Z"/>
        </w:rPr>
      </w:pPr>
      <w:ins w:id="466" w:author="Dahianna Vega Leiva" w:date="2010-12-22T12:44:00Z">
        <w:r>
          <w:t>4) Conclusiones sobre el aprendizaje obtenido</w:t>
        </w:r>
      </w:ins>
    </w:p>
    <w:p w:rsidR="0070187F" w:rsidRDefault="0070187F" w:rsidP="0070187F">
      <w:pPr>
        <w:pStyle w:val="Encabezado"/>
        <w:rPr>
          <w:ins w:id="467" w:author="Dahianna Vega Leiva" w:date="2010-12-22T12:44:00Z"/>
        </w:rPr>
      </w:pPr>
      <w:ins w:id="468" w:author="Dahianna Vega Leiva" w:date="2010-12-22T12:44:00Z">
        <w:r>
          <w:t>5) Conclusiones sobre las dificultades que hayan tenido al momento de desarrollar su tesis</w:t>
        </w:r>
      </w:ins>
    </w:p>
    <w:p w:rsidR="0070187F" w:rsidRDefault="0070187F" w:rsidP="0070187F">
      <w:pPr>
        <w:pStyle w:val="Encabezado"/>
        <w:rPr>
          <w:ins w:id="469" w:author="Dahianna Vega Leiva" w:date="2010-12-22T12:44:00Z"/>
        </w:rPr>
      </w:pPr>
      <w:ins w:id="470" w:author="Dahianna Vega Leiva" w:date="2010-12-22T12:44:00Z">
        <w:r>
          <w:t xml:space="preserve">6) Conclusiones sobre la proyección futura que pudiera tener su trabajo (si continuara, que más se podría hacer). </w:t>
        </w:r>
      </w:ins>
    </w:p>
    <w:p w:rsidR="0070187F" w:rsidRDefault="0070187F" w:rsidP="0070187F">
      <w:pPr>
        <w:pStyle w:val="Encabezado"/>
        <w:rPr>
          <w:ins w:id="471" w:author="Dahianna Vega Leiva" w:date="2010-12-22T12:44:00Z"/>
        </w:rPr>
      </w:pPr>
      <w:ins w:id="472" w:author="Dahianna Vega Leiva" w:date="2010-12-22T12:44:00Z">
        <w:r>
          <w:t xml:space="preserve"> </w:t>
        </w:r>
      </w:ins>
    </w:p>
    <w:p w:rsidR="0070187F" w:rsidRDefault="0070187F" w:rsidP="0070187F">
      <w:pPr>
        <w:pStyle w:val="Encabezado"/>
        <w:rPr>
          <w:ins w:id="473" w:author="Dahianna Vega Leiva" w:date="2010-12-22T12:44:00Z"/>
        </w:rPr>
      </w:pPr>
      <w:ins w:id="474" w:author="Dahianna Vega Leiva" w:date="2010-12-22T12:44:00Z">
        <w:r>
          <w:t xml:space="preserve">Esa es </w:t>
        </w:r>
        <w:proofErr w:type="spellStart"/>
        <w:proofErr w:type="gramStart"/>
        <w:r>
          <w:t>mas</w:t>
        </w:r>
        <w:proofErr w:type="spellEnd"/>
        <w:proofErr w:type="gramEnd"/>
        <w:r>
          <w:t xml:space="preserve"> o menos la estructura del capítulo de conclusiones.</w:t>
        </w:r>
      </w:ins>
    </w:p>
    <w:p w:rsidR="0070187F" w:rsidRDefault="0070187F" w:rsidP="001175CC">
      <w:pPr>
        <w:pStyle w:val="Encabezado"/>
        <w:rPr>
          <w:ins w:id="475" w:author="Dahianna Vega Leiva" w:date="2010-12-22T12:44:00Z"/>
        </w:rPr>
      </w:pPr>
    </w:p>
    <w:p w:rsidR="0070187F" w:rsidRDefault="0070187F"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7C0A61" w:rsidRDefault="00134FCB" w:rsidP="00134FCB">
      <w:r>
        <w:t xml:space="preserve">En base a los resultados del prototipo funcional que se implementó en un servidor y la creación de un ambiente funcional propicio de pruebas y </w:t>
      </w:r>
      <w:r w:rsidR="004D0E07">
        <w:t>QA</w:t>
      </w:r>
      <w:r>
        <w:t xml:space="preserve"> realizados</w:t>
      </w:r>
      <w:r w:rsidR="00F27F75">
        <w:t>, se</w:t>
      </w:r>
      <w:r>
        <w:t xml:space="preserve"> lleg</w:t>
      </w:r>
      <w:r w:rsidR="004D0E07">
        <w:t>ó</w:t>
      </w:r>
      <w:r>
        <w:t xml:space="preserve"> a </w:t>
      </w:r>
      <w:r w:rsidR="004D0E07">
        <w:t>la conclusión</w:t>
      </w:r>
      <w:r>
        <w:t xml:space="preserve"> de que el prototipo en un futuro puede ser llevado a un escalamiento e implementación de nuevas funcionalidades que aporten a una </w:t>
      </w:r>
      <w:r>
        <w:lastRenderedPageBreak/>
        <w:t>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r w:rsidR="004D0E07">
        <w:t>c</w:t>
      </w:r>
      <w:r>
        <w:t>omponente</w:t>
      </w:r>
      <w:r w:rsidR="004D0E07">
        <w:t>s</w:t>
      </w:r>
      <w:r>
        <w:t xml:space="preserve"> </w:t>
      </w:r>
      <w:proofErr w:type="spellStart"/>
      <w:r>
        <w:t>xml</w:t>
      </w:r>
      <w:proofErr w:type="spellEnd"/>
      <w:r>
        <w:t xml:space="preserve">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F27F75" w:rsidRDefault="004D0E07" w:rsidP="00134FCB">
      <w:r>
        <w:lastRenderedPageBreak/>
        <w:t>A través de la implementación</w:t>
      </w:r>
      <w:r w:rsidR="00134FCB">
        <w:t xml:space="preserve"> de componentes </w:t>
      </w:r>
      <w:proofErr w:type="spellStart"/>
      <w:r w:rsidR="00134FCB">
        <w:t>xml</w:t>
      </w:r>
      <w:proofErr w:type="spellEnd"/>
      <w:r w:rsidR="00134FCB">
        <w:t xml:space="preserve"> se </w:t>
      </w:r>
      <w:r>
        <w:t xml:space="preserve">pudo crear una capa de compatibilidad </w:t>
      </w:r>
      <w:proofErr w:type="spellStart"/>
      <w:r>
        <w:t>estandar</w:t>
      </w:r>
      <w:proofErr w:type="spellEnd"/>
      <w:r>
        <w:t xml:space="preserve"> </w:t>
      </w:r>
      <w:r w:rsidR="00134FCB">
        <w:t>entre diferentes plataformas no dependiendo de un lenguaje de programación en particular</w:t>
      </w:r>
      <w:r w:rsidR="00F27F75">
        <w:t>, aunque este por lo menos debiera:</w:t>
      </w:r>
    </w:p>
    <w:p w:rsidR="00134FCB" w:rsidRDefault="00F27F75" w:rsidP="00134FCB">
      <w:r>
        <w:t>-Soportar un enfoque de programación orientado a objetos</w:t>
      </w:r>
      <w:r w:rsidR="00134FCB">
        <w:t>.</w:t>
      </w:r>
    </w:p>
    <w:p w:rsidR="00F27F75" w:rsidRDefault="00F27F75" w:rsidP="00134FCB">
      <w:r>
        <w:t xml:space="preserve">-Tener capacidad de </w:t>
      </w:r>
      <w:proofErr w:type="spellStart"/>
      <w:r>
        <w:t>parsear</w:t>
      </w:r>
      <w:proofErr w:type="spellEnd"/>
      <w:r>
        <w:t xml:space="preserve"> archivos XML</w:t>
      </w:r>
    </w:p>
    <w:p w:rsidR="00F27F75" w:rsidRDefault="00F27F75" w:rsidP="00134FCB">
      <w:r>
        <w:t>-Manejar persistencia relacional</w:t>
      </w:r>
    </w:p>
    <w:p w:rsidR="00F27F75" w:rsidRDefault="00F27F75" w:rsidP="00134FCB"/>
    <w:p w:rsidR="00F27F75" w:rsidRDefault="00F27F75" w:rsidP="00134FCB">
      <w:r>
        <w:t xml:space="preserve">El siguiente paso luego del desarrollo de los primeros módulos es crear un sistema de gestión de usuarios basado en una arquitectura ACL (Access Control </w:t>
      </w:r>
      <w:proofErr w:type="spellStart"/>
      <w:r>
        <w:t>List</w:t>
      </w:r>
      <w:proofErr w:type="spellEnd"/>
      <w:r>
        <w:t xml:space="preserve">) para manejar un registro de actividad de usuarios y distintos perfiles de administración. </w:t>
      </w:r>
    </w:p>
    <w:p w:rsidR="009732B6" w:rsidRDefault="00134FCB" w:rsidP="00134FCB">
      <w:r>
        <w:t>Durante el desarrollo de la implementación de métodos agiles de desarrollo de software, se lleg</w:t>
      </w:r>
      <w:ins w:id="476" w:author="copesa" w:date="2010-12-22T14:03:00Z">
        <w:r w:rsidR="00885C91">
          <w:t>ó</w:t>
        </w:r>
      </w:ins>
      <w:bookmarkStart w:id="477" w:name="_GoBack"/>
      <w:bookmarkEnd w:id="477"/>
      <w:del w:id="478" w:author="copesa" w:date="2010-12-22T14:03:00Z">
        <w:r w:rsidDel="00885C91">
          <w:delText>o</w:delText>
        </w:r>
      </w:del>
      <w:r>
        <w:t xml:space="preserve"> a resultados de agilidad en cuanto a los cambios  y mejoras de la codificación  y desarrollo del prototipo de forma permanente</w:t>
      </w:r>
      <w:r w:rsidR="00F27F75">
        <w:t>, l</w:t>
      </w:r>
      <w:r>
        <w:t>ogrando un adecuado avance en la implementación y mejoras de cada una de las funcionalidades del prototipo obtenido.</w:t>
      </w:r>
    </w:p>
    <w:p w:rsidR="007C0A61" w:rsidRPr="009E3122" w:rsidRDefault="009732B6" w:rsidP="009732B6">
      <w:pPr>
        <w:rPr>
          <w:lang w:val="es-ES"/>
        </w:rPr>
      </w:pPr>
      <w:r>
        <w:t xml:space="preserve">Se espera que la licencia Open </w:t>
      </w:r>
      <w:proofErr w:type="spellStart"/>
      <w:r>
        <w:t>Source</w:t>
      </w:r>
      <w:proofErr w:type="spellEnd"/>
      <w:r>
        <w:t xml:space="preserve"> y la publicación en Google </w:t>
      </w:r>
      <w:proofErr w:type="spellStart"/>
      <w:r>
        <w:t>Code</w:t>
      </w:r>
      <w:proofErr w:type="spellEnd"/>
      <w:r>
        <w:t xml:space="preserve"> sea un siguiente avance en el perfeccionamiento y depuración del prototipo y se transforme en un real aporte las TI, la mayor parte de las ideas de este Framework viene del Open </w:t>
      </w:r>
      <w:proofErr w:type="spellStart"/>
      <w:r>
        <w:t>Source</w:t>
      </w:r>
      <w:proofErr w:type="spellEnd"/>
      <w:r>
        <w:t>, el cual es un potente motor de los desarrollos ágiles.</w:t>
      </w:r>
    </w:p>
    <w:p w:rsidR="009A106D" w:rsidRPr="00134FCB" w:rsidRDefault="001175CC" w:rsidP="00460025">
      <w:pPr>
        <w:pStyle w:val="Ttulo"/>
        <w:pageBreakBefore/>
        <w:outlineLvl w:val="0"/>
        <w:rPr>
          <w:lang w:val="en-US"/>
        </w:rPr>
      </w:pPr>
      <w:bookmarkStart w:id="479" w:name="_Toc280545965"/>
      <w:r w:rsidRPr="00134FCB">
        <w:rPr>
          <w:lang w:val="en-US"/>
        </w:rPr>
        <w:lastRenderedPageBreak/>
        <w:t>6</w:t>
      </w:r>
      <w:r w:rsidR="00CC20D5" w:rsidRPr="00134FCB">
        <w:rPr>
          <w:lang w:val="en-US"/>
        </w:rPr>
        <w:t xml:space="preserve">. </w:t>
      </w:r>
      <w:proofErr w:type="spellStart"/>
      <w:r w:rsidR="00DF02B6" w:rsidRPr="00134FCB">
        <w:rPr>
          <w:lang w:val="en-US"/>
        </w:rPr>
        <w:t>Bibliografía</w:t>
      </w:r>
      <w:bookmarkEnd w:id="479"/>
      <w:proofErr w:type="spellEnd"/>
    </w:p>
    <w:p w:rsidR="00CC20D5" w:rsidRPr="00134FCB" w:rsidRDefault="00CC20D5" w:rsidP="00460025">
      <w:pPr>
        <w:pStyle w:val="Lista21"/>
        <w:ind w:left="360"/>
        <w:rPr>
          <w:lang w:val="en-US"/>
        </w:rPr>
      </w:pPr>
      <w:r w:rsidRPr="00134FCB">
        <w:rPr>
          <w:lang w:val="en-US"/>
        </w:rPr>
        <w:t>a)</w:t>
      </w:r>
      <w:r w:rsidRPr="00134FCB">
        <w:rPr>
          <w:lang w:val="en-US"/>
        </w:rPr>
        <w:tab/>
      </w:r>
      <w:proofErr w:type="spellStart"/>
      <w:r w:rsidRPr="00134FCB">
        <w:rPr>
          <w:lang w:val="en-US"/>
        </w:rPr>
        <w:t>Libros</w:t>
      </w:r>
      <w:proofErr w:type="spellEnd"/>
    </w:p>
    <w:p w:rsidR="00CC20D5" w:rsidRDefault="00CC20D5">
      <w:pPr>
        <w:pStyle w:val="Continuarlista21"/>
        <w:ind w:left="0"/>
        <w:rPr>
          <w:lang w:val="es-ES"/>
        </w:rPr>
      </w:pPr>
      <w:r w:rsidRPr="007C0A61">
        <w:rPr>
          <w:b/>
          <w:i/>
          <w:lang w:val="en-US"/>
        </w:rPr>
        <w:t xml:space="preserve">“Feature Driven Development </w:t>
      </w:r>
      <w:proofErr w:type="gramStart"/>
      <w:r w:rsidRPr="007C0A61">
        <w:rPr>
          <w:b/>
          <w:i/>
          <w:lang w:val="en-US"/>
        </w:rPr>
        <w:t>A</w:t>
      </w:r>
      <w:proofErr w:type="gramEnd"/>
      <w:r w:rsidRPr="007C0A61">
        <w:rPr>
          <w:b/>
          <w:i/>
          <w:lang w:val="en-US"/>
        </w:rPr>
        <w:t xml:space="preserve"> Human-Powered Methodology for Small Teams”. </w:t>
      </w:r>
      <w:r w:rsidR="00075ADF" w:rsidRPr="00075ADF">
        <w:rPr>
          <w:lang w:val="es-ES"/>
          <w:rPrChange w:id="480" w:author="Rodrigo Riquelme" w:date="2010-12-05T11:46:00Z">
            <w:rPr/>
          </w:rPrChange>
        </w:rPr>
        <w:t xml:space="preserve">Autor: </w:t>
      </w:r>
      <w:proofErr w:type="spellStart"/>
      <w:r w:rsidR="00075ADF" w:rsidRPr="00075ADF">
        <w:rPr>
          <w:lang w:val="es-ES"/>
          <w:rPrChange w:id="481" w:author="Rodrigo Riquelme" w:date="2010-12-05T11:46:00Z">
            <w:rPr/>
          </w:rPrChange>
        </w:rPr>
        <w:t>AlistairCockburn</w:t>
      </w:r>
      <w:proofErr w:type="spellEnd"/>
      <w:r w:rsidR="00075ADF" w:rsidRPr="00075ADF">
        <w:rPr>
          <w:lang w:val="es-ES"/>
          <w:rPrChange w:id="482" w:author="Rodrigo Riquelme" w:date="2010-12-05T11:46:00Z">
            <w:rPr/>
          </w:rPrChange>
        </w:rPr>
        <w:t>-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 xml:space="preserve">Autor: </w:t>
      </w:r>
      <w:proofErr w:type="spellStart"/>
      <w:r>
        <w:t>CraingLarman</w:t>
      </w:r>
      <w:proofErr w:type="spellEnd"/>
      <w:r>
        <w:t>.</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w:t>
      </w:r>
      <w:proofErr w:type="spellStart"/>
      <w:r>
        <w:rPr>
          <w:lang w:val="es-ES"/>
        </w:rPr>
        <w:t>Straub</w:t>
      </w:r>
      <w:proofErr w:type="spellEnd"/>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w:t>
      </w:r>
      <w:proofErr w:type="gramStart"/>
      <w:r w:rsidRPr="00460025">
        <w:rPr>
          <w:b/>
          <w:i/>
          <w:lang w:val="en-US"/>
        </w:rPr>
        <w:t>The</w:t>
      </w:r>
      <w:proofErr w:type="gramEnd"/>
      <w:r w:rsidRPr="00460025">
        <w:rPr>
          <w:b/>
          <w:i/>
          <w:lang w:val="en-US"/>
        </w:rPr>
        <w:t xml:space="preserve"> Bazaar”</w:t>
      </w:r>
      <w:r w:rsidR="00091117" w:rsidRPr="00460025">
        <w:rPr>
          <w:b/>
          <w:i/>
          <w:lang w:val="en-US"/>
        </w:rPr>
        <w:t xml:space="preserve">, </w:t>
      </w:r>
      <w:proofErr w:type="spellStart"/>
      <w:r w:rsidR="00091117" w:rsidRPr="00460025">
        <w:rPr>
          <w:b/>
          <w:i/>
          <w:lang w:val="en-US"/>
        </w:rPr>
        <w:t>editorialO'Reilly</w:t>
      </w:r>
      <w:proofErr w:type="spellEnd"/>
      <w:r w:rsidR="00091117" w:rsidRPr="00460025">
        <w:rPr>
          <w:b/>
          <w:i/>
          <w:lang w:val="en-US"/>
        </w:rPr>
        <w:t xml:space="preserve"> Media </w:t>
      </w:r>
      <w:proofErr w:type="spellStart"/>
      <w:r w:rsidRPr="00460025">
        <w:rPr>
          <w:lang w:val="en-US"/>
        </w:rPr>
        <w:t>Autor</w:t>
      </w:r>
      <w:proofErr w:type="spellEnd"/>
      <w:r w:rsidRPr="00460025">
        <w:rPr>
          <w:lang w:val="en-US"/>
        </w:rPr>
        <w:t>: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r>
      <w:proofErr w:type="spellStart"/>
      <w:r>
        <w:rPr>
          <w:lang w:val="en-US"/>
        </w:rPr>
        <w:t>Sitios</w:t>
      </w:r>
      <w:proofErr w:type="spellEnd"/>
      <w:r>
        <w:rPr>
          <w:lang w:val="en-US"/>
        </w:rPr>
        <w:t xml:space="preserve"> Web</w:t>
      </w:r>
    </w:p>
    <w:p w:rsidR="00CC20D5" w:rsidRDefault="00CC20D5">
      <w:pPr>
        <w:pStyle w:val="Continuarlista21"/>
        <w:ind w:left="0"/>
        <w:rPr>
          <w:rStyle w:val="Hipervnculo"/>
          <w:color w:val="000000"/>
          <w:u w:val="none"/>
          <w:lang w:val="en-US"/>
        </w:rPr>
      </w:pPr>
      <w:proofErr w:type="spellStart"/>
      <w:r>
        <w:rPr>
          <w:rStyle w:val="Hipervnculo"/>
          <w:b/>
          <w:bCs/>
          <w:color w:val="000000"/>
          <w:szCs w:val="24"/>
          <w:u w:val="none"/>
          <w:lang w:val="en-US"/>
        </w:rPr>
        <w:t>FFmpeg</w:t>
      </w:r>
      <w:proofErr w:type="spellEnd"/>
      <w:r>
        <w:rPr>
          <w:rStyle w:val="Hipervnculo"/>
          <w:b/>
          <w:bCs/>
          <w:color w:val="000000"/>
          <w:szCs w:val="24"/>
          <w:u w:val="none"/>
          <w:lang w:val="en-US"/>
        </w:rPr>
        <w:t xml:space="preserve">, </w:t>
      </w:r>
      <w:proofErr w:type="spellStart"/>
      <w:r>
        <w:rPr>
          <w:rStyle w:val="Hipervnculo"/>
          <w:b/>
          <w:bCs/>
          <w:color w:val="000000"/>
          <w:szCs w:val="24"/>
          <w:u w:val="none"/>
          <w:lang w:val="en-US"/>
        </w:rPr>
        <w:t>FFmpeg</w:t>
      </w:r>
      <w:proofErr w:type="spellEnd"/>
      <w:r>
        <w:rPr>
          <w:rStyle w:val="Hipervnculo"/>
          <w:b/>
          <w:bCs/>
          <w:color w:val="000000"/>
          <w:szCs w:val="24"/>
          <w:u w:val="none"/>
          <w:lang w:val="en-US"/>
        </w:rPr>
        <w:t xml:space="preserve"> Project </w:t>
      </w:r>
      <w:hyperlink r:id="rId102" w:history="1">
        <w:r w:rsidRPr="007C0EE8">
          <w:rPr>
            <w:rStyle w:val="Hipervnculo"/>
            <w:lang w:val="en-US"/>
          </w:rPr>
          <w:t>http://www.ffmpeg.org/</w:t>
        </w:r>
      </w:hyperlink>
      <w:hyperlink r:id="rId103" w:history="1"/>
      <w:r>
        <w:rPr>
          <w:rStyle w:val="Hipervnculo"/>
          <w:color w:val="000000"/>
          <w:u w:val="none"/>
          <w:lang w:val="en-US"/>
        </w:rPr>
        <w:t xml:space="preserve">(22 </w:t>
      </w:r>
      <w:proofErr w:type="spellStart"/>
      <w:r>
        <w:rPr>
          <w:rStyle w:val="Hipervnculo"/>
          <w:color w:val="000000"/>
          <w:u w:val="none"/>
          <w:lang w:val="en-US"/>
        </w:rPr>
        <w:t>Marzo</w:t>
      </w:r>
      <w:proofErr w:type="spellEnd"/>
      <w:r>
        <w:rPr>
          <w:rStyle w:val="Hipervnculo"/>
          <w:color w:val="000000"/>
          <w:u w:val="none"/>
          <w:lang w:val="en-US"/>
        </w:rPr>
        <w:t xml:space="preserve">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4" w:history="1">
        <w:r>
          <w:rPr>
            <w:rStyle w:val="Hipervnculo"/>
          </w:rPr>
          <w:t>http://es.wikipedia.org/wiki/Acceso_Multimedia_Universal</w:t>
        </w:r>
      </w:hyperlink>
      <w:hyperlink r:id="rId105"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6"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proofErr w:type="gramStart"/>
      <w:r w:rsidRPr="00460025">
        <w:rPr>
          <w:rStyle w:val="Hipervnculo"/>
          <w:b/>
          <w:color w:val="000000"/>
          <w:u w:val="none"/>
          <w:lang w:val="en-US"/>
        </w:rPr>
        <w:t>)</w:t>
      </w:r>
      <w:proofErr w:type="gramEnd"/>
      <w:r w:rsidR="009E3122">
        <w:fldChar w:fldCharType="begin"/>
      </w:r>
      <w:r w:rsidR="009E3122" w:rsidRPr="009E3122">
        <w:rPr>
          <w:lang w:val="en-US"/>
        </w:rPr>
        <w:instrText xml:space="preserve"> HYPERLINK "http://code.google.com/intl/es/webtoolkit/" </w:instrText>
      </w:r>
      <w:r w:rsidR="009E3122">
        <w:fldChar w:fldCharType="separate"/>
      </w:r>
      <w:r w:rsidRPr="00FC49A8">
        <w:rPr>
          <w:rStyle w:val="Hipervnculo"/>
          <w:lang w:val="en-US"/>
        </w:rPr>
        <w:t>http://code.google.com/intl/es/webtoolkit/</w:t>
      </w:r>
      <w:r w:rsidR="009E3122">
        <w:rPr>
          <w:rStyle w:val="Hipervnculo"/>
          <w:lang w:val="en-US"/>
        </w:rPr>
        <w:fldChar w:fldCharType="end"/>
      </w:r>
    </w:p>
    <w:p w:rsidR="008B32C4" w:rsidRDefault="008B32C4">
      <w:pPr>
        <w:pStyle w:val="Continuarlista21"/>
        <w:ind w:left="0"/>
        <w:rPr>
          <w:rStyle w:val="Hipervnculo"/>
          <w:color w:val="000000"/>
          <w:u w:val="none"/>
        </w:rPr>
      </w:pPr>
      <w:r w:rsidRPr="00460025">
        <w:rPr>
          <w:b/>
          <w:bCs/>
        </w:rPr>
        <w:t xml:space="preserve">Internet </w:t>
      </w:r>
      <w:proofErr w:type="spellStart"/>
      <w:r w:rsidRPr="00460025">
        <w:rPr>
          <w:b/>
          <w:bCs/>
        </w:rPr>
        <w:t>Protocol</w:t>
      </w:r>
      <w:proofErr w:type="spellEnd"/>
      <w:r w:rsidRPr="00460025">
        <w:rPr>
          <w:b/>
          <w:bCs/>
        </w:rPr>
        <w:t xml:space="preserve"> Televisión (</w:t>
      </w:r>
      <w:r w:rsidRPr="00460025">
        <w:rPr>
          <w:rStyle w:val="Hipervnculo"/>
          <w:b/>
          <w:color w:val="000000"/>
          <w:u w:val="none"/>
        </w:rPr>
        <w:t>IPTV)</w:t>
      </w:r>
      <w:hyperlink r:id="rId107"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8"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483" w:name="_Toc280545966"/>
      <w:r>
        <w:lastRenderedPageBreak/>
        <w:t>Glosario</w:t>
      </w:r>
      <w:bookmarkEnd w:id="483"/>
    </w:p>
    <w:p w:rsidR="00770BE8" w:rsidRDefault="00770BE8" w:rsidP="00770BE8">
      <w:proofErr w:type="spellStart"/>
      <w:r w:rsidRPr="00770BE8">
        <w:rPr>
          <w:b/>
        </w:rPr>
        <w:t>Codecs</w:t>
      </w:r>
      <w:proofErr w:type="spellEnd"/>
      <w:r w:rsidRPr="00770BE8">
        <w:rPr>
          <w:b/>
        </w:rPr>
        <w:t>:</w:t>
      </w:r>
      <w:r>
        <w:t xml:space="preserve"> Codificador/decodificador, especificación que utiliza un dispositivo o programa para realizar transformaciones bidireccionales sobre datos y señales.</w:t>
      </w:r>
    </w:p>
    <w:p w:rsidR="00770BE8" w:rsidRDefault="00770BE8" w:rsidP="00770BE8">
      <w:proofErr w:type="spellStart"/>
      <w:r w:rsidRPr="00770BE8">
        <w:rPr>
          <w:b/>
        </w:rPr>
        <w:t>Feedback</w:t>
      </w:r>
      <w:proofErr w:type="spellEnd"/>
      <w:r w:rsidRPr="00770BE8">
        <w:rPr>
          <w:b/>
        </w:rPr>
        <w:t xml:space="preserve">: </w:t>
      </w:r>
      <w:r>
        <w:t>La realimentación o retroalimentación, comunicación de ida  y devuelta.</w:t>
      </w:r>
    </w:p>
    <w:p w:rsidR="00770BE8" w:rsidRDefault="00770BE8" w:rsidP="00770BE8">
      <w:pPr>
        <w:rPr>
          <w:rStyle w:val="intro"/>
        </w:rPr>
      </w:pPr>
      <w:proofErr w:type="spellStart"/>
      <w:r w:rsidRPr="00770BE8">
        <w:rPr>
          <w:b/>
        </w:rPr>
        <w:t>Frameworks:</w:t>
      </w:r>
      <w:del w:id="484" w:author="Rodrigo Riquelme" w:date="2010-12-05T11:46:00Z">
        <w:r w:rsidR="00C43BA3">
          <w:rPr>
            <w:b/>
          </w:rPr>
          <w:delText xml:space="preserve"> </w:delText>
        </w:r>
      </w:del>
      <w:r>
        <w:rPr>
          <w:rStyle w:val="intro"/>
        </w:rPr>
        <w:t>Marco</w:t>
      </w:r>
      <w:proofErr w:type="spellEnd"/>
      <w:r>
        <w:rPr>
          <w:rStyle w:val="intro"/>
        </w:rPr>
        <w:t xml:space="preserve"> de Trabajo, conjunto de herramientas y reglas de desarrollo.</w:t>
      </w:r>
    </w:p>
    <w:p w:rsidR="008D0C4B" w:rsidRPr="00124EA6" w:rsidRDefault="008D0C4B" w:rsidP="008D0C4B">
      <w:pPr>
        <w:rPr>
          <w:lang w:val="es-ES"/>
        </w:rPr>
      </w:pPr>
      <w:proofErr w:type="spellStart"/>
      <w:r w:rsidRPr="008D0C4B">
        <w:rPr>
          <w:b/>
          <w:lang w:val="es-ES"/>
        </w:rPr>
        <w:t>J</w:t>
      </w:r>
      <w:r>
        <w:rPr>
          <w:b/>
          <w:lang w:val="es-ES"/>
        </w:rPr>
        <w:t>avascript</w:t>
      </w:r>
      <w:proofErr w:type="spellEnd"/>
      <w:r w:rsidRPr="008D0C4B">
        <w:rPr>
          <w:b/>
          <w:lang w:val="es-ES"/>
        </w:rPr>
        <w:t>:</w:t>
      </w:r>
      <w:del w:id="485"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proofErr w:type="spellStart"/>
      <w:r w:rsidRPr="008D0C4B">
        <w:rPr>
          <w:b/>
        </w:rPr>
        <w:t>Streaming:</w:t>
      </w:r>
      <w:del w:id="486" w:author="Rodrigo Riquelme" w:date="2010-12-05T11:46:00Z">
        <w:r w:rsidR="00C43BA3">
          <w:rPr>
            <w:b/>
          </w:rPr>
          <w:delText xml:space="preserve"> </w:delText>
        </w:r>
      </w:del>
      <w:r>
        <w:t>Sistema</w:t>
      </w:r>
      <w:proofErr w:type="spellEnd"/>
      <w:r>
        <w:t xml:space="preserve"> de envío continúo de información, que permite, por ejemplo, ver un video a medida que se baja de la Red.</w:t>
      </w:r>
    </w:p>
    <w:p w:rsidR="00770BE8" w:rsidRPr="00777734" w:rsidRDefault="00770BE8" w:rsidP="00770BE8">
      <w:proofErr w:type="spellStart"/>
      <w:r w:rsidRPr="008D0C4B">
        <w:rPr>
          <w:b/>
        </w:rPr>
        <w:t>TI:</w:t>
      </w:r>
      <w:del w:id="487" w:author="Rodrigo Riquelme" w:date="2010-12-05T11:46:00Z">
        <w:r w:rsidR="00C43BA3">
          <w:rPr>
            <w:b/>
          </w:rPr>
          <w:delText xml:space="preserve"> </w:delText>
        </w:r>
      </w:del>
      <w:r w:rsidRPr="00777734">
        <w:t>Término</w:t>
      </w:r>
      <w:proofErr w:type="spellEnd"/>
      <w:r w:rsidRPr="00777734">
        <w:t xml:space="preserve"> utilizado para referirse a </w:t>
      </w:r>
      <w:r>
        <w:t>las tecnologías de la información.</w:t>
      </w:r>
    </w:p>
    <w:p w:rsidR="00770BE8" w:rsidRPr="00777734" w:rsidRDefault="00770BE8" w:rsidP="00770BE8">
      <w:proofErr w:type="spellStart"/>
      <w:r w:rsidRPr="008D0C4B">
        <w:rPr>
          <w:b/>
        </w:rPr>
        <w:t>Transmoding:</w:t>
      </w:r>
      <w:del w:id="488" w:author="Rodrigo Riquelme" w:date="2010-12-05T11:46:00Z">
        <w:r w:rsidR="00C43BA3">
          <w:rPr>
            <w:b/>
          </w:rPr>
          <w:delText xml:space="preserve"> </w:delText>
        </w:r>
      </w:del>
      <w:r w:rsidRPr="00777734">
        <w:t>Termino</w:t>
      </w:r>
      <w:proofErr w:type="spellEnd"/>
      <w:r w:rsidRPr="00777734">
        <w:t xml:space="preserve"> utilizado en las </w:t>
      </w:r>
      <w:r>
        <w:t xml:space="preserve">técnicas de </w:t>
      </w:r>
      <w:proofErr w:type="spellStart"/>
      <w:r>
        <w:t>transcodificacion</w:t>
      </w:r>
      <w:proofErr w:type="spellEnd"/>
      <w:r>
        <w:t xml:space="preserve">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489" w:name="_Toc280545967"/>
      <w:proofErr w:type="spellStart"/>
      <w:r w:rsidRPr="0064191E">
        <w:rPr>
          <w:lang w:val="en-US"/>
        </w:rPr>
        <w:lastRenderedPageBreak/>
        <w:t>Acrónimos</w:t>
      </w:r>
      <w:bookmarkEnd w:id="489"/>
      <w:proofErr w:type="spellEnd"/>
    </w:p>
    <w:p w:rsidR="00770BE8" w:rsidRPr="006974D9" w:rsidRDefault="00770BE8" w:rsidP="00770BE8">
      <w:pPr>
        <w:rPr>
          <w:lang w:val="en-US"/>
        </w:rPr>
      </w:pPr>
      <w:r w:rsidRPr="006974D9">
        <w:rPr>
          <w:b/>
          <w:lang w:val="en-US"/>
        </w:rPr>
        <w:t>AJAX:</w:t>
      </w:r>
      <w:r w:rsidR="006974D9" w:rsidRPr="006974D9">
        <w:rPr>
          <w:b/>
          <w:lang w:val="en-US"/>
        </w:rPr>
        <w:t xml:space="preserve"> </w:t>
      </w:r>
      <w:del w:id="490" w:author="Rodrigo Riquelme" w:date="2010-12-05T11:46:00Z">
        <w:r w:rsidR="00C43BA3" w:rsidRPr="006974D9">
          <w:rPr>
            <w:b/>
            <w:lang w:val="en-US"/>
          </w:rPr>
          <w:delText xml:space="preserve"> </w:delText>
        </w:r>
      </w:del>
      <w:proofErr w:type="spellStart"/>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proofErr w:type="spellEnd"/>
      <w:r w:rsidRPr="006974D9">
        <w:rPr>
          <w:lang w:val="en-US"/>
        </w:rPr>
        <w:t xml:space="preserve">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491"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proofErr w:type="spellStart"/>
      <w:r w:rsidRPr="007E7D31">
        <w:rPr>
          <w:b/>
          <w:lang w:val="en-US"/>
        </w:rPr>
        <w:t>IP</w:t>
      </w:r>
      <w:proofErr w:type="gramStart"/>
      <w:r w:rsidRPr="007E7D31">
        <w:rPr>
          <w:b/>
          <w:lang w:val="en-US"/>
        </w:rPr>
        <w:t>:</w:t>
      </w:r>
      <w:proofErr w:type="gramEnd"/>
      <w:del w:id="492" w:author="Rodrigo Riquelme" w:date="2010-12-05T11:46:00Z">
        <w:r w:rsidR="00C43BA3" w:rsidRPr="007E7D31">
          <w:rPr>
            <w:b/>
            <w:lang w:val="en-US"/>
          </w:rPr>
          <w:delText xml:space="preserve"> </w:delText>
        </w:r>
      </w:del>
      <w:r w:rsidRPr="007E7D31">
        <w:rPr>
          <w:lang w:val="en-US"/>
        </w:rPr>
        <w:t>Protocolo</w:t>
      </w:r>
      <w:proofErr w:type="spellEnd"/>
      <w:r w:rsidRPr="007E7D31">
        <w:rPr>
          <w:lang w:val="en-US"/>
        </w:rPr>
        <w:t xml:space="preserve">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proofErr w:type="spellStart"/>
      <w:r w:rsidRPr="008D0C4B">
        <w:rPr>
          <w:b/>
        </w:rPr>
        <w:t>PHP:</w:t>
      </w:r>
      <w:del w:id="493" w:author="Rodrigo Riquelme" w:date="2010-12-05T11:46:00Z">
        <w:r w:rsidR="00C43BA3">
          <w:rPr>
            <w:b/>
          </w:rPr>
          <w:delText xml:space="preserve"> </w:delText>
        </w:r>
      </w:del>
      <w:r>
        <w:t>L</w:t>
      </w:r>
      <w:r w:rsidRPr="00124EA6">
        <w:t>enguaje</w:t>
      </w:r>
      <w:proofErr w:type="spellEnd"/>
      <w:r w:rsidRPr="00124EA6">
        <w:t xml:space="preserv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AD2221" w:rsidRDefault="00770BE8" w:rsidP="00770BE8">
      <w:pPr>
        <w:rPr>
          <w:rStyle w:val="nfasis"/>
          <w:lang w:val="es-ES"/>
          <w:rPrChange w:id="494" w:author="Dahianna Vega Leiva" w:date="2010-12-22T12:29:00Z">
            <w:rPr>
              <w:rStyle w:val="nfasis"/>
              <w:lang w:val="en-US"/>
            </w:rPr>
          </w:rPrChange>
        </w:rPr>
      </w:pPr>
      <w:proofErr w:type="spellStart"/>
      <w:r w:rsidRPr="00AD2221">
        <w:rPr>
          <w:b/>
          <w:szCs w:val="24"/>
          <w:lang w:val="es-ES"/>
          <w:rPrChange w:id="495" w:author="Dahianna Vega Leiva" w:date="2010-12-22T12:29:00Z">
            <w:rPr>
              <w:b/>
              <w:i/>
              <w:szCs w:val="24"/>
              <w:lang w:val="en-US"/>
            </w:rPr>
          </w:rPrChange>
        </w:rPr>
        <w:t>REST:</w:t>
      </w:r>
      <w:del w:id="496" w:author="Rodrigo Riquelme" w:date="2010-12-05T11:46:00Z">
        <w:r w:rsidR="00C43BA3" w:rsidRPr="00AD2221">
          <w:rPr>
            <w:b/>
            <w:szCs w:val="24"/>
            <w:lang w:val="es-ES"/>
            <w:rPrChange w:id="497" w:author="Dahianna Vega Leiva" w:date="2010-12-22T12:29:00Z">
              <w:rPr>
                <w:b/>
                <w:szCs w:val="24"/>
                <w:lang w:val="en-US"/>
              </w:rPr>
            </w:rPrChange>
          </w:rPr>
          <w:delText xml:space="preserve"> </w:delText>
        </w:r>
      </w:del>
      <w:r w:rsidRPr="00AD2221">
        <w:rPr>
          <w:szCs w:val="24"/>
          <w:lang w:val="es-ES"/>
          <w:rPrChange w:id="498" w:author="Dahianna Vega Leiva" w:date="2010-12-22T12:29:00Z">
            <w:rPr>
              <w:szCs w:val="24"/>
              <w:lang w:val="en-US"/>
            </w:rPr>
          </w:rPrChange>
        </w:rPr>
        <w:t>Representational</w:t>
      </w:r>
      <w:proofErr w:type="spellEnd"/>
      <w:r w:rsidRPr="00AD2221">
        <w:rPr>
          <w:szCs w:val="24"/>
          <w:lang w:val="es-ES"/>
          <w:rPrChange w:id="499" w:author="Dahianna Vega Leiva" w:date="2010-12-22T12:29:00Z">
            <w:rPr>
              <w:szCs w:val="24"/>
              <w:lang w:val="en-US"/>
            </w:rPr>
          </w:rPrChange>
        </w:rPr>
        <w:t xml:space="preserve"> </w:t>
      </w:r>
      <w:proofErr w:type="spellStart"/>
      <w:r w:rsidRPr="00AD2221">
        <w:rPr>
          <w:szCs w:val="24"/>
          <w:lang w:val="es-ES"/>
          <w:rPrChange w:id="500" w:author="Dahianna Vega Leiva" w:date="2010-12-22T12:29:00Z">
            <w:rPr>
              <w:szCs w:val="24"/>
              <w:lang w:val="en-US"/>
            </w:rPr>
          </w:rPrChange>
        </w:rPr>
        <w:t>State</w:t>
      </w:r>
      <w:proofErr w:type="spellEnd"/>
      <w:r w:rsidRPr="00AD2221">
        <w:rPr>
          <w:szCs w:val="24"/>
          <w:lang w:val="es-ES"/>
          <w:rPrChange w:id="501" w:author="Dahianna Vega Leiva" w:date="2010-12-22T12:29:00Z">
            <w:rPr>
              <w:szCs w:val="24"/>
              <w:lang w:val="en-US"/>
            </w:rPr>
          </w:rPrChange>
        </w:rPr>
        <w:t xml:space="preserve"> Transfer.</w:t>
      </w:r>
    </w:p>
    <w:p w:rsidR="00770BE8" w:rsidRPr="00124EA6" w:rsidRDefault="00770BE8" w:rsidP="00770BE8">
      <w:pPr>
        <w:rPr>
          <w:szCs w:val="24"/>
          <w:lang w:val="es-ES"/>
        </w:rPr>
      </w:pPr>
      <w:r w:rsidRPr="008D0C4B">
        <w:rPr>
          <w:b/>
          <w:szCs w:val="24"/>
          <w:lang w:val="es-ES"/>
        </w:rPr>
        <w:lastRenderedPageBreak/>
        <w:t>RPC:</w:t>
      </w:r>
      <w:del w:id="502"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proofErr w:type="spellStart"/>
      <w:r w:rsidRPr="008D0C4B">
        <w:rPr>
          <w:b/>
          <w:szCs w:val="24"/>
          <w:lang w:val="en-US"/>
        </w:rPr>
        <w:t>RSS</w:t>
      </w:r>
      <w:proofErr w:type="gramStart"/>
      <w:r w:rsidRPr="008D0C4B">
        <w:rPr>
          <w:b/>
          <w:szCs w:val="24"/>
          <w:lang w:val="en-US"/>
        </w:rPr>
        <w:t>:</w:t>
      </w:r>
      <w:proofErr w:type="gramEnd"/>
      <w:del w:id="503" w:author="Rodrigo Riquelme" w:date="2010-12-05T11:46:00Z">
        <w:r w:rsidR="00C43BA3">
          <w:rPr>
            <w:b/>
            <w:szCs w:val="24"/>
            <w:lang w:val="en-US"/>
          </w:rPr>
          <w:delText xml:space="preserve"> </w:delText>
        </w:r>
      </w:del>
      <w:r w:rsidRPr="00777734">
        <w:rPr>
          <w:szCs w:val="24"/>
          <w:lang w:val="en-US"/>
        </w:rPr>
        <w:t>Site</w:t>
      </w:r>
      <w:proofErr w:type="spellEnd"/>
      <w:r w:rsidRPr="00777734">
        <w:rPr>
          <w:szCs w:val="24"/>
          <w:lang w:val="en-US"/>
        </w:rPr>
        <w:t xml:space="preserve"> </w:t>
      </w:r>
      <w:proofErr w:type="spellStart"/>
      <w:r w:rsidRPr="00777734">
        <w:rPr>
          <w:szCs w:val="24"/>
          <w:lang w:val="en-US"/>
        </w:rPr>
        <w:t>Sumary</w:t>
      </w:r>
      <w:proofErr w:type="spellEnd"/>
      <w:r w:rsidRPr="00777734">
        <w:rPr>
          <w:szCs w:val="24"/>
          <w:lang w:val="en-US"/>
        </w:rPr>
        <w:t xml:space="preserve"> or Rich Site </w:t>
      </w:r>
      <w:proofErr w:type="spellStart"/>
      <w:r w:rsidRPr="00777734">
        <w:rPr>
          <w:szCs w:val="24"/>
          <w:lang w:val="en-US"/>
        </w:rPr>
        <w:t>Sumary</w:t>
      </w:r>
      <w:proofErr w:type="spellEnd"/>
      <w:r w:rsidRPr="00777734">
        <w:rPr>
          <w:szCs w:val="24"/>
          <w:lang w:val="en-US"/>
        </w:rPr>
        <w:t>.</w:t>
      </w:r>
    </w:p>
    <w:p w:rsidR="00770BE8" w:rsidRPr="00124EA6" w:rsidRDefault="00770BE8" w:rsidP="00770BE8">
      <w:proofErr w:type="spellStart"/>
      <w:r w:rsidRPr="008D0C4B">
        <w:rPr>
          <w:b/>
        </w:rPr>
        <w:t>SCRUM:</w:t>
      </w:r>
      <w:del w:id="504" w:author="Rodrigo Riquelme" w:date="2010-12-05T11:46:00Z">
        <w:r w:rsidR="00C43BA3">
          <w:rPr>
            <w:b/>
          </w:rPr>
          <w:delText xml:space="preserve"> </w:delText>
        </w:r>
      </w:del>
      <w:r>
        <w:rPr>
          <w:bCs/>
        </w:rPr>
        <w:t>M</w:t>
      </w:r>
      <w:r w:rsidRPr="00124EA6">
        <w:t>etodología</w:t>
      </w:r>
      <w:proofErr w:type="spellEnd"/>
      <w:r w:rsidRPr="00124EA6">
        <w:t xml:space="preserve">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proofErr w:type="spellStart"/>
      <w:r w:rsidRPr="00124EA6">
        <w:rPr>
          <w:szCs w:val="24"/>
        </w:rPr>
        <w:t>Sorenson</w:t>
      </w:r>
      <w:proofErr w:type="spellEnd"/>
      <w:r w:rsidRPr="00124EA6">
        <w:rPr>
          <w:szCs w:val="24"/>
        </w:rPr>
        <w:t xml:space="preserve"> video </w:t>
      </w:r>
      <w:proofErr w:type="spellStart"/>
      <w:r w:rsidRPr="00124EA6">
        <w:rPr>
          <w:szCs w:val="24"/>
        </w:rPr>
        <w:t>Quantizer</w:t>
      </w:r>
      <w:proofErr w:type="spellEnd"/>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 xml:space="preserve">Extensible </w:t>
      </w:r>
      <w:proofErr w:type="spellStart"/>
      <w:r w:rsidR="006974D9">
        <w:t>Markup</w:t>
      </w:r>
      <w:proofErr w:type="spellEnd"/>
      <w:r w:rsidR="006974D9">
        <w:t xml:space="preserve"> </w:t>
      </w:r>
      <w:proofErr w:type="spellStart"/>
      <w:r w:rsidR="006974D9">
        <w:t>Language</w:t>
      </w:r>
      <w:proofErr w:type="spellEnd"/>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9"/>
      <w:headerReference w:type="default" r:id="rId110"/>
      <w:footerReference w:type="even" r:id="rId111"/>
      <w:footerReference w:type="default" r:id="rId112"/>
      <w:headerReference w:type="first" r:id="rId113"/>
      <w:footerReference w:type="first" r:id="rId114"/>
      <w:pgSz w:w="12240" w:h="15840"/>
      <w:pgMar w:top="1686" w:right="1701" w:bottom="1686" w:left="1701" w:header="1417" w:footer="1417"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4" w:author="Dahianna Vega Leiva" w:date="2010-12-22T12:22:00Z" w:initials="DVL">
    <w:p w:rsidR="009E3122" w:rsidRDefault="009E3122">
      <w:pPr>
        <w:pStyle w:val="Textocomentario"/>
      </w:pPr>
      <w:r>
        <w:rPr>
          <w:rStyle w:val="Refdecomentario"/>
        </w:rPr>
        <w:annotationRef/>
      </w:r>
      <w:r>
        <w:t xml:space="preserve">Deberían indicar previamente, cuáles serán las iteraciones, deberían tenerlas totalmente definidas. </w:t>
      </w:r>
    </w:p>
  </w:comment>
  <w:comment w:id="126" w:author="Dahianna Vega Leiva" w:date="2010-12-22T12:22:00Z" w:initials="DVL">
    <w:p w:rsidR="009E3122" w:rsidRDefault="009E3122">
      <w:pPr>
        <w:pStyle w:val="Textocomentario"/>
      </w:pPr>
      <w:r>
        <w:rPr>
          <w:rStyle w:val="Refdecomentario"/>
        </w:rPr>
        <w:annotationRef/>
      </w:r>
      <w:r>
        <w:t>Sujeto a cambios porque???</w:t>
      </w:r>
    </w:p>
  </w:comment>
  <w:comment w:id="192" w:author="Dahianna Vega Leiva" w:date="2010-12-22T12:30:00Z" w:initials="DVL">
    <w:p w:rsidR="00AD2221" w:rsidRDefault="00AD2221">
      <w:pPr>
        <w:pStyle w:val="Textocomentario"/>
      </w:pPr>
      <w:r>
        <w:rPr>
          <w:rStyle w:val="Refdecomentario"/>
        </w:rPr>
        <w:annotationRef/>
      </w:r>
      <w:proofErr w:type="spellStart"/>
      <w:r>
        <w:t>Esta</w:t>
      </w:r>
      <w:proofErr w:type="spellEnd"/>
      <w:r>
        <w:t xml:space="preserve"> bien </w:t>
      </w:r>
      <w:proofErr w:type="spellStart"/>
      <w:r>
        <w:t>indenttación</w:t>
      </w:r>
      <w:proofErr w:type="spellEnd"/>
      <w:r>
        <w:t>???</w:t>
      </w:r>
    </w:p>
  </w:comment>
  <w:comment w:id="355" w:author="Dahianna Vega Leiva" w:date="2010-12-22T12:42:00Z" w:initials="DVL">
    <w:p w:rsidR="0070187F" w:rsidRDefault="0070187F">
      <w:pPr>
        <w:pStyle w:val="Textocomentario"/>
      </w:pPr>
      <w:r>
        <w:rPr>
          <w:rStyle w:val="Refdecomentario"/>
        </w:rPr>
        <w:annotationRef/>
      </w:r>
      <w:r>
        <w:t xml:space="preserve">Redactar mejor este párrafo, no se entiende y no puedo arreglarlo. </w:t>
      </w:r>
    </w:p>
  </w:comment>
  <w:comment w:id="366" w:author="Dahianna Vega Leiva" w:date="2010-12-22T12:43:00Z" w:initials="DVL">
    <w:p w:rsidR="0070187F" w:rsidRDefault="0070187F">
      <w:pPr>
        <w:pStyle w:val="Textocomentario"/>
      </w:pPr>
      <w:r>
        <w:rPr>
          <w:rStyle w:val="Refdecomentario"/>
        </w:rPr>
        <w:annotationRef/>
      </w:r>
      <w:r>
        <w:t xml:space="preserve">Se deben introducir las imágenes, no solo mostrarlas, ir explicando que va sucediendo. </w:t>
      </w:r>
    </w:p>
  </w:comment>
  <w:comment w:id="455" w:author="Dahianna Vega Leiva" w:date="2010-12-22T12:44:00Z" w:initials="DVL">
    <w:p w:rsidR="0070187F" w:rsidRDefault="0070187F">
      <w:pPr>
        <w:pStyle w:val="Textocomentario"/>
      </w:pPr>
      <w:r>
        <w:rPr>
          <w:rStyle w:val="Refdecomentario"/>
        </w:rPr>
        <w:annotationRef/>
      </w:r>
      <w:r>
        <w:t>Está muy pobre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31A4" w:rsidRDefault="00F231A4">
      <w:pPr>
        <w:spacing w:before="0" w:after="0" w:line="240" w:lineRule="auto"/>
      </w:pPr>
      <w:r>
        <w:separator/>
      </w:r>
    </w:p>
  </w:endnote>
  <w:endnote w:type="continuationSeparator" w:id="0">
    <w:p w:rsidR="00F231A4" w:rsidRDefault="00F231A4">
      <w:pPr>
        <w:spacing w:before="0" w:after="0" w:line="240" w:lineRule="auto"/>
      </w:pPr>
      <w:r>
        <w:continuationSeparator/>
      </w:r>
    </w:p>
  </w:endnote>
  <w:endnote w:type="continuationNotice" w:id="1">
    <w:p w:rsidR="00F231A4" w:rsidRDefault="00F231A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0EA" w:usb2="00000000" w:usb3="00000000" w:csb0="00000001" w:csb1="00000000"/>
  </w:font>
  <w:font w:name="Tahoma">
    <w:panose1 w:val="020B0604030504040204"/>
    <w:charset w:val="00"/>
    <w:family w:val="swiss"/>
    <w:pitch w:val="variable"/>
    <w:sig w:usb0="61002A87" w:usb1="80000000" w:usb2="00000008"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122" w:rsidRDefault="009E312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122" w:rsidRDefault="009E3122"/>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122" w:rsidRDefault="009E3122">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9E3122">
      <w:tc>
        <w:tcPr>
          <w:tcW w:w="1242" w:type="dxa"/>
          <w:shd w:val="clear" w:color="auto" w:fill="auto"/>
        </w:tcPr>
        <w:p w:rsidR="009E3122" w:rsidRDefault="009E3122">
          <w:pPr>
            <w:pStyle w:val="Piedepgina"/>
            <w:snapToGrid w:val="0"/>
            <w:rPr>
              <w:b/>
              <w:sz w:val="16"/>
              <w:szCs w:val="16"/>
            </w:rPr>
          </w:pPr>
          <w:r>
            <w:rPr>
              <w:b/>
              <w:sz w:val="16"/>
              <w:szCs w:val="16"/>
            </w:rPr>
            <w:t>Profesor:</w:t>
          </w:r>
        </w:p>
      </w:tc>
      <w:tc>
        <w:tcPr>
          <w:tcW w:w="7668" w:type="dxa"/>
          <w:shd w:val="clear" w:color="auto" w:fill="auto"/>
        </w:tcPr>
        <w:p w:rsidR="009E3122" w:rsidRDefault="009E3122"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D205C6">
            <w:rPr>
              <w:noProof/>
              <w:sz w:val="16"/>
              <w:szCs w:val="16"/>
            </w:rPr>
            <w:t>133</w:t>
          </w:r>
          <w:r>
            <w:rPr>
              <w:sz w:val="16"/>
              <w:szCs w:val="16"/>
            </w:rPr>
            <w:fldChar w:fldCharType="end"/>
          </w:r>
          <w:r>
            <w:rPr>
              <w:sz w:val="16"/>
              <w:szCs w:val="16"/>
            </w:rPr>
            <w:t xml:space="preserve"> de </w:t>
          </w:r>
          <w:r w:rsidR="00F231A4">
            <w:fldChar w:fldCharType="begin"/>
          </w:r>
          <w:r w:rsidR="00F231A4">
            <w:instrText xml:space="preserve"> NUMPAGES   \* MERGEFORMAT </w:instrText>
          </w:r>
          <w:r w:rsidR="00F231A4">
            <w:fldChar w:fldCharType="separate"/>
          </w:r>
          <w:r w:rsidR="00D205C6" w:rsidRPr="00D205C6">
            <w:rPr>
              <w:noProof/>
              <w:sz w:val="16"/>
              <w:szCs w:val="16"/>
            </w:rPr>
            <w:t>133</w:t>
          </w:r>
          <w:r w:rsidR="00F231A4">
            <w:rPr>
              <w:noProof/>
              <w:sz w:val="16"/>
              <w:szCs w:val="16"/>
            </w:rPr>
            <w:fldChar w:fldCharType="end"/>
          </w:r>
        </w:p>
      </w:tc>
    </w:tr>
    <w:tr w:rsidR="009E3122">
      <w:tc>
        <w:tcPr>
          <w:tcW w:w="1242" w:type="dxa"/>
          <w:shd w:val="clear" w:color="auto" w:fill="auto"/>
        </w:tcPr>
        <w:p w:rsidR="009E3122" w:rsidRDefault="009E3122">
          <w:pPr>
            <w:pStyle w:val="Piedepgina"/>
            <w:snapToGrid w:val="0"/>
            <w:rPr>
              <w:b/>
              <w:sz w:val="16"/>
              <w:szCs w:val="16"/>
            </w:rPr>
          </w:pPr>
          <w:r>
            <w:rPr>
              <w:b/>
              <w:sz w:val="16"/>
              <w:szCs w:val="16"/>
            </w:rPr>
            <w:t>Alumnos:</w:t>
          </w:r>
        </w:p>
      </w:tc>
      <w:tc>
        <w:tcPr>
          <w:tcW w:w="7668" w:type="dxa"/>
          <w:shd w:val="clear" w:color="auto" w:fill="auto"/>
        </w:tcPr>
        <w:p w:rsidR="009E3122" w:rsidRDefault="009E3122">
          <w:pPr>
            <w:pStyle w:val="Piedepgina"/>
            <w:snapToGrid w:val="0"/>
            <w:rPr>
              <w:sz w:val="16"/>
              <w:szCs w:val="16"/>
            </w:rPr>
          </w:pPr>
          <w:r>
            <w:rPr>
              <w:sz w:val="16"/>
              <w:szCs w:val="16"/>
            </w:rPr>
            <w:t>Rogelio Elías, Rodrigo Riquelme, Manuel Canales</w:t>
          </w:r>
        </w:p>
      </w:tc>
    </w:tr>
    <w:tr w:rsidR="009E3122">
      <w:tc>
        <w:tcPr>
          <w:tcW w:w="1242" w:type="dxa"/>
          <w:shd w:val="clear" w:color="auto" w:fill="auto"/>
        </w:tcPr>
        <w:p w:rsidR="009E3122" w:rsidRDefault="009E3122">
          <w:pPr>
            <w:pStyle w:val="Piedepgina"/>
            <w:snapToGrid w:val="0"/>
            <w:rPr>
              <w:b/>
              <w:sz w:val="16"/>
              <w:szCs w:val="16"/>
            </w:rPr>
          </w:pPr>
          <w:r>
            <w:rPr>
              <w:b/>
              <w:sz w:val="16"/>
              <w:szCs w:val="16"/>
            </w:rPr>
            <w:t>Tema:</w:t>
          </w:r>
        </w:p>
      </w:tc>
      <w:tc>
        <w:tcPr>
          <w:tcW w:w="7668" w:type="dxa"/>
          <w:shd w:val="clear" w:color="auto" w:fill="auto"/>
        </w:tcPr>
        <w:p w:rsidR="009E3122" w:rsidRDefault="009E3122">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9E3122" w:rsidRDefault="009E3122">
    <w:pPr>
      <w:pStyle w:val="Piedepgina"/>
      <w:spacing w:after="20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122" w:rsidRDefault="009E312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31A4" w:rsidRDefault="00F231A4">
      <w:pPr>
        <w:spacing w:before="0" w:after="0" w:line="240" w:lineRule="auto"/>
      </w:pPr>
      <w:r>
        <w:separator/>
      </w:r>
    </w:p>
  </w:footnote>
  <w:footnote w:type="continuationSeparator" w:id="0">
    <w:p w:rsidR="00F231A4" w:rsidRDefault="00F231A4">
      <w:pPr>
        <w:spacing w:before="0" w:after="0" w:line="240" w:lineRule="auto"/>
      </w:pPr>
      <w:r>
        <w:continuationSeparator/>
      </w:r>
    </w:p>
  </w:footnote>
  <w:footnote w:type="continuationNotice" w:id="1">
    <w:p w:rsidR="00F231A4" w:rsidRDefault="00F231A4">
      <w:pPr>
        <w:spacing w:before="0" w:after="0" w:line="240" w:lineRule="auto"/>
      </w:pPr>
    </w:p>
  </w:footnote>
  <w:footnote w:id="2">
    <w:p w:rsidR="009E3122" w:rsidRDefault="009E3122"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9E3122" w:rsidRPr="00E06820" w:rsidRDefault="009E3122"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9E3122" w:rsidRPr="00750000" w:rsidRDefault="009E3122"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9E3122" w:rsidRPr="007C34C3" w:rsidRDefault="009E3122"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fldChar w:fldCharType="begin"/>
      </w:r>
      <w:r w:rsidRPr="009E3122">
        <w:rPr>
          <w:lang w:val="en-US"/>
        </w:rPr>
        <w:instrText xml:space="preserve"> HYPERLINK "http://helpdesk.doit.wisc.edu/helpdesk/page.php?id=5325" </w:instrText>
      </w:r>
      <w:r>
        <w:fldChar w:fldCharType="separate"/>
      </w:r>
      <w:r w:rsidRPr="007C34C3">
        <w:rPr>
          <w:rStyle w:val="Hipervnculo"/>
          <w:sz w:val="20"/>
          <w:szCs w:val="20"/>
          <w:lang w:val="en-US"/>
        </w:rPr>
        <w:t>http://helpdesk.doit.wisc.edu/helpdesk/page.php?id=5325</w:t>
      </w:r>
      <w:r>
        <w:rPr>
          <w:rStyle w:val="Hipervnculo"/>
          <w:sz w:val="20"/>
          <w:szCs w:val="20"/>
          <w:lang w:val="en-US"/>
        </w:rPr>
        <w:fldChar w:fldCharType="end"/>
      </w:r>
    </w:p>
    <w:p w:rsidR="009E3122" w:rsidRPr="007C34C3" w:rsidRDefault="009E3122" w:rsidP="007C0EE8">
      <w:pPr>
        <w:pStyle w:val="Textonotapie"/>
        <w:rPr>
          <w:lang w:val="en-US"/>
        </w:rPr>
      </w:pPr>
    </w:p>
  </w:footnote>
  <w:footnote w:id="6">
    <w:p w:rsidR="009E3122" w:rsidRPr="00FF7249" w:rsidRDefault="009E3122"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hyperlink r:id="rId4" w:history="1">
        <w:r w:rsidRPr="00FF7249">
          <w:rPr>
            <w:rStyle w:val="Hipervnculo"/>
            <w:sz w:val="20"/>
            <w:szCs w:val="20"/>
            <w:lang w:val="en-US"/>
          </w:rPr>
          <w:t>http://helpdesk.doit.wisc.edu/helpdesk/page.php?id=5325</w:t>
        </w:r>
      </w:hyperlink>
    </w:p>
  </w:footnote>
  <w:footnote w:id="7">
    <w:p w:rsidR="009E3122" w:rsidRPr="00894735" w:rsidRDefault="009E3122" w:rsidP="007C0EE8">
      <w:pPr>
        <w:pStyle w:val="Textonotapie"/>
        <w:tabs>
          <w:tab w:val="left" w:pos="5610"/>
        </w:tabs>
        <w:rPr>
          <w:lang w:val="en-US"/>
        </w:rPr>
      </w:pPr>
      <w:r>
        <w:rPr>
          <w:rStyle w:val="Refdenotaalpie"/>
        </w:rPr>
        <w:footnoteRef/>
      </w:r>
      <w:r w:rsidRPr="00B7626F">
        <w:rPr>
          <w:lang w:val="en-US"/>
        </w:rPr>
        <w:t xml:space="preserve"> HTML5, W3C </w:t>
      </w:r>
      <w:hyperlink r:id="rId5" w:history="1">
        <w:r w:rsidRPr="00894735">
          <w:rPr>
            <w:rStyle w:val="Hipervnculo"/>
            <w:lang w:val="en-US"/>
          </w:rPr>
          <w:t>http://dev.w3.org/html5/spec/</w:t>
        </w:r>
      </w:hyperlink>
    </w:p>
  </w:footnote>
  <w:footnote w:id="8">
    <w:p w:rsidR="009E3122" w:rsidRPr="007C0EE8" w:rsidRDefault="009E3122" w:rsidP="007C0EE8">
      <w:pPr>
        <w:pStyle w:val="Textonotapie"/>
      </w:pPr>
      <w:r>
        <w:rPr>
          <w:rStyle w:val="Refdenotaalpie"/>
        </w:rPr>
        <w:footnoteRef/>
      </w:r>
      <w:r w:rsidRPr="007C0EE8">
        <w:t xml:space="preserve"> Extreme </w:t>
      </w:r>
      <w:proofErr w:type="spellStart"/>
      <w:r w:rsidRPr="007C0EE8">
        <w:t>Programming</w:t>
      </w:r>
      <w:proofErr w:type="spellEnd"/>
      <w:r w:rsidRPr="007C0EE8">
        <w:t xml:space="preserve">, Dos Ideas </w:t>
      </w:r>
      <w:hyperlink r:id="rId6" w:history="1">
        <w:r w:rsidRPr="007C0EE8">
          <w:rPr>
            <w:rStyle w:val="Hipervnculo"/>
          </w:rPr>
          <w:t>http://www.dosideas.com/wiki/Extreme_Programming</w:t>
        </w:r>
      </w:hyperlink>
    </w:p>
  </w:footnote>
  <w:footnote w:id="9">
    <w:p w:rsidR="009E3122" w:rsidRPr="00621B28" w:rsidRDefault="009E3122" w:rsidP="007C0EE8">
      <w:pPr>
        <w:pStyle w:val="Textoindependienteprimerasangra2"/>
        <w:ind w:left="0"/>
        <w:jc w:val="left"/>
        <w:rPr>
          <w:sz w:val="20"/>
          <w:szCs w:val="20"/>
        </w:rPr>
      </w:pPr>
      <w:r>
        <w:rPr>
          <w:rStyle w:val="Refdenotaalpie"/>
        </w:rPr>
        <w:footnoteRef/>
      </w:r>
      <w:r w:rsidRPr="00621B28">
        <w:rPr>
          <w:sz w:val="20"/>
          <w:szCs w:val="20"/>
        </w:rPr>
        <w:t xml:space="preserve">Extreme </w:t>
      </w:r>
      <w:proofErr w:type="spellStart"/>
      <w:r w:rsidRPr="00621B28">
        <w:rPr>
          <w:sz w:val="20"/>
          <w:szCs w:val="20"/>
        </w:rPr>
        <w:t>Programming</w:t>
      </w:r>
      <w:proofErr w:type="spellEnd"/>
      <w:r w:rsidRPr="00621B28">
        <w:rPr>
          <w:sz w:val="20"/>
          <w:szCs w:val="20"/>
        </w:rPr>
        <w:t>, Universidad La República, Uruguay</w:t>
      </w:r>
      <w:hyperlink r:id="rId7" w:history="1">
        <w:r w:rsidRPr="00621B28">
          <w:rPr>
            <w:rStyle w:val="Hipervnculo"/>
            <w:sz w:val="20"/>
            <w:szCs w:val="20"/>
          </w:rPr>
          <w:t>http://iie.fing.edu.uy/~nacho/blandos/seminario/XProg1.html</w:t>
        </w:r>
      </w:hyperlink>
    </w:p>
    <w:p w:rsidR="009E3122" w:rsidRDefault="009E3122" w:rsidP="007C0EE8">
      <w:pPr>
        <w:pStyle w:val="Textonotapie"/>
      </w:pPr>
    </w:p>
    <w:p w:rsidR="009E3122" w:rsidRPr="00621B28" w:rsidRDefault="009E3122" w:rsidP="007C0EE8">
      <w:pPr>
        <w:pStyle w:val="Textonotapie"/>
      </w:pPr>
    </w:p>
  </w:footnote>
  <w:footnote w:id="10">
    <w:p w:rsidR="009E3122" w:rsidRDefault="009E3122" w:rsidP="007C0EE8">
      <w:pPr>
        <w:pStyle w:val="Textonotapie"/>
      </w:pPr>
      <w:r>
        <w:rPr>
          <w:rStyle w:val="Refdenotaalpie"/>
        </w:rPr>
        <w:footnoteRef/>
      </w:r>
      <w:proofErr w:type="spellStart"/>
      <w:r>
        <w:t>Scrum</w:t>
      </w:r>
      <w:proofErr w:type="spellEnd"/>
      <w:r>
        <w:t xml:space="preserve">, Dos Ideas </w:t>
      </w:r>
      <w:hyperlink r:id="rId8" w:history="1">
        <w:r w:rsidRPr="00D50BAB">
          <w:rPr>
            <w:rStyle w:val="Hipervnculo"/>
          </w:rPr>
          <w:t>http://www.dosideas.com/wiki/Scrum</w:t>
        </w:r>
      </w:hyperlink>
    </w:p>
  </w:footnote>
  <w:footnote w:id="11">
    <w:p w:rsidR="009E3122" w:rsidRPr="00460025" w:rsidRDefault="009E3122">
      <w:pPr>
        <w:pStyle w:val="Textonotapie"/>
        <w:rPr>
          <w:lang w:val="en-US"/>
        </w:rPr>
      </w:pPr>
      <w:r>
        <w:rPr>
          <w:rStyle w:val="Refdenotaalpie"/>
        </w:rPr>
        <w:footnoteRef/>
      </w:r>
      <w:r w:rsidRPr="00460025">
        <w:rPr>
          <w:lang w:val="en-US"/>
        </w:rPr>
        <w:t>The Cathedral &amp; the Bazaar - Eric S. Raymond - O'Reilly Media 2001</w:t>
      </w:r>
    </w:p>
  </w:footnote>
  <w:footnote w:id="12">
    <w:p w:rsidR="009E3122" w:rsidRDefault="009E3122">
      <w:pPr>
        <w:pStyle w:val="Textonotapie"/>
      </w:pPr>
      <w:r>
        <w:rPr>
          <w:rStyle w:val="Refdenotaalpie"/>
        </w:rPr>
        <w:footnoteRef/>
      </w:r>
      <w:r>
        <w:t xml:space="preserve"> Licencia GPL GNU v2 </w:t>
      </w:r>
      <w:hyperlink r:id="rId9" w:history="1">
        <w:r w:rsidRPr="00142AB7">
          <w:rPr>
            <w:rStyle w:val="Hipervnculo"/>
          </w:rPr>
          <w:t>http://www.gnu.org/licenses/gpl-2.0.html</w:t>
        </w:r>
      </w:hyperlink>
    </w:p>
  </w:footnote>
  <w:footnote w:id="13">
    <w:p w:rsidR="009E3122" w:rsidRPr="00621B28" w:rsidRDefault="009E3122" w:rsidP="007C0EE8">
      <w:pPr>
        <w:pStyle w:val="Textonotapie"/>
      </w:pPr>
      <w:r>
        <w:rPr>
          <w:rStyle w:val="Refdenotaalpie"/>
        </w:rPr>
        <w:footnoteRef/>
      </w:r>
      <w:r w:rsidRPr="00621B28">
        <w:rPr>
          <w:rFonts w:cs="Arial"/>
          <w:szCs w:val="24"/>
        </w:rPr>
        <w:t xml:space="preserve">Google Video, Wikipedia </w:t>
      </w:r>
      <w:hyperlink r:id="rId10"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122" w:rsidRDefault="009E312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122" w:rsidRDefault="009E3122"/>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122" w:rsidRDefault="009E3122">
    <w:pPr>
      <w:pStyle w:val="Encabezado"/>
    </w:pPr>
  </w:p>
  <w:tbl>
    <w:tblPr>
      <w:tblW w:w="0" w:type="auto"/>
      <w:tblLayout w:type="fixed"/>
      <w:tblLook w:val="0000" w:firstRow="0" w:lastRow="0" w:firstColumn="0" w:lastColumn="0" w:noHBand="0" w:noVBand="0"/>
    </w:tblPr>
    <w:tblGrid>
      <w:gridCol w:w="2277"/>
      <w:gridCol w:w="4377"/>
      <w:gridCol w:w="2277"/>
    </w:tblGrid>
    <w:tr w:rsidR="009E3122">
      <w:trPr>
        <w:trHeight w:val="899"/>
      </w:trPr>
      <w:tc>
        <w:tcPr>
          <w:tcW w:w="2277" w:type="dxa"/>
          <w:shd w:val="clear" w:color="auto" w:fill="auto"/>
        </w:tcPr>
        <w:p w:rsidR="009E3122" w:rsidRDefault="009E3122">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9E3122" w:rsidRDefault="009E3122">
          <w:pPr>
            <w:pStyle w:val="Encabezado"/>
            <w:snapToGrid w:val="0"/>
            <w:jc w:val="center"/>
            <w:rPr>
              <w:sz w:val="16"/>
              <w:szCs w:val="16"/>
            </w:rPr>
          </w:pPr>
          <w:r>
            <w:rPr>
              <w:sz w:val="16"/>
              <w:szCs w:val="16"/>
            </w:rPr>
            <w:t>Universidad de Viña del Mar</w:t>
          </w:r>
        </w:p>
        <w:p w:rsidR="009E3122" w:rsidRDefault="009E3122">
          <w:pPr>
            <w:pStyle w:val="Encabezado"/>
            <w:jc w:val="center"/>
            <w:rPr>
              <w:sz w:val="16"/>
              <w:szCs w:val="16"/>
            </w:rPr>
          </w:pPr>
          <w:r>
            <w:rPr>
              <w:sz w:val="16"/>
              <w:szCs w:val="16"/>
            </w:rPr>
            <w:t>Ingeniería en Informática</w:t>
          </w:r>
        </w:p>
        <w:p w:rsidR="009E3122" w:rsidRDefault="009E3122">
          <w:pPr>
            <w:pStyle w:val="Encabezado"/>
            <w:jc w:val="center"/>
            <w:rPr>
              <w:sz w:val="16"/>
              <w:szCs w:val="16"/>
            </w:rPr>
          </w:pPr>
          <w:r>
            <w:rPr>
              <w:sz w:val="16"/>
              <w:szCs w:val="16"/>
            </w:rPr>
            <w:t>Propuesta Proyecto de Titulo –  Septiembre 2010</w:t>
          </w:r>
        </w:p>
        <w:p w:rsidR="009E3122" w:rsidRDefault="009E3122">
          <w:pPr>
            <w:pStyle w:val="Encabezado"/>
            <w:jc w:val="center"/>
          </w:pPr>
        </w:p>
      </w:tc>
      <w:tc>
        <w:tcPr>
          <w:tcW w:w="2277" w:type="dxa"/>
          <w:shd w:val="clear" w:color="auto" w:fill="auto"/>
        </w:tcPr>
        <w:p w:rsidR="009E3122" w:rsidRDefault="009E3122">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9E3122" w:rsidRDefault="009E3122" w:rsidP="0046002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122" w:rsidRDefault="009E312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8">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4"/>
  </w:num>
  <w:num w:numId="13">
    <w:abstractNumId w:val="25"/>
  </w:num>
  <w:num w:numId="14">
    <w:abstractNumId w:val="33"/>
  </w:num>
  <w:num w:numId="15">
    <w:abstractNumId w:val="31"/>
  </w:num>
  <w:num w:numId="16">
    <w:abstractNumId w:val="8"/>
  </w:num>
  <w:num w:numId="17">
    <w:abstractNumId w:val="18"/>
  </w:num>
  <w:num w:numId="18">
    <w:abstractNumId w:val="22"/>
  </w:num>
  <w:num w:numId="19">
    <w:abstractNumId w:val="9"/>
  </w:num>
  <w:num w:numId="20">
    <w:abstractNumId w:val="34"/>
  </w:num>
  <w:num w:numId="21">
    <w:abstractNumId w:val="28"/>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9"/>
  </w:num>
  <w:num w:numId="25">
    <w:abstractNumId w:val="6"/>
  </w:num>
  <w:num w:numId="26">
    <w:abstractNumId w:val="30"/>
  </w:num>
  <w:num w:numId="27">
    <w:abstractNumId w:val="26"/>
  </w:num>
  <w:num w:numId="28">
    <w:abstractNumId w:val="16"/>
  </w:num>
  <w:num w:numId="29">
    <w:abstractNumId w:val="27"/>
  </w:num>
  <w:num w:numId="30">
    <w:abstractNumId w:val="21"/>
  </w:num>
  <w:num w:numId="31">
    <w:abstractNumId w:val="7"/>
  </w:num>
  <w:num w:numId="32">
    <w:abstractNumId w:val="23"/>
  </w:num>
  <w:num w:numId="33">
    <w:abstractNumId w:val="14"/>
  </w:num>
  <w:num w:numId="34">
    <w:abstractNumId w:val="32"/>
  </w:num>
  <w:num w:numId="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EE8"/>
    <w:rsid w:val="000017AF"/>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06B8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0436"/>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2B6"/>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1EC1"/>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221"/>
    <w:rsid w:val="00AD2886"/>
    <w:rsid w:val="00AD5E8C"/>
    <w:rsid w:val="00AE27E7"/>
    <w:rsid w:val="00AE2D8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hyperlink" Target="http://es.wikipedia.org/wiki/Archivo:FFmpeg.svg" TargetMode="External"/><Relationship Id="rId47" Type="http://schemas.openxmlformats.org/officeDocument/2006/relationships/image" Target="media/image20.png"/><Relationship Id="rId63" Type="http://schemas.openxmlformats.org/officeDocument/2006/relationships/image" Target="media/image27.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footer" Target="footer3.xml"/><Relationship Id="rId16" Type="http://schemas.openxmlformats.org/officeDocument/2006/relationships/image" Target="media/image2.png"/><Relationship Id="rId107" Type="http://schemas.openxmlformats.org/officeDocument/2006/relationships/hyperlink" Target="http://es.wikipedia.org/wiki/IPTV" TargetMode="Externa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1.jpeg"/><Relationship Id="rId37" Type="http://schemas.openxmlformats.org/officeDocument/2006/relationships/image" Target="media/image15.jpeg"/><Relationship Id="rId40" Type="http://schemas.openxmlformats.org/officeDocument/2006/relationships/hyperlink" Target="http://es.wikipedia.org/wiki/Archivo:FFmpeg.svg" TargetMode="External"/><Relationship Id="rId45" Type="http://schemas.openxmlformats.org/officeDocument/2006/relationships/image" Target="media/image19.png"/><Relationship Id="rId53" Type="http://schemas.openxmlformats.org/officeDocument/2006/relationships/hyperlink" Target="http://es.wikipedia.org/wiki/Adobe_Flash"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6.png"/><Relationship Id="rId79" Type="http://schemas.openxmlformats.org/officeDocument/2006/relationships/image" Target="media/image41.png"/><Relationship Id="rId87" Type="http://schemas.openxmlformats.org/officeDocument/2006/relationships/image" Target="media/image49.png"/><Relationship Id="rId102" Type="http://schemas.openxmlformats.org/officeDocument/2006/relationships/hyperlink" Target="http://www.ffmpeg.org/" TargetMode="External"/><Relationship Id="rId110" Type="http://schemas.openxmlformats.org/officeDocument/2006/relationships/header" Target="header3.xml"/><Relationship Id="rId115"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25.pn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hyperlink" Target="http://onjava.com/onjava/2004/06/02/cg-vel-2.html" TargetMode="External"/><Relationship Id="rId14" Type="http://schemas.openxmlformats.org/officeDocument/2006/relationships/hyperlink" Target="mailto:rodrigo.riquelme@latercera.com"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43" Type="http://schemas.openxmlformats.org/officeDocument/2006/relationships/image" Target="media/image18.png"/><Relationship Id="rId48" Type="http://schemas.openxmlformats.org/officeDocument/2006/relationships/hyperlink" Target="http://java.ociweb.com/mark/programming/GWT.html" TargetMode="External"/><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1.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hyperlink" Target="http://es.wikipedia.org/wiki/Acceso_Multimedia_Universal" TargetMode="External"/><Relationship Id="rId113" Type="http://schemas.openxmlformats.org/officeDocument/2006/relationships/header" Target="header4.xml"/><Relationship Id="rId8" Type="http://schemas.openxmlformats.org/officeDocument/2006/relationships/footnotes" Target="footnotes.xml"/><Relationship Id="rId51" Type="http://schemas.openxmlformats.org/officeDocument/2006/relationships/hyperlink" Target="http://es.wikipedia.org/wiki/PayPal" TargetMode="External"/><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es.wikipedia.org/wiki/Archivo:Sistema_UMA.gif" TargetMode="External"/><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hyperlink" Target="http://www.programania.net/otros/zend-framework-una-vision-general/" TargetMode="External"/><Relationship Id="rId59" Type="http://schemas.openxmlformats.org/officeDocument/2006/relationships/image" Target="media/image23.png"/><Relationship Id="rId67" Type="http://schemas.openxmlformats.org/officeDocument/2006/relationships/comments" Target="comments.xml"/><Relationship Id="rId103" Type="http://schemas.openxmlformats.org/officeDocument/2006/relationships/hyperlink" Target="http://www.ffmpeg.org/" TargetMode="External"/><Relationship Id="rId108" Type="http://schemas.openxmlformats.org/officeDocument/2006/relationships/hyperlink" Target="http://www.google.com/tv/" TargetMode="External"/><Relationship Id="rId116"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hyperlink" Target="http://es.wikipedia.org/wiki/Programa_de_televisi%C3%B3n" TargetMode="External"/><Relationship Id="rId62" Type="http://schemas.openxmlformats.org/officeDocument/2006/relationships/image" Target="media/image26.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mcanalesaraneda@yahoo.es"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1.png"/><Relationship Id="rId57" Type="http://schemas.openxmlformats.org/officeDocument/2006/relationships/hyperlink" Target="http://es.wikipedia.org/wiki/Interfaz_de_programaci%C3%B3n_de_aplicaciones" TargetMode="External"/><Relationship Id="rId106" Type="http://schemas.openxmlformats.org/officeDocument/2006/relationships/hyperlink" Target="http://www.dosideas.com/wiki/Agil" TargetMode="External"/><Relationship Id="rId114" Type="http://schemas.openxmlformats.org/officeDocument/2006/relationships/footer" Target="footer4.xml"/><Relationship Id="rId10" Type="http://schemas.openxmlformats.org/officeDocument/2006/relationships/image" Target="media/image1.png"/><Relationship Id="rId31" Type="http://schemas.openxmlformats.org/officeDocument/2006/relationships/image" Target="media/image10.jpeg"/><Relationship Id="rId44" Type="http://schemas.openxmlformats.org/officeDocument/2006/relationships/hyperlink" Target="http://edna.dml.ce.sharif.edu/dmlsite/content/iptv" TargetMode="External"/><Relationship Id="rId52" Type="http://schemas.openxmlformats.org/officeDocument/2006/relationships/hyperlink" Target="http://es.wikipedia.org/wiki/Filial"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mailto:Rogelio.elias@sonda.com" TargetMode="Externa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eader" Target="header2.xml"/><Relationship Id="rId34" Type="http://schemas.openxmlformats.org/officeDocument/2006/relationships/image" Target="media/image13.jpeg"/><Relationship Id="rId50" Type="http://schemas.openxmlformats.org/officeDocument/2006/relationships/image" Target="media/image22.png"/><Relationship Id="rId55" Type="http://schemas.openxmlformats.org/officeDocument/2006/relationships/hyperlink" Target="http://es.wikipedia.org/wiki/V%C3%ADdeo_musical" TargetMode="External"/><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hyperlink" Target="http://es.wikipedia.org/wiki/Acceso_Multimedia_Universal" TargetMode="External"/><Relationship Id="rId7" Type="http://schemas.openxmlformats.org/officeDocument/2006/relationships/webSettings" Target="webSetting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www.dosideas.com/wiki/Scrum"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iie.fing.edu.uy/~nacho/blandos/seminario/XProg1.html"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www.dosideas.com/wiki/Extreme_Programming" TargetMode="External"/><Relationship Id="rId5" Type="http://schemas.openxmlformats.org/officeDocument/2006/relationships/hyperlink" Target="http://dev.w3.org/html5/spec/" TargetMode="External"/><Relationship Id="rId10" Type="http://schemas.openxmlformats.org/officeDocument/2006/relationships/hyperlink" Target="http://es.wikipedia.org/wiki/Google_Video"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gnu.org/licenses/gpl-2.0.html"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9391D27B-C0EE-4E97-BB67-5FAB14DB5688}">
  <ds:schemaRefs>
    <ds:schemaRef ds:uri="http://schemas.openxmlformats.org/officeDocument/2006/bibliography"/>
  </ds:schemaRefs>
</ds:datastoreItem>
</file>

<file path=customXml/itemProps2.xml><?xml version="1.0" encoding="utf-8"?>
<ds:datastoreItem xmlns:ds="http://schemas.openxmlformats.org/officeDocument/2006/customXml" ds:itemID="{B998470A-73F6-474C-92E8-5A70B864D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133</Pages>
  <Words>15219</Words>
  <Characters>83706</Characters>
  <Application>Microsoft Office Word</Application>
  <DocSecurity>0</DocSecurity>
  <Lines>697</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98728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copesa</cp:lastModifiedBy>
  <cp:revision>2</cp:revision>
  <cp:lastPrinted>2010-12-05T19:57:00Z</cp:lastPrinted>
  <dcterms:created xsi:type="dcterms:W3CDTF">2010-12-22T17:28:00Z</dcterms:created>
  <dcterms:modified xsi:type="dcterms:W3CDTF">2010-12-22T17:28:00Z</dcterms:modified>
</cp:coreProperties>
</file>