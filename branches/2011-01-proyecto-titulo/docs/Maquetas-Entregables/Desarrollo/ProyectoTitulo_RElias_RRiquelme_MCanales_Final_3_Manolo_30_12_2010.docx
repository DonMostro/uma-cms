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val="es-ES" w:eastAsia="es-ES"/>
        </w:rPr>
        <w:drawing>
          <wp:inline distT="0" distB="0" distL="0" distR="0" wp14:anchorId="7A556DEA" wp14:editId="3A66A5B7">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3"/>
          <w:footerReference w:type="default" r:id="rId14"/>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20159E">
            <w:pPr>
              <w:pStyle w:val="Sinespaciado"/>
              <w:snapToGrid w:val="0"/>
              <w:jc w:val="both"/>
            </w:pPr>
            <w:hyperlink r:id="rId15" w:history="1">
              <w:r w:rsidR="00CC20D5">
                <w:rPr>
                  <w:rStyle w:val="Hipervnculo"/>
                </w:rPr>
                <w:t>Rogelio.elias@sonda.com</w:t>
              </w:r>
            </w:hyperlink>
          </w:p>
          <w:p w:rsidR="00CC20D5" w:rsidRDefault="0020159E">
            <w:pPr>
              <w:pStyle w:val="Sinespaciado"/>
              <w:snapToGrid w:val="0"/>
              <w:jc w:val="both"/>
            </w:pPr>
            <w:hyperlink r:id="rId16" w:history="1">
              <w:r w:rsidR="00CC20D5">
                <w:rPr>
                  <w:rStyle w:val="Hipervnculo"/>
                </w:rPr>
                <w:t>rodrigo.riquelme@latercera.com</w:t>
              </w:r>
            </w:hyperlink>
          </w:p>
          <w:p w:rsidR="00CC20D5" w:rsidRDefault="0020159E">
            <w:pPr>
              <w:pStyle w:val="Sinespaciado"/>
              <w:snapToGrid w:val="0"/>
              <w:jc w:val="both"/>
              <w:rPr>
                <w:b/>
              </w:rPr>
            </w:pPr>
            <w:hyperlink r:id="rId17"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0D6F67" w:rsidRDefault="007D58B6">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81355089" w:history="1">
        <w:r w:rsidR="000D6F67" w:rsidRPr="0014022A">
          <w:rPr>
            <w:rStyle w:val="Hipervnculo"/>
          </w:rPr>
          <w:t>Capítulo 1. Introducción</w:t>
        </w:r>
        <w:r w:rsidR="000D6F67">
          <w:rPr>
            <w:webHidden/>
          </w:rPr>
          <w:tab/>
        </w:r>
        <w:r w:rsidR="000D6F67">
          <w:rPr>
            <w:webHidden/>
          </w:rPr>
          <w:fldChar w:fldCharType="begin"/>
        </w:r>
        <w:r w:rsidR="000D6F67">
          <w:rPr>
            <w:webHidden/>
          </w:rPr>
          <w:instrText xml:space="preserve"> PAGEREF _Toc281355089 \h </w:instrText>
        </w:r>
        <w:r w:rsidR="000D6F67">
          <w:rPr>
            <w:webHidden/>
          </w:rPr>
        </w:r>
        <w:r w:rsidR="000D6F67">
          <w:rPr>
            <w:webHidden/>
          </w:rPr>
          <w:fldChar w:fldCharType="separate"/>
        </w:r>
        <w:r w:rsidR="00AE33D1">
          <w:rPr>
            <w:webHidden/>
          </w:rPr>
          <w:t>13</w:t>
        </w:r>
        <w:r w:rsidR="000D6F67">
          <w:rPr>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sidR="000D6F67">
          <w:rPr>
            <w:noProof/>
            <w:webHidden/>
          </w:rPr>
          <w:fldChar w:fldCharType="begin"/>
        </w:r>
        <w:r w:rsidR="000D6F67">
          <w:rPr>
            <w:noProof/>
            <w:webHidden/>
          </w:rPr>
          <w:instrText xml:space="preserve"> PAGEREF _Toc281355090 \h </w:instrText>
        </w:r>
        <w:r w:rsidR="000D6F67">
          <w:rPr>
            <w:noProof/>
            <w:webHidden/>
          </w:rPr>
        </w:r>
        <w:r w:rsidR="000D6F67">
          <w:rPr>
            <w:noProof/>
            <w:webHidden/>
          </w:rPr>
          <w:fldChar w:fldCharType="separate"/>
        </w:r>
        <w:r w:rsidR="00AE33D1">
          <w:rPr>
            <w:noProof/>
            <w:webHidden/>
          </w:rPr>
          <w:t>13</w:t>
        </w:r>
        <w:r w:rsidR="000D6F67">
          <w:rPr>
            <w:noProof/>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sidR="000D6F67">
          <w:rPr>
            <w:noProof/>
            <w:webHidden/>
          </w:rPr>
          <w:fldChar w:fldCharType="begin"/>
        </w:r>
        <w:r w:rsidR="000D6F67">
          <w:rPr>
            <w:noProof/>
            <w:webHidden/>
          </w:rPr>
          <w:instrText xml:space="preserve"> PAGEREF _Toc281355091 \h </w:instrText>
        </w:r>
        <w:r w:rsidR="000D6F67">
          <w:rPr>
            <w:noProof/>
            <w:webHidden/>
          </w:rPr>
        </w:r>
        <w:r w:rsidR="000D6F67">
          <w:rPr>
            <w:noProof/>
            <w:webHidden/>
          </w:rPr>
          <w:fldChar w:fldCharType="separate"/>
        </w:r>
        <w:r w:rsidR="00AE33D1">
          <w:rPr>
            <w:noProof/>
            <w:webHidden/>
          </w:rPr>
          <w:t>15</w:t>
        </w:r>
        <w:r w:rsidR="000D6F67">
          <w:rPr>
            <w:noProof/>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sidR="000D6F67">
          <w:rPr>
            <w:noProof/>
            <w:webHidden/>
          </w:rPr>
          <w:fldChar w:fldCharType="begin"/>
        </w:r>
        <w:r w:rsidR="000D6F67">
          <w:rPr>
            <w:noProof/>
            <w:webHidden/>
          </w:rPr>
          <w:instrText xml:space="preserve"> PAGEREF _Toc281355092 \h </w:instrText>
        </w:r>
        <w:r w:rsidR="000D6F67">
          <w:rPr>
            <w:noProof/>
            <w:webHidden/>
          </w:rPr>
        </w:r>
        <w:r w:rsidR="000D6F67">
          <w:rPr>
            <w:noProof/>
            <w:webHidden/>
          </w:rPr>
          <w:fldChar w:fldCharType="separate"/>
        </w:r>
        <w:r w:rsidR="00AE33D1">
          <w:rPr>
            <w:noProof/>
            <w:webHidden/>
          </w:rPr>
          <w:t>18</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sidR="000D6F67">
          <w:rPr>
            <w:noProof/>
            <w:webHidden/>
          </w:rPr>
          <w:fldChar w:fldCharType="begin"/>
        </w:r>
        <w:r w:rsidR="000D6F67">
          <w:rPr>
            <w:noProof/>
            <w:webHidden/>
          </w:rPr>
          <w:instrText xml:space="preserve"> PAGEREF _Toc281355093 \h </w:instrText>
        </w:r>
        <w:r w:rsidR="000D6F67">
          <w:rPr>
            <w:noProof/>
            <w:webHidden/>
          </w:rPr>
        </w:r>
        <w:r w:rsidR="000D6F67">
          <w:rPr>
            <w:noProof/>
            <w:webHidden/>
          </w:rPr>
          <w:fldChar w:fldCharType="separate"/>
        </w:r>
        <w:r w:rsidR="00AE33D1">
          <w:rPr>
            <w:noProof/>
            <w:webHidden/>
          </w:rPr>
          <w:t>18</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sidR="000D6F67">
          <w:rPr>
            <w:noProof/>
            <w:webHidden/>
          </w:rPr>
          <w:fldChar w:fldCharType="begin"/>
        </w:r>
        <w:r w:rsidR="000D6F67">
          <w:rPr>
            <w:noProof/>
            <w:webHidden/>
          </w:rPr>
          <w:instrText xml:space="preserve"> PAGEREF _Toc281355094 \h </w:instrText>
        </w:r>
        <w:r w:rsidR="000D6F67">
          <w:rPr>
            <w:noProof/>
            <w:webHidden/>
          </w:rPr>
        </w:r>
        <w:r w:rsidR="000D6F67">
          <w:rPr>
            <w:noProof/>
            <w:webHidden/>
          </w:rPr>
          <w:fldChar w:fldCharType="separate"/>
        </w:r>
        <w:r w:rsidR="00AE33D1">
          <w:rPr>
            <w:noProof/>
            <w:webHidden/>
          </w:rPr>
          <w:t>18</w:t>
        </w:r>
        <w:r w:rsidR="000D6F67">
          <w:rPr>
            <w:noProof/>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sidR="000D6F67">
          <w:rPr>
            <w:noProof/>
            <w:webHidden/>
          </w:rPr>
          <w:fldChar w:fldCharType="begin"/>
        </w:r>
        <w:r w:rsidR="000D6F67">
          <w:rPr>
            <w:noProof/>
            <w:webHidden/>
          </w:rPr>
          <w:instrText xml:space="preserve"> PAGEREF _Toc281355095 \h </w:instrText>
        </w:r>
        <w:r w:rsidR="000D6F67">
          <w:rPr>
            <w:noProof/>
            <w:webHidden/>
          </w:rPr>
        </w:r>
        <w:r w:rsidR="000D6F67">
          <w:rPr>
            <w:noProof/>
            <w:webHidden/>
          </w:rPr>
          <w:fldChar w:fldCharType="separate"/>
        </w:r>
        <w:r w:rsidR="00AE33D1">
          <w:rPr>
            <w:noProof/>
            <w:webHidden/>
          </w:rPr>
          <w:t>19</w:t>
        </w:r>
        <w:r w:rsidR="000D6F67">
          <w:rPr>
            <w:noProof/>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sidR="000D6F67">
          <w:rPr>
            <w:noProof/>
            <w:webHidden/>
          </w:rPr>
          <w:fldChar w:fldCharType="begin"/>
        </w:r>
        <w:r w:rsidR="000D6F67">
          <w:rPr>
            <w:noProof/>
            <w:webHidden/>
          </w:rPr>
          <w:instrText xml:space="preserve"> PAGEREF _Toc281355096 \h </w:instrText>
        </w:r>
        <w:r w:rsidR="000D6F67">
          <w:rPr>
            <w:noProof/>
            <w:webHidden/>
          </w:rPr>
        </w:r>
        <w:r w:rsidR="000D6F67">
          <w:rPr>
            <w:noProof/>
            <w:webHidden/>
          </w:rPr>
          <w:fldChar w:fldCharType="separate"/>
        </w:r>
        <w:r w:rsidR="00AE33D1">
          <w:rPr>
            <w:noProof/>
            <w:webHidden/>
          </w:rPr>
          <w:t>20</w:t>
        </w:r>
        <w:r w:rsidR="000D6F67">
          <w:rPr>
            <w:noProof/>
            <w:webHidden/>
          </w:rPr>
          <w:fldChar w:fldCharType="end"/>
        </w:r>
      </w:hyperlink>
    </w:p>
    <w:p w:rsidR="000D6F67" w:rsidRDefault="0020159E">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sidR="000D6F67">
          <w:rPr>
            <w:webHidden/>
          </w:rPr>
          <w:fldChar w:fldCharType="begin"/>
        </w:r>
        <w:r w:rsidR="000D6F67">
          <w:rPr>
            <w:webHidden/>
          </w:rPr>
          <w:instrText xml:space="preserve"> PAGEREF _Toc281355097 \h </w:instrText>
        </w:r>
        <w:r w:rsidR="000D6F67">
          <w:rPr>
            <w:webHidden/>
          </w:rPr>
        </w:r>
        <w:r w:rsidR="000D6F67">
          <w:rPr>
            <w:webHidden/>
          </w:rPr>
          <w:fldChar w:fldCharType="separate"/>
        </w:r>
        <w:r w:rsidR="00AE33D1">
          <w:rPr>
            <w:webHidden/>
          </w:rPr>
          <w:t>22</w:t>
        </w:r>
        <w:r w:rsidR="000D6F67">
          <w:rPr>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sidR="000D6F67">
          <w:rPr>
            <w:noProof/>
            <w:webHidden/>
          </w:rPr>
          <w:fldChar w:fldCharType="begin"/>
        </w:r>
        <w:r w:rsidR="000D6F67">
          <w:rPr>
            <w:noProof/>
            <w:webHidden/>
          </w:rPr>
          <w:instrText xml:space="preserve"> PAGEREF _Toc281355098 \h </w:instrText>
        </w:r>
        <w:r w:rsidR="000D6F67">
          <w:rPr>
            <w:noProof/>
            <w:webHidden/>
          </w:rPr>
        </w:r>
        <w:r w:rsidR="000D6F67">
          <w:rPr>
            <w:noProof/>
            <w:webHidden/>
          </w:rPr>
          <w:fldChar w:fldCharType="separate"/>
        </w:r>
        <w:r w:rsidR="00AE33D1">
          <w:rPr>
            <w:noProof/>
            <w:webHidden/>
          </w:rPr>
          <w:t>22</w:t>
        </w:r>
        <w:r w:rsidR="000D6F67">
          <w:rPr>
            <w:noProof/>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sidR="000D6F67">
          <w:rPr>
            <w:noProof/>
            <w:webHidden/>
          </w:rPr>
          <w:fldChar w:fldCharType="begin"/>
        </w:r>
        <w:r w:rsidR="000D6F67">
          <w:rPr>
            <w:noProof/>
            <w:webHidden/>
          </w:rPr>
          <w:instrText xml:space="preserve"> PAGEREF _Toc281355099 \h </w:instrText>
        </w:r>
        <w:r w:rsidR="000D6F67">
          <w:rPr>
            <w:noProof/>
            <w:webHidden/>
          </w:rPr>
        </w:r>
        <w:r w:rsidR="000D6F67">
          <w:rPr>
            <w:noProof/>
            <w:webHidden/>
          </w:rPr>
          <w:fldChar w:fldCharType="separate"/>
        </w:r>
        <w:r w:rsidR="00AE33D1">
          <w:rPr>
            <w:noProof/>
            <w:webHidden/>
          </w:rPr>
          <w:t>27</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sidR="000D6F67">
          <w:rPr>
            <w:noProof/>
            <w:webHidden/>
          </w:rPr>
          <w:fldChar w:fldCharType="begin"/>
        </w:r>
        <w:r w:rsidR="000D6F67">
          <w:rPr>
            <w:noProof/>
            <w:webHidden/>
          </w:rPr>
          <w:instrText xml:space="preserve"> PAGEREF _Toc281355100 \h </w:instrText>
        </w:r>
        <w:r w:rsidR="000D6F67">
          <w:rPr>
            <w:noProof/>
            <w:webHidden/>
          </w:rPr>
        </w:r>
        <w:r w:rsidR="000D6F67">
          <w:rPr>
            <w:noProof/>
            <w:webHidden/>
          </w:rPr>
          <w:fldChar w:fldCharType="separate"/>
        </w:r>
        <w:r w:rsidR="00AE33D1">
          <w:rPr>
            <w:noProof/>
            <w:webHidden/>
          </w:rPr>
          <w:t>27</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sidR="000D6F67">
          <w:rPr>
            <w:noProof/>
            <w:webHidden/>
          </w:rPr>
          <w:fldChar w:fldCharType="begin"/>
        </w:r>
        <w:r w:rsidR="000D6F67">
          <w:rPr>
            <w:noProof/>
            <w:webHidden/>
          </w:rPr>
          <w:instrText xml:space="preserve"> PAGEREF _Toc281355101 \h </w:instrText>
        </w:r>
        <w:r w:rsidR="000D6F67">
          <w:rPr>
            <w:noProof/>
            <w:webHidden/>
          </w:rPr>
        </w:r>
        <w:r w:rsidR="000D6F67">
          <w:rPr>
            <w:noProof/>
            <w:webHidden/>
          </w:rPr>
          <w:fldChar w:fldCharType="separate"/>
        </w:r>
        <w:r w:rsidR="00AE33D1">
          <w:rPr>
            <w:noProof/>
            <w:webHidden/>
          </w:rPr>
          <w:t>29</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sidR="000D6F67">
          <w:rPr>
            <w:noProof/>
            <w:webHidden/>
          </w:rPr>
          <w:fldChar w:fldCharType="begin"/>
        </w:r>
        <w:r w:rsidR="000D6F67">
          <w:rPr>
            <w:noProof/>
            <w:webHidden/>
          </w:rPr>
          <w:instrText xml:space="preserve"> PAGEREF _Toc281355102 \h </w:instrText>
        </w:r>
        <w:r w:rsidR="000D6F67">
          <w:rPr>
            <w:noProof/>
            <w:webHidden/>
          </w:rPr>
        </w:r>
        <w:r w:rsidR="000D6F67">
          <w:rPr>
            <w:noProof/>
            <w:webHidden/>
          </w:rPr>
          <w:fldChar w:fldCharType="separate"/>
        </w:r>
        <w:r w:rsidR="00AE33D1">
          <w:rPr>
            <w:noProof/>
            <w:webHidden/>
          </w:rPr>
          <w:t>30</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sidR="000D6F67">
          <w:rPr>
            <w:noProof/>
            <w:webHidden/>
          </w:rPr>
          <w:fldChar w:fldCharType="begin"/>
        </w:r>
        <w:r w:rsidR="000D6F67">
          <w:rPr>
            <w:noProof/>
            <w:webHidden/>
          </w:rPr>
          <w:instrText xml:space="preserve"> PAGEREF _Toc281355103 \h </w:instrText>
        </w:r>
        <w:r w:rsidR="000D6F67">
          <w:rPr>
            <w:noProof/>
            <w:webHidden/>
          </w:rPr>
        </w:r>
        <w:r w:rsidR="000D6F67">
          <w:rPr>
            <w:noProof/>
            <w:webHidden/>
          </w:rPr>
          <w:fldChar w:fldCharType="separate"/>
        </w:r>
        <w:r w:rsidR="00AE33D1">
          <w:rPr>
            <w:noProof/>
            <w:webHidden/>
          </w:rPr>
          <w:t>31</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sidR="000D6F67">
          <w:rPr>
            <w:noProof/>
            <w:webHidden/>
          </w:rPr>
          <w:fldChar w:fldCharType="begin"/>
        </w:r>
        <w:r w:rsidR="000D6F67">
          <w:rPr>
            <w:noProof/>
            <w:webHidden/>
          </w:rPr>
          <w:instrText xml:space="preserve"> PAGEREF _Toc281355104 \h </w:instrText>
        </w:r>
        <w:r w:rsidR="000D6F67">
          <w:rPr>
            <w:noProof/>
            <w:webHidden/>
          </w:rPr>
        </w:r>
        <w:r w:rsidR="000D6F67">
          <w:rPr>
            <w:noProof/>
            <w:webHidden/>
          </w:rPr>
          <w:fldChar w:fldCharType="separate"/>
        </w:r>
        <w:r w:rsidR="00AE33D1">
          <w:rPr>
            <w:noProof/>
            <w:webHidden/>
          </w:rPr>
          <w:t>32</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sidR="000D6F67">
          <w:rPr>
            <w:noProof/>
            <w:webHidden/>
          </w:rPr>
          <w:fldChar w:fldCharType="begin"/>
        </w:r>
        <w:r w:rsidR="000D6F67">
          <w:rPr>
            <w:noProof/>
            <w:webHidden/>
          </w:rPr>
          <w:instrText xml:space="preserve"> PAGEREF _Toc281355105 \h </w:instrText>
        </w:r>
        <w:r w:rsidR="000D6F67">
          <w:rPr>
            <w:noProof/>
            <w:webHidden/>
          </w:rPr>
        </w:r>
        <w:r w:rsidR="000D6F67">
          <w:rPr>
            <w:noProof/>
            <w:webHidden/>
          </w:rPr>
          <w:fldChar w:fldCharType="separate"/>
        </w:r>
        <w:r w:rsidR="00AE33D1">
          <w:rPr>
            <w:noProof/>
            <w:webHidden/>
          </w:rPr>
          <w:t>33</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sidR="000D6F67">
          <w:rPr>
            <w:noProof/>
            <w:webHidden/>
          </w:rPr>
          <w:fldChar w:fldCharType="begin"/>
        </w:r>
        <w:r w:rsidR="000D6F67">
          <w:rPr>
            <w:noProof/>
            <w:webHidden/>
          </w:rPr>
          <w:instrText xml:space="preserve"> PAGEREF _Toc281355106 \h </w:instrText>
        </w:r>
        <w:r w:rsidR="000D6F67">
          <w:rPr>
            <w:noProof/>
            <w:webHidden/>
          </w:rPr>
        </w:r>
        <w:r w:rsidR="000D6F67">
          <w:rPr>
            <w:noProof/>
            <w:webHidden/>
          </w:rPr>
          <w:fldChar w:fldCharType="separate"/>
        </w:r>
        <w:r w:rsidR="00AE33D1">
          <w:rPr>
            <w:noProof/>
            <w:webHidden/>
          </w:rPr>
          <w:t>33</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sidR="000D6F67">
          <w:rPr>
            <w:noProof/>
            <w:webHidden/>
          </w:rPr>
          <w:fldChar w:fldCharType="begin"/>
        </w:r>
        <w:r w:rsidR="000D6F67">
          <w:rPr>
            <w:noProof/>
            <w:webHidden/>
          </w:rPr>
          <w:instrText xml:space="preserve"> PAGEREF _Toc281355107 \h </w:instrText>
        </w:r>
        <w:r w:rsidR="000D6F67">
          <w:rPr>
            <w:noProof/>
            <w:webHidden/>
          </w:rPr>
        </w:r>
        <w:r w:rsidR="000D6F67">
          <w:rPr>
            <w:noProof/>
            <w:webHidden/>
          </w:rPr>
          <w:fldChar w:fldCharType="separate"/>
        </w:r>
        <w:r w:rsidR="00AE33D1">
          <w:rPr>
            <w:noProof/>
            <w:webHidden/>
          </w:rPr>
          <w:t>34</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sidR="000D6F67">
          <w:rPr>
            <w:noProof/>
            <w:webHidden/>
          </w:rPr>
          <w:fldChar w:fldCharType="begin"/>
        </w:r>
        <w:r w:rsidR="000D6F67">
          <w:rPr>
            <w:noProof/>
            <w:webHidden/>
          </w:rPr>
          <w:instrText xml:space="preserve"> PAGEREF _Toc281355108 \h </w:instrText>
        </w:r>
        <w:r w:rsidR="000D6F67">
          <w:rPr>
            <w:noProof/>
            <w:webHidden/>
          </w:rPr>
        </w:r>
        <w:r w:rsidR="000D6F67">
          <w:rPr>
            <w:noProof/>
            <w:webHidden/>
          </w:rPr>
          <w:fldChar w:fldCharType="separate"/>
        </w:r>
        <w:r w:rsidR="00AE33D1">
          <w:rPr>
            <w:noProof/>
            <w:webHidden/>
          </w:rPr>
          <w:t>35</w:t>
        </w:r>
        <w:r w:rsidR="000D6F67">
          <w:rPr>
            <w:noProof/>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sidR="000D6F67">
          <w:rPr>
            <w:noProof/>
            <w:webHidden/>
          </w:rPr>
          <w:fldChar w:fldCharType="begin"/>
        </w:r>
        <w:r w:rsidR="000D6F67">
          <w:rPr>
            <w:noProof/>
            <w:webHidden/>
          </w:rPr>
          <w:instrText xml:space="preserve"> PAGEREF _Toc281355109 \h </w:instrText>
        </w:r>
        <w:r w:rsidR="000D6F67">
          <w:rPr>
            <w:noProof/>
            <w:webHidden/>
          </w:rPr>
        </w:r>
        <w:r w:rsidR="000D6F67">
          <w:rPr>
            <w:noProof/>
            <w:webHidden/>
          </w:rPr>
          <w:fldChar w:fldCharType="separate"/>
        </w:r>
        <w:r w:rsidR="00AE33D1">
          <w:rPr>
            <w:noProof/>
            <w:webHidden/>
          </w:rPr>
          <w:t>38</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sidR="000D6F67">
          <w:rPr>
            <w:noProof/>
            <w:webHidden/>
          </w:rPr>
          <w:fldChar w:fldCharType="begin"/>
        </w:r>
        <w:r w:rsidR="000D6F67">
          <w:rPr>
            <w:noProof/>
            <w:webHidden/>
          </w:rPr>
          <w:instrText xml:space="preserve"> PAGEREF _Toc281355110 \h </w:instrText>
        </w:r>
        <w:r w:rsidR="000D6F67">
          <w:rPr>
            <w:noProof/>
            <w:webHidden/>
          </w:rPr>
        </w:r>
        <w:r w:rsidR="000D6F67">
          <w:rPr>
            <w:noProof/>
            <w:webHidden/>
          </w:rPr>
          <w:fldChar w:fldCharType="separate"/>
        </w:r>
        <w:r w:rsidR="00AE33D1">
          <w:rPr>
            <w:noProof/>
            <w:webHidden/>
          </w:rPr>
          <w:t>39</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sidR="000D6F67">
          <w:rPr>
            <w:noProof/>
            <w:webHidden/>
          </w:rPr>
          <w:fldChar w:fldCharType="begin"/>
        </w:r>
        <w:r w:rsidR="000D6F67">
          <w:rPr>
            <w:noProof/>
            <w:webHidden/>
          </w:rPr>
          <w:instrText xml:space="preserve"> PAGEREF _Toc281355111 \h </w:instrText>
        </w:r>
        <w:r w:rsidR="000D6F67">
          <w:rPr>
            <w:noProof/>
            <w:webHidden/>
          </w:rPr>
        </w:r>
        <w:r w:rsidR="000D6F67">
          <w:rPr>
            <w:noProof/>
            <w:webHidden/>
          </w:rPr>
          <w:fldChar w:fldCharType="separate"/>
        </w:r>
        <w:r w:rsidR="00AE33D1">
          <w:rPr>
            <w:noProof/>
            <w:webHidden/>
          </w:rPr>
          <w:t>39</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sidR="000D6F67">
          <w:rPr>
            <w:noProof/>
            <w:webHidden/>
          </w:rPr>
          <w:fldChar w:fldCharType="begin"/>
        </w:r>
        <w:r w:rsidR="000D6F67">
          <w:rPr>
            <w:noProof/>
            <w:webHidden/>
          </w:rPr>
          <w:instrText xml:space="preserve"> PAGEREF _Toc281355112 \h </w:instrText>
        </w:r>
        <w:r w:rsidR="000D6F67">
          <w:rPr>
            <w:noProof/>
            <w:webHidden/>
          </w:rPr>
        </w:r>
        <w:r w:rsidR="000D6F67">
          <w:rPr>
            <w:noProof/>
            <w:webHidden/>
          </w:rPr>
          <w:fldChar w:fldCharType="separate"/>
        </w:r>
        <w:r w:rsidR="00AE33D1">
          <w:rPr>
            <w:noProof/>
            <w:webHidden/>
          </w:rPr>
          <w:t>40</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sidR="000D6F67">
          <w:rPr>
            <w:noProof/>
            <w:webHidden/>
          </w:rPr>
          <w:fldChar w:fldCharType="begin"/>
        </w:r>
        <w:r w:rsidR="000D6F67">
          <w:rPr>
            <w:noProof/>
            <w:webHidden/>
          </w:rPr>
          <w:instrText xml:space="preserve"> PAGEREF _Toc281355113 \h </w:instrText>
        </w:r>
        <w:r w:rsidR="000D6F67">
          <w:rPr>
            <w:noProof/>
            <w:webHidden/>
          </w:rPr>
        </w:r>
        <w:r w:rsidR="000D6F67">
          <w:rPr>
            <w:noProof/>
            <w:webHidden/>
          </w:rPr>
          <w:fldChar w:fldCharType="separate"/>
        </w:r>
        <w:r w:rsidR="00AE33D1">
          <w:rPr>
            <w:noProof/>
            <w:webHidden/>
          </w:rPr>
          <w:t>40</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sidR="000D6F67">
          <w:rPr>
            <w:noProof/>
            <w:webHidden/>
          </w:rPr>
          <w:fldChar w:fldCharType="begin"/>
        </w:r>
        <w:r w:rsidR="000D6F67">
          <w:rPr>
            <w:noProof/>
            <w:webHidden/>
          </w:rPr>
          <w:instrText xml:space="preserve"> PAGEREF _Toc281355114 \h </w:instrText>
        </w:r>
        <w:r w:rsidR="000D6F67">
          <w:rPr>
            <w:noProof/>
            <w:webHidden/>
          </w:rPr>
        </w:r>
        <w:r w:rsidR="000D6F67">
          <w:rPr>
            <w:noProof/>
            <w:webHidden/>
          </w:rPr>
          <w:fldChar w:fldCharType="separate"/>
        </w:r>
        <w:r w:rsidR="00AE33D1">
          <w:rPr>
            <w:noProof/>
            <w:webHidden/>
          </w:rPr>
          <w:t>40</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sidR="000D6F67">
          <w:rPr>
            <w:noProof/>
            <w:webHidden/>
          </w:rPr>
          <w:fldChar w:fldCharType="begin"/>
        </w:r>
        <w:r w:rsidR="000D6F67">
          <w:rPr>
            <w:noProof/>
            <w:webHidden/>
          </w:rPr>
          <w:instrText xml:space="preserve"> PAGEREF _Toc281355115 \h </w:instrText>
        </w:r>
        <w:r w:rsidR="000D6F67">
          <w:rPr>
            <w:noProof/>
            <w:webHidden/>
          </w:rPr>
        </w:r>
        <w:r w:rsidR="000D6F67">
          <w:rPr>
            <w:noProof/>
            <w:webHidden/>
          </w:rPr>
          <w:fldChar w:fldCharType="separate"/>
        </w:r>
        <w:r w:rsidR="00AE33D1">
          <w:rPr>
            <w:noProof/>
            <w:webHidden/>
          </w:rPr>
          <w:t>41</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sidR="000D6F67">
          <w:rPr>
            <w:noProof/>
            <w:webHidden/>
          </w:rPr>
          <w:fldChar w:fldCharType="begin"/>
        </w:r>
        <w:r w:rsidR="000D6F67">
          <w:rPr>
            <w:noProof/>
            <w:webHidden/>
          </w:rPr>
          <w:instrText xml:space="preserve"> PAGEREF _Toc281355116 \h </w:instrText>
        </w:r>
        <w:r w:rsidR="000D6F67">
          <w:rPr>
            <w:noProof/>
            <w:webHidden/>
          </w:rPr>
        </w:r>
        <w:r w:rsidR="000D6F67">
          <w:rPr>
            <w:noProof/>
            <w:webHidden/>
          </w:rPr>
          <w:fldChar w:fldCharType="separate"/>
        </w:r>
        <w:r w:rsidR="00AE33D1">
          <w:rPr>
            <w:noProof/>
            <w:webHidden/>
          </w:rPr>
          <w:t>41</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sidR="000D6F67">
          <w:rPr>
            <w:noProof/>
            <w:webHidden/>
          </w:rPr>
          <w:fldChar w:fldCharType="begin"/>
        </w:r>
        <w:r w:rsidR="000D6F67">
          <w:rPr>
            <w:noProof/>
            <w:webHidden/>
          </w:rPr>
          <w:instrText xml:space="preserve"> PAGEREF _Toc281355117 \h </w:instrText>
        </w:r>
        <w:r w:rsidR="000D6F67">
          <w:rPr>
            <w:noProof/>
            <w:webHidden/>
          </w:rPr>
        </w:r>
        <w:r w:rsidR="000D6F67">
          <w:rPr>
            <w:noProof/>
            <w:webHidden/>
          </w:rPr>
          <w:fldChar w:fldCharType="separate"/>
        </w:r>
        <w:r w:rsidR="00AE33D1">
          <w:rPr>
            <w:noProof/>
            <w:webHidden/>
          </w:rPr>
          <w:t>42</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sidR="000D6F67">
          <w:rPr>
            <w:noProof/>
            <w:webHidden/>
          </w:rPr>
          <w:fldChar w:fldCharType="begin"/>
        </w:r>
        <w:r w:rsidR="000D6F67">
          <w:rPr>
            <w:noProof/>
            <w:webHidden/>
          </w:rPr>
          <w:instrText xml:space="preserve"> PAGEREF _Toc281355118 \h </w:instrText>
        </w:r>
        <w:r w:rsidR="000D6F67">
          <w:rPr>
            <w:noProof/>
            <w:webHidden/>
          </w:rPr>
        </w:r>
        <w:r w:rsidR="000D6F67">
          <w:rPr>
            <w:noProof/>
            <w:webHidden/>
          </w:rPr>
          <w:fldChar w:fldCharType="separate"/>
        </w:r>
        <w:r w:rsidR="00AE33D1">
          <w:rPr>
            <w:noProof/>
            <w:webHidden/>
          </w:rPr>
          <w:t>43</w:t>
        </w:r>
        <w:r w:rsidR="000D6F67">
          <w:rPr>
            <w:noProof/>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sidR="000D6F67">
          <w:rPr>
            <w:noProof/>
            <w:webHidden/>
          </w:rPr>
          <w:fldChar w:fldCharType="begin"/>
        </w:r>
        <w:r w:rsidR="000D6F67">
          <w:rPr>
            <w:noProof/>
            <w:webHidden/>
          </w:rPr>
          <w:instrText xml:space="preserve"> PAGEREF _Toc281355119 \h </w:instrText>
        </w:r>
        <w:r w:rsidR="000D6F67">
          <w:rPr>
            <w:noProof/>
            <w:webHidden/>
          </w:rPr>
        </w:r>
        <w:r w:rsidR="000D6F67">
          <w:rPr>
            <w:noProof/>
            <w:webHidden/>
          </w:rPr>
          <w:fldChar w:fldCharType="separate"/>
        </w:r>
        <w:r w:rsidR="00AE33D1">
          <w:rPr>
            <w:noProof/>
            <w:webHidden/>
          </w:rPr>
          <w:t>44</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sidR="000D6F67">
          <w:rPr>
            <w:noProof/>
            <w:webHidden/>
          </w:rPr>
          <w:fldChar w:fldCharType="begin"/>
        </w:r>
        <w:r w:rsidR="000D6F67">
          <w:rPr>
            <w:noProof/>
            <w:webHidden/>
          </w:rPr>
          <w:instrText xml:space="preserve"> PAGEREF _Toc281355120 \h </w:instrText>
        </w:r>
        <w:r w:rsidR="000D6F67">
          <w:rPr>
            <w:noProof/>
            <w:webHidden/>
          </w:rPr>
        </w:r>
        <w:r w:rsidR="000D6F67">
          <w:rPr>
            <w:noProof/>
            <w:webHidden/>
          </w:rPr>
          <w:fldChar w:fldCharType="separate"/>
        </w:r>
        <w:r w:rsidR="00AE33D1">
          <w:rPr>
            <w:noProof/>
            <w:webHidden/>
          </w:rPr>
          <w:t>45</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sidR="000D6F67">
          <w:rPr>
            <w:noProof/>
            <w:webHidden/>
          </w:rPr>
          <w:fldChar w:fldCharType="begin"/>
        </w:r>
        <w:r w:rsidR="000D6F67">
          <w:rPr>
            <w:noProof/>
            <w:webHidden/>
          </w:rPr>
          <w:instrText xml:space="preserve"> PAGEREF _Toc281355121 \h </w:instrText>
        </w:r>
        <w:r w:rsidR="000D6F67">
          <w:rPr>
            <w:noProof/>
            <w:webHidden/>
          </w:rPr>
        </w:r>
        <w:r w:rsidR="000D6F67">
          <w:rPr>
            <w:noProof/>
            <w:webHidden/>
          </w:rPr>
          <w:fldChar w:fldCharType="separate"/>
        </w:r>
        <w:r w:rsidR="00AE33D1">
          <w:rPr>
            <w:noProof/>
            <w:webHidden/>
          </w:rPr>
          <w:t>46</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sidR="000D6F67">
          <w:rPr>
            <w:noProof/>
            <w:webHidden/>
          </w:rPr>
          <w:fldChar w:fldCharType="begin"/>
        </w:r>
        <w:r w:rsidR="000D6F67">
          <w:rPr>
            <w:noProof/>
            <w:webHidden/>
          </w:rPr>
          <w:instrText xml:space="preserve"> PAGEREF _Toc281355122 \h </w:instrText>
        </w:r>
        <w:r w:rsidR="000D6F67">
          <w:rPr>
            <w:noProof/>
            <w:webHidden/>
          </w:rPr>
        </w:r>
        <w:r w:rsidR="000D6F67">
          <w:rPr>
            <w:noProof/>
            <w:webHidden/>
          </w:rPr>
          <w:fldChar w:fldCharType="separate"/>
        </w:r>
        <w:r w:rsidR="00AE33D1">
          <w:rPr>
            <w:noProof/>
            <w:webHidden/>
          </w:rPr>
          <w:t>47</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sidR="000D6F67">
          <w:rPr>
            <w:noProof/>
            <w:webHidden/>
          </w:rPr>
          <w:fldChar w:fldCharType="begin"/>
        </w:r>
        <w:r w:rsidR="000D6F67">
          <w:rPr>
            <w:noProof/>
            <w:webHidden/>
          </w:rPr>
          <w:instrText xml:space="preserve"> PAGEREF _Toc281355123 \h </w:instrText>
        </w:r>
        <w:r w:rsidR="000D6F67">
          <w:rPr>
            <w:noProof/>
            <w:webHidden/>
          </w:rPr>
        </w:r>
        <w:r w:rsidR="000D6F67">
          <w:rPr>
            <w:noProof/>
            <w:webHidden/>
          </w:rPr>
          <w:fldChar w:fldCharType="separate"/>
        </w:r>
        <w:r w:rsidR="00AE33D1">
          <w:rPr>
            <w:noProof/>
            <w:webHidden/>
          </w:rPr>
          <w:t>48</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sidR="000D6F67">
          <w:rPr>
            <w:noProof/>
            <w:webHidden/>
          </w:rPr>
          <w:fldChar w:fldCharType="begin"/>
        </w:r>
        <w:r w:rsidR="000D6F67">
          <w:rPr>
            <w:noProof/>
            <w:webHidden/>
          </w:rPr>
          <w:instrText xml:space="preserve"> PAGEREF _Toc281355124 \h </w:instrText>
        </w:r>
        <w:r w:rsidR="000D6F67">
          <w:rPr>
            <w:noProof/>
            <w:webHidden/>
          </w:rPr>
        </w:r>
        <w:r w:rsidR="000D6F67">
          <w:rPr>
            <w:noProof/>
            <w:webHidden/>
          </w:rPr>
          <w:fldChar w:fldCharType="separate"/>
        </w:r>
        <w:r w:rsidR="00AE33D1">
          <w:rPr>
            <w:noProof/>
            <w:webHidden/>
          </w:rPr>
          <w:t>51</w:t>
        </w:r>
        <w:r w:rsidR="000D6F67">
          <w:rPr>
            <w:noProof/>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sidR="000D6F67">
          <w:rPr>
            <w:noProof/>
            <w:webHidden/>
          </w:rPr>
          <w:fldChar w:fldCharType="begin"/>
        </w:r>
        <w:r w:rsidR="000D6F67">
          <w:rPr>
            <w:noProof/>
            <w:webHidden/>
          </w:rPr>
          <w:instrText xml:space="preserve"> PAGEREF _Toc281355125 \h </w:instrText>
        </w:r>
        <w:r w:rsidR="000D6F67">
          <w:rPr>
            <w:noProof/>
            <w:webHidden/>
          </w:rPr>
        </w:r>
        <w:r w:rsidR="000D6F67">
          <w:rPr>
            <w:noProof/>
            <w:webHidden/>
          </w:rPr>
          <w:fldChar w:fldCharType="separate"/>
        </w:r>
        <w:r w:rsidR="00AE33D1">
          <w:rPr>
            <w:noProof/>
            <w:webHidden/>
          </w:rPr>
          <w:t>52</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sidR="000D6F67">
          <w:rPr>
            <w:noProof/>
            <w:webHidden/>
          </w:rPr>
          <w:fldChar w:fldCharType="begin"/>
        </w:r>
        <w:r w:rsidR="000D6F67">
          <w:rPr>
            <w:noProof/>
            <w:webHidden/>
          </w:rPr>
          <w:instrText xml:space="preserve"> PAGEREF _Toc281355126 \h </w:instrText>
        </w:r>
        <w:r w:rsidR="000D6F67">
          <w:rPr>
            <w:noProof/>
            <w:webHidden/>
          </w:rPr>
        </w:r>
        <w:r w:rsidR="000D6F67">
          <w:rPr>
            <w:noProof/>
            <w:webHidden/>
          </w:rPr>
          <w:fldChar w:fldCharType="separate"/>
        </w:r>
        <w:r w:rsidR="00AE33D1">
          <w:rPr>
            <w:noProof/>
            <w:webHidden/>
          </w:rPr>
          <w:t>52</w:t>
        </w:r>
        <w:r w:rsidR="000D6F67">
          <w:rPr>
            <w:noProof/>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sidR="000D6F67">
          <w:rPr>
            <w:noProof/>
            <w:webHidden/>
          </w:rPr>
          <w:fldChar w:fldCharType="begin"/>
        </w:r>
        <w:r w:rsidR="000D6F67">
          <w:rPr>
            <w:noProof/>
            <w:webHidden/>
          </w:rPr>
          <w:instrText xml:space="preserve"> PAGEREF _Toc281355127 \h </w:instrText>
        </w:r>
        <w:r w:rsidR="000D6F67">
          <w:rPr>
            <w:noProof/>
            <w:webHidden/>
          </w:rPr>
        </w:r>
        <w:r w:rsidR="000D6F67">
          <w:rPr>
            <w:noProof/>
            <w:webHidden/>
          </w:rPr>
          <w:fldChar w:fldCharType="separate"/>
        </w:r>
        <w:r w:rsidR="00AE33D1">
          <w:rPr>
            <w:noProof/>
            <w:webHidden/>
          </w:rPr>
          <w:t>54</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sidR="000D6F67">
          <w:rPr>
            <w:noProof/>
            <w:webHidden/>
          </w:rPr>
          <w:fldChar w:fldCharType="begin"/>
        </w:r>
        <w:r w:rsidR="000D6F67">
          <w:rPr>
            <w:noProof/>
            <w:webHidden/>
          </w:rPr>
          <w:instrText xml:space="preserve"> PAGEREF _Toc281355128 \h </w:instrText>
        </w:r>
        <w:r w:rsidR="000D6F67">
          <w:rPr>
            <w:noProof/>
            <w:webHidden/>
          </w:rPr>
        </w:r>
        <w:r w:rsidR="000D6F67">
          <w:rPr>
            <w:noProof/>
            <w:webHidden/>
          </w:rPr>
          <w:fldChar w:fldCharType="separate"/>
        </w:r>
        <w:r w:rsidR="00AE33D1">
          <w:rPr>
            <w:noProof/>
            <w:webHidden/>
          </w:rPr>
          <w:t>57</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sidR="000D6F67">
          <w:rPr>
            <w:noProof/>
            <w:webHidden/>
          </w:rPr>
          <w:fldChar w:fldCharType="begin"/>
        </w:r>
        <w:r w:rsidR="000D6F67">
          <w:rPr>
            <w:noProof/>
            <w:webHidden/>
          </w:rPr>
          <w:instrText xml:space="preserve"> PAGEREF _Toc281355129 \h </w:instrText>
        </w:r>
        <w:r w:rsidR="000D6F67">
          <w:rPr>
            <w:noProof/>
            <w:webHidden/>
          </w:rPr>
        </w:r>
        <w:r w:rsidR="000D6F67">
          <w:rPr>
            <w:noProof/>
            <w:webHidden/>
          </w:rPr>
          <w:fldChar w:fldCharType="separate"/>
        </w:r>
        <w:r w:rsidR="00AE33D1">
          <w:rPr>
            <w:noProof/>
            <w:webHidden/>
          </w:rPr>
          <w:t>59</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sidR="000D6F67">
          <w:rPr>
            <w:noProof/>
            <w:webHidden/>
          </w:rPr>
          <w:fldChar w:fldCharType="begin"/>
        </w:r>
        <w:r w:rsidR="000D6F67">
          <w:rPr>
            <w:noProof/>
            <w:webHidden/>
          </w:rPr>
          <w:instrText xml:space="preserve"> PAGEREF _Toc281355130 \h </w:instrText>
        </w:r>
        <w:r w:rsidR="000D6F67">
          <w:rPr>
            <w:noProof/>
            <w:webHidden/>
          </w:rPr>
        </w:r>
        <w:r w:rsidR="000D6F67">
          <w:rPr>
            <w:noProof/>
            <w:webHidden/>
          </w:rPr>
          <w:fldChar w:fldCharType="separate"/>
        </w:r>
        <w:r w:rsidR="00AE33D1">
          <w:rPr>
            <w:noProof/>
            <w:webHidden/>
          </w:rPr>
          <w:t>61</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sidR="000D6F67">
          <w:rPr>
            <w:noProof/>
            <w:webHidden/>
          </w:rPr>
          <w:fldChar w:fldCharType="begin"/>
        </w:r>
        <w:r w:rsidR="000D6F67">
          <w:rPr>
            <w:noProof/>
            <w:webHidden/>
          </w:rPr>
          <w:instrText xml:space="preserve"> PAGEREF _Toc281355131 \h </w:instrText>
        </w:r>
        <w:r w:rsidR="000D6F67">
          <w:rPr>
            <w:noProof/>
            <w:webHidden/>
          </w:rPr>
        </w:r>
        <w:r w:rsidR="000D6F67">
          <w:rPr>
            <w:noProof/>
            <w:webHidden/>
          </w:rPr>
          <w:fldChar w:fldCharType="separate"/>
        </w:r>
        <w:r w:rsidR="00AE33D1">
          <w:rPr>
            <w:noProof/>
            <w:webHidden/>
          </w:rPr>
          <w:t>65</w:t>
        </w:r>
        <w:r w:rsidR="000D6F67">
          <w:rPr>
            <w:noProof/>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sidR="000D6F67">
          <w:rPr>
            <w:noProof/>
            <w:webHidden/>
          </w:rPr>
          <w:fldChar w:fldCharType="begin"/>
        </w:r>
        <w:r w:rsidR="000D6F67">
          <w:rPr>
            <w:noProof/>
            <w:webHidden/>
          </w:rPr>
          <w:instrText xml:space="preserve"> PAGEREF _Toc281355132 \h </w:instrText>
        </w:r>
        <w:r w:rsidR="000D6F67">
          <w:rPr>
            <w:noProof/>
            <w:webHidden/>
          </w:rPr>
        </w:r>
        <w:r w:rsidR="000D6F67">
          <w:rPr>
            <w:noProof/>
            <w:webHidden/>
          </w:rPr>
          <w:fldChar w:fldCharType="separate"/>
        </w:r>
        <w:r w:rsidR="00AE33D1">
          <w:rPr>
            <w:noProof/>
            <w:webHidden/>
          </w:rPr>
          <w:t>66</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sidR="000D6F67">
          <w:rPr>
            <w:noProof/>
            <w:webHidden/>
          </w:rPr>
          <w:fldChar w:fldCharType="begin"/>
        </w:r>
        <w:r w:rsidR="000D6F67">
          <w:rPr>
            <w:noProof/>
            <w:webHidden/>
          </w:rPr>
          <w:instrText xml:space="preserve"> PAGEREF _Toc281355133 \h </w:instrText>
        </w:r>
        <w:r w:rsidR="000D6F67">
          <w:rPr>
            <w:noProof/>
            <w:webHidden/>
          </w:rPr>
        </w:r>
        <w:r w:rsidR="000D6F67">
          <w:rPr>
            <w:noProof/>
            <w:webHidden/>
          </w:rPr>
          <w:fldChar w:fldCharType="separate"/>
        </w:r>
        <w:r w:rsidR="00AE33D1">
          <w:rPr>
            <w:noProof/>
            <w:webHidden/>
          </w:rPr>
          <w:t>67</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sidR="000D6F67">
          <w:rPr>
            <w:noProof/>
            <w:webHidden/>
          </w:rPr>
          <w:fldChar w:fldCharType="begin"/>
        </w:r>
        <w:r w:rsidR="000D6F67">
          <w:rPr>
            <w:noProof/>
            <w:webHidden/>
          </w:rPr>
          <w:instrText xml:space="preserve"> PAGEREF _Toc281355134 \h </w:instrText>
        </w:r>
        <w:r w:rsidR="000D6F67">
          <w:rPr>
            <w:noProof/>
            <w:webHidden/>
          </w:rPr>
        </w:r>
        <w:r w:rsidR="000D6F67">
          <w:rPr>
            <w:noProof/>
            <w:webHidden/>
          </w:rPr>
          <w:fldChar w:fldCharType="separate"/>
        </w:r>
        <w:r w:rsidR="00AE33D1">
          <w:rPr>
            <w:noProof/>
            <w:webHidden/>
          </w:rPr>
          <w:t>68</w:t>
        </w:r>
        <w:r w:rsidR="000D6F67">
          <w:rPr>
            <w:noProof/>
            <w:webHidden/>
          </w:rPr>
          <w:fldChar w:fldCharType="end"/>
        </w:r>
      </w:hyperlink>
    </w:p>
    <w:p w:rsidR="000D6F67" w:rsidRDefault="0020159E">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sidR="000D6F67">
          <w:rPr>
            <w:webHidden/>
          </w:rPr>
          <w:fldChar w:fldCharType="begin"/>
        </w:r>
        <w:r w:rsidR="000D6F67">
          <w:rPr>
            <w:webHidden/>
          </w:rPr>
          <w:instrText xml:space="preserve"> PAGEREF _Toc281355135 \h </w:instrText>
        </w:r>
        <w:r w:rsidR="000D6F67">
          <w:rPr>
            <w:webHidden/>
          </w:rPr>
        </w:r>
        <w:r w:rsidR="000D6F67">
          <w:rPr>
            <w:webHidden/>
          </w:rPr>
          <w:fldChar w:fldCharType="separate"/>
        </w:r>
        <w:r w:rsidR="00AE33D1">
          <w:rPr>
            <w:webHidden/>
          </w:rPr>
          <w:t>69</w:t>
        </w:r>
        <w:r w:rsidR="000D6F67">
          <w:rPr>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sidR="000D6F67">
          <w:rPr>
            <w:noProof/>
            <w:webHidden/>
          </w:rPr>
          <w:fldChar w:fldCharType="begin"/>
        </w:r>
        <w:r w:rsidR="000D6F67">
          <w:rPr>
            <w:noProof/>
            <w:webHidden/>
          </w:rPr>
          <w:instrText xml:space="preserve"> PAGEREF _Toc281355136 \h </w:instrText>
        </w:r>
        <w:r w:rsidR="000D6F67">
          <w:rPr>
            <w:noProof/>
            <w:webHidden/>
          </w:rPr>
        </w:r>
        <w:r w:rsidR="000D6F67">
          <w:rPr>
            <w:noProof/>
            <w:webHidden/>
          </w:rPr>
          <w:fldChar w:fldCharType="separate"/>
        </w:r>
        <w:r w:rsidR="00AE33D1">
          <w:rPr>
            <w:noProof/>
            <w:webHidden/>
          </w:rPr>
          <w:t>69</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sidR="000D6F67">
          <w:rPr>
            <w:noProof/>
            <w:webHidden/>
          </w:rPr>
          <w:fldChar w:fldCharType="begin"/>
        </w:r>
        <w:r w:rsidR="000D6F67">
          <w:rPr>
            <w:noProof/>
            <w:webHidden/>
          </w:rPr>
          <w:instrText xml:space="preserve"> PAGEREF _Toc281355137 \h </w:instrText>
        </w:r>
        <w:r w:rsidR="000D6F67">
          <w:rPr>
            <w:noProof/>
            <w:webHidden/>
          </w:rPr>
        </w:r>
        <w:r w:rsidR="000D6F67">
          <w:rPr>
            <w:noProof/>
            <w:webHidden/>
          </w:rPr>
          <w:fldChar w:fldCharType="separate"/>
        </w:r>
        <w:r w:rsidR="00AE33D1">
          <w:rPr>
            <w:noProof/>
            <w:webHidden/>
          </w:rPr>
          <w:t>69</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sidR="000D6F67">
          <w:rPr>
            <w:noProof/>
            <w:webHidden/>
          </w:rPr>
          <w:fldChar w:fldCharType="begin"/>
        </w:r>
        <w:r w:rsidR="000D6F67">
          <w:rPr>
            <w:noProof/>
            <w:webHidden/>
          </w:rPr>
          <w:instrText xml:space="preserve"> PAGEREF _Toc281355138 \h </w:instrText>
        </w:r>
        <w:r w:rsidR="000D6F67">
          <w:rPr>
            <w:noProof/>
            <w:webHidden/>
          </w:rPr>
        </w:r>
        <w:r w:rsidR="000D6F67">
          <w:rPr>
            <w:noProof/>
            <w:webHidden/>
          </w:rPr>
          <w:fldChar w:fldCharType="separate"/>
        </w:r>
        <w:r w:rsidR="00AE33D1">
          <w:rPr>
            <w:noProof/>
            <w:webHidden/>
          </w:rPr>
          <w:t>71</w:t>
        </w:r>
        <w:r w:rsidR="000D6F67">
          <w:rPr>
            <w:noProof/>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sidR="000D6F67">
          <w:rPr>
            <w:noProof/>
            <w:webHidden/>
          </w:rPr>
          <w:fldChar w:fldCharType="begin"/>
        </w:r>
        <w:r w:rsidR="000D6F67">
          <w:rPr>
            <w:noProof/>
            <w:webHidden/>
          </w:rPr>
          <w:instrText xml:space="preserve"> PAGEREF _Toc281355139 \h </w:instrText>
        </w:r>
        <w:r w:rsidR="000D6F67">
          <w:rPr>
            <w:noProof/>
            <w:webHidden/>
          </w:rPr>
        </w:r>
        <w:r w:rsidR="000D6F67">
          <w:rPr>
            <w:noProof/>
            <w:webHidden/>
          </w:rPr>
          <w:fldChar w:fldCharType="separate"/>
        </w:r>
        <w:r w:rsidR="00AE33D1">
          <w:rPr>
            <w:noProof/>
            <w:webHidden/>
          </w:rPr>
          <w:t>72</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sidR="000D6F67">
          <w:rPr>
            <w:noProof/>
            <w:webHidden/>
          </w:rPr>
          <w:fldChar w:fldCharType="begin"/>
        </w:r>
        <w:r w:rsidR="000D6F67">
          <w:rPr>
            <w:noProof/>
            <w:webHidden/>
          </w:rPr>
          <w:instrText xml:space="preserve"> PAGEREF _Toc281355140 \h </w:instrText>
        </w:r>
        <w:r w:rsidR="000D6F67">
          <w:rPr>
            <w:noProof/>
            <w:webHidden/>
          </w:rPr>
        </w:r>
        <w:r w:rsidR="000D6F67">
          <w:rPr>
            <w:noProof/>
            <w:webHidden/>
          </w:rPr>
          <w:fldChar w:fldCharType="separate"/>
        </w:r>
        <w:r w:rsidR="00AE33D1">
          <w:rPr>
            <w:noProof/>
            <w:webHidden/>
          </w:rPr>
          <w:t>72</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sidR="000D6F67">
          <w:rPr>
            <w:noProof/>
            <w:webHidden/>
          </w:rPr>
          <w:fldChar w:fldCharType="begin"/>
        </w:r>
        <w:r w:rsidR="000D6F67">
          <w:rPr>
            <w:noProof/>
            <w:webHidden/>
          </w:rPr>
          <w:instrText xml:space="preserve"> PAGEREF _Toc281355141 \h </w:instrText>
        </w:r>
        <w:r w:rsidR="000D6F67">
          <w:rPr>
            <w:noProof/>
            <w:webHidden/>
          </w:rPr>
        </w:r>
        <w:r w:rsidR="000D6F67">
          <w:rPr>
            <w:noProof/>
            <w:webHidden/>
          </w:rPr>
          <w:fldChar w:fldCharType="separate"/>
        </w:r>
        <w:r w:rsidR="00AE33D1">
          <w:rPr>
            <w:noProof/>
            <w:webHidden/>
          </w:rPr>
          <w:t>73</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sidR="000D6F67">
          <w:rPr>
            <w:noProof/>
            <w:webHidden/>
          </w:rPr>
          <w:fldChar w:fldCharType="begin"/>
        </w:r>
        <w:r w:rsidR="000D6F67">
          <w:rPr>
            <w:noProof/>
            <w:webHidden/>
          </w:rPr>
          <w:instrText xml:space="preserve"> PAGEREF _Toc281355142 \h </w:instrText>
        </w:r>
        <w:r w:rsidR="000D6F67">
          <w:rPr>
            <w:noProof/>
            <w:webHidden/>
          </w:rPr>
        </w:r>
        <w:r w:rsidR="000D6F67">
          <w:rPr>
            <w:noProof/>
            <w:webHidden/>
          </w:rPr>
          <w:fldChar w:fldCharType="separate"/>
        </w:r>
        <w:r w:rsidR="00AE33D1">
          <w:rPr>
            <w:noProof/>
            <w:webHidden/>
          </w:rPr>
          <w:t>76</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sidR="000D6F67">
          <w:rPr>
            <w:noProof/>
            <w:webHidden/>
          </w:rPr>
          <w:fldChar w:fldCharType="begin"/>
        </w:r>
        <w:r w:rsidR="000D6F67">
          <w:rPr>
            <w:noProof/>
            <w:webHidden/>
          </w:rPr>
          <w:instrText xml:space="preserve"> PAGEREF _Toc281355143 \h </w:instrText>
        </w:r>
        <w:r w:rsidR="000D6F67">
          <w:rPr>
            <w:noProof/>
            <w:webHidden/>
          </w:rPr>
        </w:r>
        <w:r w:rsidR="000D6F67">
          <w:rPr>
            <w:noProof/>
            <w:webHidden/>
          </w:rPr>
          <w:fldChar w:fldCharType="separate"/>
        </w:r>
        <w:r w:rsidR="00AE33D1">
          <w:rPr>
            <w:noProof/>
            <w:webHidden/>
          </w:rPr>
          <w:t>77</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sidR="000D6F67">
          <w:rPr>
            <w:noProof/>
            <w:webHidden/>
          </w:rPr>
          <w:fldChar w:fldCharType="begin"/>
        </w:r>
        <w:r w:rsidR="000D6F67">
          <w:rPr>
            <w:noProof/>
            <w:webHidden/>
          </w:rPr>
          <w:instrText xml:space="preserve"> PAGEREF _Toc281355144 \h </w:instrText>
        </w:r>
        <w:r w:rsidR="000D6F67">
          <w:rPr>
            <w:noProof/>
            <w:webHidden/>
          </w:rPr>
        </w:r>
        <w:r w:rsidR="000D6F67">
          <w:rPr>
            <w:noProof/>
            <w:webHidden/>
          </w:rPr>
          <w:fldChar w:fldCharType="separate"/>
        </w:r>
        <w:r w:rsidR="00AE33D1">
          <w:rPr>
            <w:noProof/>
            <w:webHidden/>
          </w:rPr>
          <w:t>78</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sidR="000D6F67">
          <w:rPr>
            <w:noProof/>
            <w:webHidden/>
          </w:rPr>
          <w:fldChar w:fldCharType="begin"/>
        </w:r>
        <w:r w:rsidR="000D6F67">
          <w:rPr>
            <w:noProof/>
            <w:webHidden/>
          </w:rPr>
          <w:instrText xml:space="preserve"> PAGEREF _Toc281355145 \h </w:instrText>
        </w:r>
        <w:r w:rsidR="000D6F67">
          <w:rPr>
            <w:noProof/>
            <w:webHidden/>
          </w:rPr>
        </w:r>
        <w:r w:rsidR="000D6F67">
          <w:rPr>
            <w:noProof/>
            <w:webHidden/>
          </w:rPr>
          <w:fldChar w:fldCharType="separate"/>
        </w:r>
        <w:r w:rsidR="00AE33D1">
          <w:rPr>
            <w:noProof/>
            <w:webHidden/>
          </w:rPr>
          <w:t>79</w:t>
        </w:r>
        <w:r w:rsidR="000D6F67">
          <w:rPr>
            <w:noProof/>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sidR="000D6F67">
          <w:rPr>
            <w:noProof/>
            <w:webHidden/>
          </w:rPr>
          <w:fldChar w:fldCharType="begin"/>
        </w:r>
        <w:r w:rsidR="000D6F67">
          <w:rPr>
            <w:noProof/>
            <w:webHidden/>
          </w:rPr>
          <w:instrText xml:space="preserve"> PAGEREF _Toc281355146 \h </w:instrText>
        </w:r>
        <w:r w:rsidR="000D6F67">
          <w:rPr>
            <w:noProof/>
            <w:webHidden/>
          </w:rPr>
        </w:r>
        <w:r w:rsidR="000D6F67">
          <w:rPr>
            <w:noProof/>
            <w:webHidden/>
          </w:rPr>
          <w:fldChar w:fldCharType="separate"/>
        </w:r>
        <w:r w:rsidR="00AE33D1">
          <w:rPr>
            <w:noProof/>
            <w:webHidden/>
          </w:rPr>
          <w:t>79</w:t>
        </w:r>
        <w:r w:rsidR="000D6F67">
          <w:rPr>
            <w:noProof/>
            <w:webHidden/>
          </w:rPr>
          <w:fldChar w:fldCharType="end"/>
        </w:r>
      </w:hyperlink>
    </w:p>
    <w:p w:rsidR="000D6F67" w:rsidRDefault="0020159E">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sidR="000D6F67">
          <w:rPr>
            <w:webHidden/>
          </w:rPr>
          <w:fldChar w:fldCharType="begin"/>
        </w:r>
        <w:r w:rsidR="000D6F67">
          <w:rPr>
            <w:webHidden/>
          </w:rPr>
          <w:instrText xml:space="preserve"> PAGEREF _Toc281355147 \h </w:instrText>
        </w:r>
        <w:r w:rsidR="000D6F67">
          <w:rPr>
            <w:webHidden/>
          </w:rPr>
        </w:r>
        <w:r w:rsidR="000D6F67">
          <w:rPr>
            <w:webHidden/>
          </w:rPr>
          <w:fldChar w:fldCharType="separate"/>
        </w:r>
        <w:r w:rsidR="00AE33D1">
          <w:rPr>
            <w:webHidden/>
          </w:rPr>
          <w:t>82</w:t>
        </w:r>
        <w:r w:rsidR="000D6F67">
          <w:rPr>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sidR="000D6F67">
          <w:rPr>
            <w:noProof/>
            <w:webHidden/>
          </w:rPr>
          <w:fldChar w:fldCharType="begin"/>
        </w:r>
        <w:r w:rsidR="000D6F67">
          <w:rPr>
            <w:noProof/>
            <w:webHidden/>
          </w:rPr>
          <w:instrText xml:space="preserve"> PAGEREF _Toc281355148 \h </w:instrText>
        </w:r>
        <w:r w:rsidR="000D6F67">
          <w:rPr>
            <w:noProof/>
            <w:webHidden/>
          </w:rPr>
        </w:r>
        <w:r w:rsidR="000D6F67">
          <w:rPr>
            <w:noProof/>
            <w:webHidden/>
          </w:rPr>
          <w:fldChar w:fldCharType="separate"/>
        </w:r>
        <w:r w:rsidR="00AE33D1">
          <w:rPr>
            <w:noProof/>
            <w:webHidden/>
          </w:rPr>
          <w:t>82</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sidR="000D6F67">
          <w:rPr>
            <w:noProof/>
            <w:webHidden/>
          </w:rPr>
          <w:fldChar w:fldCharType="begin"/>
        </w:r>
        <w:r w:rsidR="000D6F67">
          <w:rPr>
            <w:noProof/>
            <w:webHidden/>
          </w:rPr>
          <w:instrText xml:space="preserve"> PAGEREF _Toc281355149 \h </w:instrText>
        </w:r>
        <w:r w:rsidR="000D6F67">
          <w:rPr>
            <w:noProof/>
            <w:webHidden/>
          </w:rPr>
        </w:r>
        <w:r w:rsidR="000D6F67">
          <w:rPr>
            <w:noProof/>
            <w:webHidden/>
          </w:rPr>
          <w:fldChar w:fldCharType="separate"/>
        </w:r>
        <w:r w:rsidR="00AE33D1">
          <w:rPr>
            <w:noProof/>
            <w:webHidden/>
          </w:rPr>
          <w:t>84</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sidR="000D6F67">
          <w:rPr>
            <w:noProof/>
            <w:webHidden/>
          </w:rPr>
          <w:fldChar w:fldCharType="begin"/>
        </w:r>
        <w:r w:rsidR="000D6F67">
          <w:rPr>
            <w:noProof/>
            <w:webHidden/>
          </w:rPr>
          <w:instrText xml:space="preserve"> PAGEREF _Toc281355150 \h </w:instrText>
        </w:r>
        <w:r w:rsidR="000D6F67">
          <w:rPr>
            <w:noProof/>
            <w:webHidden/>
          </w:rPr>
        </w:r>
        <w:r w:rsidR="000D6F67">
          <w:rPr>
            <w:noProof/>
            <w:webHidden/>
          </w:rPr>
          <w:fldChar w:fldCharType="separate"/>
        </w:r>
        <w:r w:rsidR="00AE33D1">
          <w:rPr>
            <w:noProof/>
            <w:webHidden/>
          </w:rPr>
          <w:t>84</w:t>
        </w:r>
        <w:r w:rsidR="000D6F67">
          <w:rPr>
            <w:noProof/>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sidR="000D6F67">
          <w:rPr>
            <w:noProof/>
            <w:webHidden/>
          </w:rPr>
          <w:fldChar w:fldCharType="begin"/>
        </w:r>
        <w:r w:rsidR="000D6F67">
          <w:rPr>
            <w:noProof/>
            <w:webHidden/>
          </w:rPr>
          <w:instrText xml:space="preserve"> PAGEREF _Toc281355151 \h </w:instrText>
        </w:r>
        <w:r w:rsidR="000D6F67">
          <w:rPr>
            <w:noProof/>
            <w:webHidden/>
          </w:rPr>
        </w:r>
        <w:r w:rsidR="000D6F67">
          <w:rPr>
            <w:noProof/>
            <w:webHidden/>
          </w:rPr>
          <w:fldChar w:fldCharType="separate"/>
        </w:r>
        <w:r w:rsidR="00AE33D1">
          <w:rPr>
            <w:noProof/>
            <w:webHidden/>
          </w:rPr>
          <w:t>86</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sidR="000D6F67">
          <w:rPr>
            <w:noProof/>
            <w:webHidden/>
          </w:rPr>
          <w:fldChar w:fldCharType="begin"/>
        </w:r>
        <w:r w:rsidR="000D6F67">
          <w:rPr>
            <w:noProof/>
            <w:webHidden/>
          </w:rPr>
          <w:instrText xml:space="preserve"> PAGEREF _Toc281355152 \h </w:instrText>
        </w:r>
        <w:r w:rsidR="000D6F67">
          <w:rPr>
            <w:noProof/>
            <w:webHidden/>
          </w:rPr>
        </w:r>
        <w:r w:rsidR="000D6F67">
          <w:rPr>
            <w:noProof/>
            <w:webHidden/>
          </w:rPr>
          <w:fldChar w:fldCharType="separate"/>
        </w:r>
        <w:r w:rsidR="00AE33D1">
          <w:rPr>
            <w:noProof/>
            <w:webHidden/>
          </w:rPr>
          <w:t>86</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sidR="000D6F67">
          <w:rPr>
            <w:noProof/>
            <w:webHidden/>
          </w:rPr>
          <w:fldChar w:fldCharType="begin"/>
        </w:r>
        <w:r w:rsidR="000D6F67">
          <w:rPr>
            <w:noProof/>
            <w:webHidden/>
          </w:rPr>
          <w:instrText xml:space="preserve"> PAGEREF _Toc281355153 \h </w:instrText>
        </w:r>
        <w:r w:rsidR="000D6F67">
          <w:rPr>
            <w:noProof/>
            <w:webHidden/>
          </w:rPr>
        </w:r>
        <w:r w:rsidR="000D6F67">
          <w:rPr>
            <w:noProof/>
            <w:webHidden/>
          </w:rPr>
          <w:fldChar w:fldCharType="separate"/>
        </w:r>
        <w:r w:rsidR="00AE33D1">
          <w:rPr>
            <w:noProof/>
            <w:webHidden/>
          </w:rPr>
          <w:t>86</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sidR="000D6F67">
          <w:rPr>
            <w:noProof/>
            <w:webHidden/>
          </w:rPr>
          <w:fldChar w:fldCharType="begin"/>
        </w:r>
        <w:r w:rsidR="000D6F67">
          <w:rPr>
            <w:noProof/>
            <w:webHidden/>
          </w:rPr>
          <w:instrText xml:space="preserve"> PAGEREF _Toc281355154 \h </w:instrText>
        </w:r>
        <w:r w:rsidR="000D6F67">
          <w:rPr>
            <w:noProof/>
            <w:webHidden/>
          </w:rPr>
        </w:r>
        <w:r w:rsidR="000D6F67">
          <w:rPr>
            <w:noProof/>
            <w:webHidden/>
          </w:rPr>
          <w:fldChar w:fldCharType="separate"/>
        </w:r>
        <w:r w:rsidR="00AE33D1">
          <w:rPr>
            <w:noProof/>
            <w:webHidden/>
          </w:rPr>
          <w:t>88</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sidR="000D6F67">
          <w:rPr>
            <w:noProof/>
            <w:webHidden/>
          </w:rPr>
          <w:fldChar w:fldCharType="begin"/>
        </w:r>
        <w:r w:rsidR="000D6F67">
          <w:rPr>
            <w:noProof/>
            <w:webHidden/>
          </w:rPr>
          <w:instrText xml:space="preserve"> PAGEREF _Toc281355155 \h </w:instrText>
        </w:r>
        <w:r w:rsidR="000D6F67">
          <w:rPr>
            <w:noProof/>
            <w:webHidden/>
          </w:rPr>
        </w:r>
        <w:r w:rsidR="000D6F67">
          <w:rPr>
            <w:noProof/>
            <w:webHidden/>
          </w:rPr>
          <w:fldChar w:fldCharType="separate"/>
        </w:r>
        <w:r w:rsidR="00AE33D1">
          <w:rPr>
            <w:noProof/>
            <w:webHidden/>
          </w:rPr>
          <w:t>89</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sidR="000D6F67">
          <w:rPr>
            <w:noProof/>
            <w:webHidden/>
          </w:rPr>
          <w:fldChar w:fldCharType="begin"/>
        </w:r>
        <w:r w:rsidR="000D6F67">
          <w:rPr>
            <w:noProof/>
            <w:webHidden/>
          </w:rPr>
          <w:instrText xml:space="preserve"> PAGEREF _Toc281355156 \h </w:instrText>
        </w:r>
        <w:r w:rsidR="000D6F67">
          <w:rPr>
            <w:noProof/>
            <w:webHidden/>
          </w:rPr>
        </w:r>
        <w:r w:rsidR="000D6F67">
          <w:rPr>
            <w:noProof/>
            <w:webHidden/>
          </w:rPr>
          <w:fldChar w:fldCharType="separate"/>
        </w:r>
        <w:r w:rsidR="00AE33D1">
          <w:rPr>
            <w:noProof/>
            <w:webHidden/>
          </w:rPr>
          <w:t>90</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sidR="000D6F67">
          <w:rPr>
            <w:noProof/>
            <w:webHidden/>
          </w:rPr>
          <w:fldChar w:fldCharType="begin"/>
        </w:r>
        <w:r w:rsidR="000D6F67">
          <w:rPr>
            <w:noProof/>
            <w:webHidden/>
          </w:rPr>
          <w:instrText xml:space="preserve"> PAGEREF _Toc281355157 \h </w:instrText>
        </w:r>
        <w:r w:rsidR="000D6F67">
          <w:rPr>
            <w:noProof/>
            <w:webHidden/>
          </w:rPr>
        </w:r>
        <w:r w:rsidR="000D6F67">
          <w:rPr>
            <w:noProof/>
            <w:webHidden/>
          </w:rPr>
          <w:fldChar w:fldCharType="separate"/>
        </w:r>
        <w:r w:rsidR="00AE33D1">
          <w:rPr>
            <w:noProof/>
            <w:webHidden/>
          </w:rPr>
          <w:t>90</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sidR="000D6F67">
          <w:rPr>
            <w:noProof/>
            <w:webHidden/>
          </w:rPr>
          <w:fldChar w:fldCharType="begin"/>
        </w:r>
        <w:r w:rsidR="000D6F67">
          <w:rPr>
            <w:noProof/>
            <w:webHidden/>
          </w:rPr>
          <w:instrText xml:space="preserve"> PAGEREF _Toc281355158 \h </w:instrText>
        </w:r>
        <w:r w:rsidR="000D6F67">
          <w:rPr>
            <w:noProof/>
            <w:webHidden/>
          </w:rPr>
        </w:r>
        <w:r w:rsidR="000D6F67">
          <w:rPr>
            <w:noProof/>
            <w:webHidden/>
          </w:rPr>
          <w:fldChar w:fldCharType="separate"/>
        </w:r>
        <w:r w:rsidR="00AE33D1">
          <w:rPr>
            <w:noProof/>
            <w:webHidden/>
          </w:rPr>
          <w:t>92</w:t>
        </w:r>
        <w:r w:rsidR="000D6F67">
          <w:rPr>
            <w:noProof/>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sidR="000D6F67">
          <w:rPr>
            <w:noProof/>
            <w:webHidden/>
          </w:rPr>
          <w:fldChar w:fldCharType="begin"/>
        </w:r>
        <w:r w:rsidR="000D6F67">
          <w:rPr>
            <w:noProof/>
            <w:webHidden/>
          </w:rPr>
          <w:instrText xml:space="preserve"> PAGEREF _Toc281355159 \h </w:instrText>
        </w:r>
        <w:r w:rsidR="000D6F67">
          <w:rPr>
            <w:noProof/>
            <w:webHidden/>
          </w:rPr>
        </w:r>
        <w:r w:rsidR="000D6F67">
          <w:rPr>
            <w:noProof/>
            <w:webHidden/>
          </w:rPr>
          <w:fldChar w:fldCharType="separate"/>
        </w:r>
        <w:r w:rsidR="00AE33D1">
          <w:rPr>
            <w:noProof/>
            <w:webHidden/>
          </w:rPr>
          <w:t>93</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sidR="000D6F67">
          <w:rPr>
            <w:noProof/>
            <w:webHidden/>
          </w:rPr>
          <w:fldChar w:fldCharType="begin"/>
        </w:r>
        <w:r w:rsidR="000D6F67">
          <w:rPr>
            <w:noProof/>
            <w:webHidden/>
          </w:rPr>
          <w:instrText xml:space="preserve"> PAGEREF _Toc281355160 \h </w:instrText>
        </w:r>
        <w:r w:rsidR="000D6F67">
          <w:rPr>
            <w:noProof/>
            <w:webHidden/>
          </w:rPr>
        </w:r>
        <w:r w:rsidR="000D6F67">
          <w:rPr>
            <w:noProof/>
            <w:webHidden/>
          </w:rPr>
          <w:fldChar w:fldCharType="separate"/>
        </w:r>
        <w:r w:rsidR="00AE33D1">
          <w:rPr>
            <w:noProof/>
            <w:webHidden/>
          </w:rPr>
          <w:t>93</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sidR="000D6F67">
          <w:rPr>
            <w:noProof/>
            <w:webHidden/>
          </w:rPr>
          <w:fldChar w:fldCharType="begin"/>
        </w:r>
        <w:r w:rsidR="000D6F67">
          <w:rPr>
            <w:noProof/>
            <w:webHidden/>
          </w:rPr>
          <w:instrText xml:space="preserve"> PAGEREF _Toc281355161 \h </w:instrText>
        </w:r>
        <w:r w:rsidR="000D6F67">
          <w:rPr>
            <w:noProof/>
            <w:webHidden/>
          </w:rPr>
        </w:r>
        <w:r w:rsidR="000D6F67">
          <w:rPr>
            <w:noProof/>
            <w:webHidden/>
          </w:rPr>
          <w:fldChar w:fldCharType="separate"/>
        </w:r>
        <w:r w:rsidR="00AE33D1">
          <w:rPr>
            <w:noProof/>
            <w:webHidden/>
          </w:rPr>
          <w:t>94</w:t>
        </w:r>
        <w:r w:rsidR="000D6F67">
          <w:rPr>
            <w:noProof/>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sidR="000D6F67">
          <w:rPr>
            <w:noProof/>
            <w:webHidden/>
          </w:rPr>
          <w:fldChar w:fldCharType="begin"/>
        </w:r>
        <w:r w:rsidR="000D6F67">
          <w:rPr>
            <w:noProof/>
            <w:webHidden/>
          </w:rPr>
          <w:instrText xml:space="preserve"> PAGEREF _Toc281355162 \h </w:instrText>
        </w:r>
        <w:r w:rsidR="000D6F67">
          <w:rPr>
            <w:noProof/>
            <w:webHidden/>
          </w:rPr>
        </w:r>
        <w:r w:rsidR="000D6F67">
          <w:rPr>
            <w:noProof/>
            <w:webHidden/>
          </w:rPr>
          <w:fldChar w:fldCharType="separate"/>
        </w:r>
        <w:r w:rsidR="00AE33D1">
          <w:rPr>
            <w:noProof/>
            <w:webHidden/>
          </w:rPr>
          <w:t>95</w:t>
        </w:r>
        <w:r w:rsidR="000D6F67">
          <w:rPr>
            <w:noProof/>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sidR="000D6F67">
          <w:rPr>
            <w:noProof/>
            <w:webHidden/>
          </w:rPr>
          <w:fldChar w:fldCharType="begin"/>
        </w:r>
        <w:r w:rsidR="000D6F67">
          <w:rPr>
            <w:noProof/>
            <w:webHidden/>
          </w:rPr>
          <w:instrText xml:space="preserve"> PAGEREF _Toc281355163 \h </w:instrText>
        </w:r>
        <w:r w:rsidR="000D6F67">
          <w:rPr>
            <w:noProof/>
            <w:webHidden/>
          </w:rPr>
        </w:r>
        <w:r w:rsidR="000D6F67">
          <w:rPr>
            <w:noProof/>
            <w:webHidden/>
          </w:rPr>
          <w:fldChar w:fldCharType="separate"/>
        </w:r>
        <w:r w:rsidR="00AE33D1">
          <w:rPr>
            <w:noProof/>
            <w:webHidden/>
          </w:rPr>
          <w:t>96</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sidR="000D6F67">
          <w:rPr>
            <w:noProof/>
            <w:webHidden/>
          </w:rPr>
          <w:fldChar w:fldCharType="begin"/>
        </w:r>
        <w:r w:rsidR="000D6F67">
          <w:rPr>
            <w:noProof/>
            <w:webHidden/>
          </w:rPr>
          <w:instrText xml:space="preserve"> PAGEREF _Toc281355164 \h </w:instrText>
        </w:r>
        <w:r w:rsidR="000D6F67">
          <w:rPr>
            <w:noProof/>
            <w:webHidden/>
          </w:rPr>
        </w:r>
        <w:r w:rsidR="000D6F67">
          <w:rPr>
            <w:noProof/>
            <w:webHidden/>
          </w:rPr>
          <w:fldChar w:fldCharType="separate"/>
        </w:r>
        <w:r w:rsidR="00AE33D1">
          <w:rPr>
            <w:noProof/>
            <w:webHidden/>
          </w:rPr>
          <w:t>97</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sidR="000D6F67">
          <w:rPr>
            <w:noProof/>
            <w:webHidden/>
          </w:rPr>
          <w:fldChar w:fldCharType="begin"/>
        </w:r>
        <w:r w:rsidR="000D6F67">
          <w:rPr>
            <w:noProof/>
            <w:webHidden/>
          </w:rPr>
          <w:instrText xml:space="preserve"> PAGEREF _Toc281355165 \h </w:instrText>
        </w:r>
        <w:r w:rsidR="000D6F67">
          <w:rPr>
            <w:noProof/>
            <w:webHidden/>
          </w:rPr>
        </w:r>
        <w:r w:rsidR="000D6F67">
          <w:rPr>
            <w:noProof/>
            <w:webHidden/>
          </w:rPr>
          <w:fldChar w:fldCharType="separate"/>
        </w:r>
        <w:r w:rsidR="00AE33D1">
          <w:rPr>
            <w:noProof/>
            <w:webHidden/>
          </w:rPr>
          <w:t>97</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sidR="000D6F67">
          <w:rPr>
            <w:noProof/>
            <w:webHidden/>
          </w:rPr>
          <w:fldChar w:fldCharType="begin"/>
        </w:r>
        <w:r w:rsidR="000D6F67">
          <w:rPr>
            <w:noProof/>
            <w:webHidden/>
          </w:rPr>
          <w:instrText xml:space="preserve"> PAGEREF _Toc281355166 \h </w:instrText>
        </w:r>
        <w:r w:rsidR="000D6F67">
          <w:rPr>
            <w:noProof/>
            <w:webHidden/>
          </w:rPr>
        </w:r>
        <w:r w:rsidR="000D6F67">
          <w:rPr>
            <w:noProof/>
            <w:webHidden/>
          </w:rPr>
          <w:fldChar w:fldCharType="separate"/>
        </w:r>
        <w:r w:rsidR="00AE33D1">
          <w:rPr>
            <w:noProof/>
            <w:webHidden/>
          </w:rPr>
          <w:t>102</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sidR="000D6F67">
          <w:rPr>
            <w:noProof/>
            <w:webHidden/>
          </w:rPr>
          <w:fldChar w:fldCharType="begin"/>
        </w:r>
        <w:r w:rsidR="000D6F67">
          <w:rPr>
            <w:noProof/>
            <w:webHidden/>
          </w:rPr>
          <w:instrText xml:space="preserve"> PAGEREF _Toc281355167 \h </w:instrText>
        </w:r>
        <w:r w:rsidR="000D6F67">
          <w:rPr>
            <w:noProof/>
            <w:webHidden/>
          </w:rPr>
        </w:r>
        <w:r w:rsidR="000D6F67">
          <w:rPr>
            <w:noProof/>
            <w:webHidden/>
          </w:rPr>
          <w:fldChar w:fldCharType="separate"/>
        </w:r>
        <w:r w:rsidR="00AE33D1">
          <w:rPr>
            <w:noProof/>
            <w:webHidden/>
          </w:rPr>
          <w:t>102</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sidR="000D6F67">
          <w:rPr>
            <w:noProof/>
            <w:webHidden/>
          </w:rPr>
          <w:fldChar w:fldCharType="begin"/>
        </w:r>
        <w:r w:rsidR="000D6F67">
          <w:rPr>
            <w:noProof/>
            <w:webHidden/>
          </w:rPr>
          <w:instrText xml:space="preserve"> PAGEREF _Toc281355168 \h </w:instrText>
        </w:r>
        <w:r w:rsidR="000D6F67">
          <w:rPr>
            <w:noProof/>
            <w:webHidden/>
          </w:rPr>
        </w:r>
        <w:r w:rsidR="000D6F67">
          <w:rPr>
            <w:noProof/>
            <w:webHidden/>
          </w:rPr>
          <w:fldChar w:fldCharType="separate"/>
        </w:r>
        <w:r w:rsidR="00AE33D1">
          <w:rPr>
            <w:noProof/>
            <w:webHidden/>
          </w:rPr>
          <w:t>103</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sidR="000D6F67">
          <w:rPr>
            <w:noProof/>
            <w:webHidden/>
          </w:rPr>
          <w:fldChar w:fldCharType="begin"/>
        </w:r>
        <w:r w:rsidR="000D6F67">
          <w:rPr>
            <w:noProof/>
            <w:webHidden/>
          </w:rPr>
          <w:instrText xml:space="preserve"> PAGEREF _Toc281355169 \h </w:instrText>
        </w:r>
        <w:r w:rsidR="000D6F67">
          <w:rPr>
            <w:noProof/>
            <w:webHidden/>
          </w:rPr>
        </w:r>
        <w:r w:rsidR="000D6F67">
          <w:rPr>
            <w:noProof/>
            <w:webHidden/>
          </w:rPr>
          <w:fldChar w:fldCharType="separate"/>
        </w:r>
        <w:r w:rsidR="00AE33D1">
          <w:rPr>
            <w:noProof/>
            <w:webHidden/>
          </w:rPr>
          <w:t>105</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sidR="000D6F67">
          <w:rPr>
            <w:noProof/>
            <w:webHidden/>
          </w:rPr>
          <w:fldChar w:fldCharType="begin"/>
        </w:r>
        <w:r w:rsidR="000D6F67">
          <w:rPr>
            <w:noProof/>
            <w:webHidden/>
          </w:rPr>
          <w:instrText xml:space="preserve"> PAGEREF _Toc281355170 \h </w:instrText>
        </w:r>
        <w:r w:rsidR="000D6F67">
          <w:rPr>
            <w:noProof/>
            <w:webHidden/>
          </w:rPr>
        </w:r>
        <w:r w:rsidR="000D6F67">
          <w:rPr>
            <w:noProof/>
            <w:webHidden/>
          </w:rPr>
          <w:fldChar w:fldCharType="separate"/>
        </w:r>
        <w:r w:rsidR="00AE33D1">
          <w:rPr>
            <w:noProof/>
            <w:webHidden/>
          </w:rPr>
          <w:t>105</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sidR="000D6F67">
          <w:rPr>
            <w:noProof/>
            <w:webHidden/>
          </w:rPr>
          <w:fldChar w:fldCharType="begin"/>
        </w:r>
        <w:r w:rsidR="000D6F67">
          <w:rPr>
            <w:noProof/>
            <w:webHidden/>
          </w:rPr>
          <w:instrText xml:space="preserve"> PAGEREF _Toc281355171 \h </w:instrText>
        </w:r>
        <w:r w:rsidR="000D6F67">
          <w:rPr>
            <w:noProof/>
            <w:webHidden/>
          </w:rPr>
        </w:r>
        <w:r w:rsidR="000D6F67">
          <w:rPr>
            <w:noProof/>
            <w:webHidden/>
          </w:rPr>
          <w:fldChar w:fldCharType="separate"/>
        </w:r>
        <w:r w:rsidR="00AE33D1">
          <w:rPr>
            <w:noProof/>
            <w:webHidden/>
          </w:rPr>
          <w:t>110</w:t>
        </w:r>
        <w:r w:rsidR="000D6F67">
          <w:rPr>
            <w:noProof/>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sidR="000D6F67">
          <w:rPr>
            <w:noProof/>
            <w:webHidden/>
          </w:rPr>
          <w:fldChar w:fldCharType="begin"/>
        </w:r>
        <w:r w:rsidR="000D6F67">
          <w:rPr>
            <w:noProof/>
            <w:webHidden/>
          </w:rPr>
          <w:instrText xml:space="preserve"> PAGEREF _Toc281355172 \h </w:instrText>
        </w:r>
        <w:r w:rsidR="000D6F67">
          <w:rPr>
            <w:noProof/>
            <w:webHidden/>
          </w:rPr>
        </w:r>
        <w:r w:rsidR="000D6F67">
          <w:rPr>
            <w:noProof/>
            <w:webHidden/>
          </w:rPr>
          <w:fldChar w:fldCharType="separate"/>
        </w:r>
        <w:r w:rsidR="00AE33D1">
          <w:rPr>
            <w:noProof/>
            <w:webHidden/>
          </w:rPr>
          <w:t>117</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sidR="000D6F67">
          <w:rPr>
            <w:noProof/>
            <w:webHidden/>
          </w:rPr>
          <w:fldChar w:fldCharType="begin"/>
        </w:r>
        <w:r w:rsidR="000D6F67">
          <w:rPr>
            <w:noProof/>
            <w:webHidden/>
          </w:rPr>
          <w:instrText xml:space="preserve"> PAGEREF _Toc281355173 \h </w:instrText>
        </w:r>
        <w:r w:rsidR="000D6F67">
          <w:rPr>
            <w:noProof/>
            <w:webHidden/>
          </w:rPr>
        </w:r>
        <w:r w:rsidR="000D6F67">
          <w:rPr>
            <w:noProof/>
            <w:webHidden/>
          </w:rPr>
          <w:fldChar w:fldCharType="separate"/>
        </w:r>
        <w:r w:rsidR="00AE33D1">
          <w:rPr>
            <w:noProof/>
            <w:webHidden/>
          </w:rPr>
          <w:t>117</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sidR="000D6F67">
          <w:rPr>
            <w:noProof/>
            <w:webHidden/>
          </w:rPr>
          <w:fldChar w:fldCharType="begin"/>
        </w:r>
        <w:r w:rsidR="000D6F67">
          <w:rPr>
            <w:noProof/>
            <w:webHidden/>
          </w:rPr>
          <w:instrText xml:space="preserve"> PAGEREF _Toc281355174 \h </w:instrText>
        </w:r>
        <w:r w:rsidR="000D6F67">
          <w:rPr>
            <w:noProof/>
            <w:webHidden/>
          </w:rPr>
        </w:r>
        <w:r w:rsidR="000D6F67">
          <w:rPr>
            <w:noProof/>
            <w:webHidden/>
          </w:rPr>
          <w:fldChar w:fldCharType="separate"/>
        </w:r>
        <w:r w:rsidR="00AE33D1">
          <w:rPr>
            <w:noProof/>
            <w:webHidden/>
          </w:rPr>
          <w:t>118</w:t>
        </w:r>
        <w:r w:rsidR="000D6F67">
          <w:rPr>
            <w:noProof/>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sidR="000D6F67">
          <w:rPr>
            <w:noProof/>
            <w:webHidden/>
          </w:rPr>
          <w:fldChar w:fldCharType="begin"/>
        </w:r>
        <w:r w:rsidR="000D6F67">
          <w:rPr>
            <w:noProof/>
            <w:webHidden/>
          </w:rPr>
          <w:instrText xml:space="preserve"> PAGEREF _Toc281355175 \h </w:instrText>
        </w:r>
        <w:r w:rsidR="000D6F67">
          <w:rPr>
            <w:noProof/>
            <w:webHidden/>
          </w:rPr>
        </w:r>
        <w:r w:rsidR="000D6F67">
          <w:rPr>
            <w:noProof/>
            <w:webHidden/>
          </w:rPr>
          <w:fldChar w:fldCharType="separate"/>
        </w:r>
        <w:r w:rsidR="00AE33D1">
          <w:rPr>
            <w:noProof/>
            <w:webHidden/>
          </w:rPr>
          <w:t>119</w:t>
        </w:r>
        <w:r w:rsidR="000D6F67">
          <w:rPr>
            <w:noProof/>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sidR="000D6F67">
          <w:rPr>
            <w:noProof/>
            <w:webHidden/>
          </w:rPr>
          <w:fldChar w:fldCharType="begin"/>
        </w:r>
        <w:r w:rsidR="000D6F67">
          <w:rPr>
            <w:noProof/>
            <w:webHidden/>
          </w:rPr>
          <w:instrText xml:space="preserve"> PAGEREF _Toc281355176 \h </w:instrText>
        </w:r>
        <w:r w:rsidR="000D6F67">
          <w:rPr>
            <w:noProof/>
            <w:webHidden/>
          </w:rPr>
        </w:r>
        <w:r w:rsidR="000D6F67">
          <w:rPr>
            <w:noProof/>
            <w:webHidden/>
          </w:rPr>
          <w:fldChar w:fldCharType="separate"/>
        </w:r>
        <w:r w:rsidR="00AE33D1">
          <w:rPr>
            <w:noProof/>
            <w:webHidden/>
          </w:rPr>
          <w:t>123</w:t>
        </w:r>
        <w:r w:rsidR="000D6F67">
          <w:rPr>
            <w:noProof/>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sidR="000D6F67">
          <w:rPr>
            <w:noProof/>
            <w:webHidden/>
          </w:rPr>
          <w:fldChar w:fldCharType="begin"/>
        </w:r>
        <w:r w:rsidR="000D6F67">
          <w:rPr>
            <w:noProof/>
            <w:webHidden/>
          </w:rPr>
          <w:instrText xml:space="preserve"> PAGEREF _Toc281355177 \h </w:instrText>
        </w:r>
        <w:r w:rsidR="000D6F67">
          <w:rPr>
            <w:noProof/>
            <w:webHidden/>
          </w:rPr>
        </w:r>
        <w:r w:rsidR="000D6F67">
          <w:rPr>
            <w:noProof/>
            <w:webHidden/>
          </w:rPr>
          <w:fldChar w:fldCharType="separate"/>
        </w:r>
        <w:r w:rsidR="00AE33D1">
          <w:rPr>
            <w:noProof/>
            <w:webHidden/>
          </w:rPr>
          <w:t>138</w:t>
        </w:r>
        <w:r w:rsidR="000D6F67">
          <w:rPr>
            <w:noProof/>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sidR="000D6F67">
          <w:rPr>
            <w:noProof/>
            <w:webHidden/>
          </w:rPr>
          <w:fldChar w:fldCharType="begin"/>
        </w:r>
        <w:r w:rsidR="000D6F67">
          <w:rPr>
            <w:noProof/>
            <w:webHidden/>
          </w:rPr>
          <w:instrText xml:space="preserve"> PAGEREF _Toc281355178 \h </w:instrText>
        </w:r>
        <w:r w:rsidR="000D6F67">
          <w:rPr>
            <w:noProof/>
            <w:webHidden/>
          </w:rPr>
        </w:r>
        <w:r w:rsidR="000D6F67">
          <w:rPr>
            <w:noProof/>
            <w:webHidden/>
          </w:rPr>
          <w:fldChar w:fldCharType="separate"/>
        </w:r>
        <w:r w:rsidR="00AE33D1">
          <w:rPr>
            <w:noProof/>
            <w:webHidden/>
          </w:rPr>
          <w:t>140</w:t>
        </w:r>
        <w:r w:rsidR="000D6F67">
          <w:rPr>
            <w:noProof/>
            <w:webHidden/>
          </w:rPr>
          <w:fldChar w:fldCharType="end"/>
        </w:r>
      </w:hyperlink>
    </w:p>
    <w:p w:rsidR="000D6F67" w:rsidRDefault="0020159E">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sidR="000D6F67">
          <w:rPr>
            <w:noProof/>
            <w:webHidden/>
          </w:rPr>
          <w:fldChar w:fldCharType="begin"/>
        </w:r>
        <w:r w:rsidR="000D6F67">
          <w:rPr>
            <w:noProof/>
            <w:webHidden/>
          </w:rPr>
          <w:instrText xml:space="preserve"> PAGEREF _Toc281355179 \h </w:instrText>
        </w:r>
        <w:r w:rsidR="000D6F67">
          <w:rPr>
            <w:noProof/>
            <w:webHidden/>
          </w:rPr>
        </w:r>
        <w:r w:rsidR="000D6F67">
          <w:rPr>
            <w:noProof/>
            <w:webHidden/>
          </w:rPr>
          <w:fldChar w:fldCharType="separate"/>
        </w:r>
        <w:r w:rsidR="00AE33D1">
          <w:rPr>
            <w:noProof/>
            <w:webHidden/>
          </w:rPr>
          <w:t>144</w:t>
        </w:r>
        <w:r w:rsidR="000D6F67">
          <w:rPr>
            <w:noProof/>
            <w:webHidden/>
          </w:rPr>
          <w:fldChar w:fldCharType="end"/>
        </w:r>
      </w:hyperlink>
    </w:p>
    <w:p w:rsidR="000D6F67" w:rsidRDefault="0020159E">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sidR="000D6F67">
          <w:rPr>
            <w:webHidden/>
          </w:rPr>
          <w:fldChar w:fldCharType="begin"/>
        </w:r>
        <w:r w:rsidR="000D6F67">
          <w:rPr>
            <w:webHidden/>
          </w:rPr>
          <w:instrText xml:space="preserve"> PAGEREF _Toc281355180 \h </w:instrText>
        </w:r>
        <w:r w:rsidR="000D6F67">
          <w:rPr>
            <w:webHidden/>
          </w:rPr>
        </w:r>
        <w:r w:rsidR="000D6F67">
          <w:rPr>
            <w:webHidden/>
          </w:rPr>
          <w:fldChar w:fldCharType="separate"/>
        </w:r>
        <w:r w:rsidR="00AE33D1">
          <w:rPr>
            <w:webHidden/>
          </w:rPr>
          <w:t>146</w:t>
        </w:r>
        <w:r w:rsidR="000D6F67">
          <w:rPr>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sidR="000D6F67">
          <w:rPr>
            <w:noProof/>
            <w:webHidden/>
          </w:rPr>
          <w:fldChar w:fldCharType="begin"/>
        </w:r>
        <w:r w:rsidR="000D6F67">
          <w:rPr>
            <w:noProof/>
            <w:webHidden/>
          </w:rPr>
          <w:instrText xml:space="preserve"> PAGEREF _Toc281355181 \h </w:instrText>
        </w:r>
        <w:r w:rsidR="000D6F67">
          <w:rPr>
            <w:noProof/>
            <w:webHidden/>
          </w:rPr>
        </w:r>
        <w:r w:rsidR="000D6F67">
          <w:rPr>
            <w:noProof/>
            <w:webHidden/>
          </w:rPr>
          <w:fldChar w:fldCharType="separate"/>
        </w:r>
        <w:r w:rsidR="00AE33D1">
          <w:rPr>
            <w:noProof/>
            <w:webHidden/>
          </w:rPr>
          <w:t>146</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sidR="000D6F67">
          <w:rPr>
            <w:noProof/>
            <w:webHidden/>
          </w:rPr>
          <w:fldChar w:fldCharType="begin"/>
        </w:r>
        <w:r w:rsidR="000D6F67">
          <w:rPr>
            <w:noProof/>
            <w:webHidden/>
          </w:rPr>
          <w:instrText xml:space="preserve"> PAGEREF _Toc281355182 \h </w:instrText>
        </w:r>
        <w:r w:rsidR="000D6F67">
          <w:rPr>
            <w:noProof/>
            <w:webHidden/>
          </w:rPr>
        </w:r>
        <w:r w:rsidR="000D6F67">
          <w:rPr>
            <w:noProof/>
            <w:webHidden/>
          </w:rPr>
          <w:fldChar w:fldCharType="separate"/>
        </w:r>
        <w:r w:rsidR="00AE33D1">
          <w:rPr>
            <w:noProof/>
            <w:webHidden/>
          </w:rPr>
          <w:t>148</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sidR="000D6F67">
          <w:rPr>
            <w:noProof/>
            <w:webHidden/>
          </w:rPr>
          <w:fldChar w:fldCharType="begin"/>
        </w:r>
        <w:r w:rsidR="000D6F67">
          <w:rPr>
            <w:noProof/>
            <w:webHidden/>
          </w:rPr>
          <w:instrText xml:space="preserve"> PAGEREF _Toc281355183 \h </w:instrText>
        </w:r>
        <w:r w:rsidR="000D6F67">
          <w:rPr>
            <w:noProof/>
            <w:webHidden/>
          </w:rPr>
        </w:r>
        <w:r w:rsidR="000D6F67">
          <w:rPr>
            <w:noProof/>
            <w:webHidden/>
          </w:rPr>
          <w:fldChar w:fldCharType="separate"/>
        </w:r>
        <w:r w:rsidR="00AE33D1">
          <w:rPr>
            <w:noProof/>
            <w:webHidden/>
          </w:rPr>
          <w:t>150</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sidR="000D6F67">
          <w:rPr>
            <w:noProof/>
            <w:webHidden/>
          </w:rPr>
          <w:fldChar w:fldCharType="begin"/>
        </w:r>
        <w:r w:rsidR="000D6F67">
          <w:rPr>
            <w:noProof/>
            <w:webHidden/>
          </w:rPr>
          <w:instrText xml:space="preserve"> PAGEREF _Toc281355184 \h </w:instrText>
        </w:r>
        <w:r w:rsidR="000D6F67">
          <w:rPr>
            <w:noProof/>
            <w:webHidden/>
          </w:rPr>
        </w:r>
        <w:r w:rsidR="000D6F67">
          <w:rPr>
            <w:noProof/>
            <w:webHidden/>
          </w:rPr>
          <w:fldChar w:fldCharType="separate"/>
        </w:r>
        <w:r w:rsidR="00AE33D1">
          <w:rPr>
            <w:noProof/>
            <w:webHidden/>
          </w:rPr>
          <w:t>151</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sidR="000D6F67">
          <w:rPr>
            <w:noProof/>
            <w:webHidden/>
          </w:rPr>
          <w:fldChar w:fldCharType="begin"/>
        </w:r>
        <w:r w:rsidR="000D6F67">
          <w:rPr>
            <w:noProof/>
            <w:webHidden/>
          </w:rPr>
          <w:instrText xml:space="preserve"> PAGEREF _Toc281355185 \h </w:instrText>
        </w:r>
        <w:r w:rsidR="000D6F67">
          <w:rPr>
            <w:noProof/>
            <w:webHidden/>
          </w:rPr>
        </w:r>
        <w:r w:rsidR="000D6F67">
          <w:rPr>
            <w:noProof/>
            <w:webHidden/>
          </w:rPr>
          <w:fldChar w:fldCharType="separate"/>
        </w:r>
        <w:r w:rsidR="00AE33D1">
          <w:rPr>
            <w:noProof/>
            <w:webHidden/>
          </w:rPr>
          <w:t>153</w:t>
        </w:r>
        <w:r w:rsidR="000D6F67">
          <w:rPr>
            <w:noProof/>
            <w:webHidden/>
          </w:rPr>
          <w:fldChar w:fldCharType="end"/>
        </w:r>
      </w:hyperlink>
    </w:p>
    <w:p w:rsidR="000D6F67" w:rsidRDefault="0020159E">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sidR="000D6F67">
          <w:rPr>
            <w:webHidden/>
          </w:rPr>
          <w:fldChar w:fldCharType="begin"/>
        </w:r>
        <w:r w:rsidR="000D6F67">
          <w:rPr>
            <w:webHidden/>
          </w:rPr>
          <w:instrText xml:space="preserve"> PAGEREF _Toc281355186 \h </w:instrText>
        </w:r>
        <w:r w:rsidR="000D6F67">
          <w:rPr>
            <w:webHidden/>
          </w:rPr>
        </w:r>
        <w:r w:rsidR="000D6F67">
          <w:rPr>
            <w:webHidden/>
          </w:rPr>
          <w:fldChar w:fldCharType="separate"/>
        </w:r>
        <w:r w:rsidR="00AE33D1">
          <w:rPr>
            <w:webHidden/>
          </w:rPr>
          <w:t>155</w:t>
        </w:r>
        <w:r w:rsidR="000D6F67">
          <w:rPr>
            <w:webHidden/>
          </w:rPr>
          <w:fldChar w:fldCharType="end"/>
        </w:r>
      </w:hyperlink>
    </w:p>
    <w:p w:rsidR="000D6F67" w:rsidRDefault="0020159E">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sidR="000D6F67">
          <w:rPr>
            <w:webHidden/>
          </w:rPr>
          <w:fldChar w:fldCharType="begin"/>
        </w:r>
        <w:r w:rsidR="000D6F67">
          <w:rPr>
            <w:webHidden/>
          </w:rPr>
          <w:instrText xml:space="preserve"> PAGEREF _Toc281355187 \h </w:instrText>
        </w:r>
        <w:r w:rsidR="000D6F67">
          <w:rPr>
            <w:webHidden/>
          </w:rPr>
        </w:r>
        <w:r w:rsidR="000D6F67">
          <w:rPr>
            <w:webHidden/>
          </w:rPr>
          <w:fldChar w:fldCharType="separate"/>
        </w:r>
        <w:r w:rsidR="00AE33D1">
          <w:rPr>
            <w:webHidden/>
          </w:rPr>
          <w:t>157</w:t>
        </w:r>
        <w:r w:rsidR="000D6F67">
          <w:rPr>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sidR="000D6F67">
          <w:rPr>
            <w:noProof/>
            <w:webHidden/>
          </w:rPr>
          <w:fldChar w:fldCharType="begin"/>
        </w:r>
        <w:r w:rsidR="000D6F67">
          <w:rPr>
            <w:noProof/>
            <w:webHidden/>
          </w:rPr>
          <w:instrText xml:space="preserve"> PAGEREF _Toc281355188 \h </w:instrText>
        </w:r>
        <w:r w:rsidR="000D6F67">
          <w:rPr>
            <w:noProof/>
            <w:webHidden/>
          </w:rPr>
        </w:r>
        <w:r w:rsidR="000D6F67">
          <w:rPr>
            <w:noProof/>
            <w:webHidden/>
          </w:rPr>
          <w:fldChar w:fldCharType="separate"/>
        </w:r>
        <w:r w:rsidR="00AE33D1">
          <w:rPr>
            <w:noProof/>
            <w:webHidden/>
          </w:rPr>
          <w:t>157</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sidR="000D6F67">
          <w:rPr>
            <w:noProof/>
            <w:webHidden/>
          </w:rPr>
          <w:fldChar w:fldCharType="begin"/>
        </w:r>
        <w:r w:rsidR="000D6F67">
          <w:rPr>
            <w:noProof/>
            <w:webHidden/>
          </w:rPr>
          <w:instrText xml:space="preserve"> PAGEREF _Toc281355189 \h </w:instrText>
        </w:r>
        <w:r w:rsidR="000D6F67">
          <w:rPr>
            <w:noProof/>
            <w:webHidden/>
          </w:rPr>
        </w:r>
        <w:r w:rsidR="000D6F67">
          <w:rPr>
            <w:noProof/>
            <w:webHidden/>
          </w:rPr>
          <w:fldChar w:fldCharType="separate"/>
        </w:r>
        <w:r w:rsidR="00AE33D1">
          <w:rPr>
            <w:noProof/>
            <w:webHidden/>
          </w:rPr>
          <w:t>166</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sidR="000D6F67">
          <w:rPr>
            <w:noProof/>
            <w:webHidden/>
          </w:rPr>
          <w:fldChar w:fldCharType="begin"/>
        </w:r>
        <w:r w:rsidR="000D6F67">
          <w:rPr>
            <w:noProof/>
            <w:webHidden/>
          </w:rPr>
          <w:instrText xml:space="preserve"> PAGEREF _Toc281355190 \h </w:instrText>
        </w:r>
        <w:r w:rsidR="000D6F67">
          <w:rPr>
            <w:noProof/>
            <w:webHidden/>
          </w:rPr>
        </w:r>
        <w:r w:rsidR="000D6F67">
          <w:rPr>
            <w:noProof/>
            <w:webHidden/>
          </w:rPr>
          <w:fldChar w:fldCharType="separate"/>
        </w:r>
        <w:r w:rsidR="00AE33D1">
          <w:rPr>
            <w:noProof/>
            <w:webHidden/>
          </w:rPr>
          <w:t>176</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sidR="000D6F67">
          <w:rPr>
            <w:noProof/>
            <w:webHidden/>
          </w:rPr>
          <w:fldChar w:fldCharType="begin"/>
        </w:r>
        <w:r w:rsidR="000D6F67">
          <w:rPr>
            <w:noProof/>
            <w:webHidden/>
          </w:rPr>
          <w:instrText xml:space="preserve"> PAGEREF _Toc281355191 \h </w:instrText>
        </w:r>
        <w:r w:rsidR="000D6F67">
          <w:rPr>
            <w:noProof/>
            <w:webHidden/>
          </w:rPr>
        </w:r>
        <w:r w:rsidR="000D6F67">
          <w:rPr>
            <w:noProof/>
            <w:webHidden/>
          </w:rPr>
          <w:fldChar w:fldCharType="separate"/>
        </w:r>
        <w:r w:rsidR="00AE33D1">
          <w:rPr>
            <w:noProof/>
            <w:webHidden/>
          </w:rPr>
          <w:t>186</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sidR="000D6F67">
          <w:rPr>
            <w:noProof/>
            <w:webHidden/>
          </w:rPr>
          <w:fldChar w:fldCharType="begin"/>
        </w:r>
        <w:r w:rsidR="000D6F67">
          <w:rPr>
            <w:noProof/>
            <w:webHidden/>
          </w:rPr>
          <w:instrText xml:space="preserve"> PAGEREF _Toc281355192 \h </w:instrText>
        </w:r>
        <w:r w:rsidR="000D6F67">
          <w:rPr>
            <w:noProof/>
            <w:webHidden/>
          </w:rPr>
        </w:r>
        <w:r w:rsidR="000D6F67">
          <w:rPr>
            <w:noProof/>
            <w:webHidden/>
          </w:rPr>
          <w:fldChar w:fldCharType="separate"/>
        </w:r>
        <w:r w:rsidR="00AE33D1">
          <w:rPr>
            <w:noProof/>
            <w:webHidden/>
          </w:rPr>
          <w:t>189</w:t>
        </w:r>
        <w:r w:rsidR="000D6F67">
          <w:rPr>
            <w:noProof/>
            <w:webHidden/>
          </w:rPr>
          <w:fldChar w:fldCharType="end"/>
        </w:r>
      </w:hyperlink>
    </w:p>
    <w:p w:rsidR="000D6F67" w:rsidRDefault="0020159E">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sidR="000D6F67">
          <w:rPr>
            <w:noProof/>
            <w:webHidden/>
          </w:rPr>
          <w:fldChar w:fldCharType="begin"/>
        </w:r>
        <w:r w:rsidR="000D6F67">
          <w:rPr>
            <w:noProof/>
            <w:webHidden/>
          </w:rPr>
          <w:instrText xml:space="preserve"> PAGEREF _Toc281355193 \h </w:instrText>
        </w:r>
        <w:r w:rsidR="000D6F67">
          <w:rPr>
            <w:noProof/>
            <w:webHidden/>
          </w:rPr>
        </w:r>
        <w:r w:rsidR="000D6F67">
          <w:rPr>
            <w:noProof/>
            <w:webHidden/>
          </w:rPr>
          <w:fldChar w:fldCharType="separate"/>
        </w:r>
        <w:r w:rsidR="00AE33D1">
          <w:rPr>
            <w:noProof/>
            <w:webHidden/>
          </w:rPr>
          <w:t>194</w:t>
        </w:r>
        <w:r w:rsidR="000D6F67">
          <w:rPr>
            <w:noProof/>
            <w:webHidden/>
          </w:rPr>
          <w:fldChar w:fldCharType="end"/>
        </w:r>
      </w:hyperlink>
    </w:p>
    <w:p w:rsidR="000D6F67" w:rsidRDefault="0020159E">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sidR="000D6F67">
          <w:rPr>
            <w:webHidden/>
          </w:rPr>
          <w:fldChar w:fldCharType="begin"/>
        </w:r>
        <w:r w:rsidR="000D6F67">
          <w:rPr>
            <w:webHidden/>
          </w:rPr>
          <w:instrText xml:space="preserve"> PAGEREF _Toc281355194 \h </w:instrText>
        </w:r>
        <w:r w:rsidR="000D6F67">
          <w:rPr>
            <w:webHidden/>
          </w:rPr>
        </w:r>
        <w:r w:rsidR="000D6F67">
          <w:rPr>
            <w:webHidden/>
          </w:rPr>
          <w:fldChar w:fldCharType="separate"/>
        </w:r>
        <w:r w:rsidR="00AE33D1">
          <w:rPr>
            <w:webHidden/>
          </w:rPr>
          <w:t>202</w:t>
        </w:r>
        <w:r w:rsidR="000D6F67">
          <w:rPr>
            <w:webHidden/>
          </w:rPr>
          <w:fldChar w:fldCharType="end"/>
        </w:r>
      </w:hyperlink>
    </w:p>
    <w:p w:rsidR="000D6F67" w:rsidRDefault="0020159E">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sidR="000D6F67">
          <w:rPr>
            <w:webHidden/>
          </w:rPr>
          <w:fldChar w:fldCharType="begin"/>
        </w:r>
        <w:r w:rsidR="000D6F67">
          <w:rPr>
            <w:webHidden/>
          </w:rPr>
          <w:instrText xml:space="preserve"> PAGEREF _Toc281355195 \h </w:instrText>
        </w:r>
        <w:r w:rsidR="000D6F67">
          <w:rPr>
            <w:webHidden/>
          </w:rPr>
        </w:r>
        <w:r w:rsidR="000D6F67">
          <w:rPr>
            <w:webHidden/>
          </w:rPr>
          <w:fldChar w:fldCharType="separate"/>
        </w:r>
        <w:r w:rsidR="00AE33D1">
          <w:rPr>
            <w:webHidden/>
          </w:rPr>
          <w:t>203</w:t>
        </w:r>
        <w:r w:rsidR="000D6F67">
          <w:rPr>
            <w:webHidden/>
          </w:rPr>
          <w:fldChar w:fldCharType="end"/>
        </w:r>
      </w:hyperlink>
    </w:p>
    <w:p w:rsidR="00B71CC1" w:rsidRDefault="007D58B6"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lastRenderedPageBreak/>
        <w:t>Tabla de Ilustraciones</w:t>
      </w:r>
    </w:p>
    <w:p w:rsidR="000D6F67" w:rsidRDefault="007D58B6">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0D6F67">
        <w:rPr>
          <w:noProof/>
        </w:rPr>
        <w:t>Ilustración 1 - Componentes que intervienen en acceso multimedia web</w:t>
      </w:r>
      <w:r w:rsidR="000D6F67">
        <w:rPr>
          <w:noProof/>
        </w:rPr>
        <w:tab/>
      </w:r>
      <w:r w:rsidR="000D6F67">
        <w:rPr>
          <w:noProof/>
        </w:rPr>
        <w:fldChar w:fldCharType="begin"/>
      </w:r>
      <w:r w:rsidR="000D6F67">
        <w:rPr>
          <w:noProof/>
        </w:rPr>
        <w:instrText xml:space="preserve"> PAGEREF _Toc281354847 \h </w:instrText>
      </w:r>
      <w:r w:rsidR="000D6F67">
        <w:rPr>
          <w:noProof/>
        </w:rPr>
      </w:r>
      <w:r w:rsidR="000D6F67">
        <w:rPr>
          <w:noProof/>
        </w:rPr>
        <w:fldChar w:fldCharType="separate"/>
      </w:r>
      <w:r w:rsidR="00AE33D1">
        <w:rPr>
          <w:noProof/>
        </w:rPr>
        <w:t>15</w:t>
      </w:r>
      <w:r w:rsidR="000D6F67">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_Toc281354848 \h </w:instrText>
      </w:r>
      <w:r>
        <w:rPr>
          <w:noProof/>
        </w:rPr>
      </w:r>
      <w:r>
        <w:rPr>
          <w:noProof/>
        </w:rPr>
        <w:fldChar w:fldCharType="separate"/>
      </w:r>
      <w:r w:rsidR="00AE33D1">
        <w:rPr>
          <w:noProof/>
        </w:rPr>
        <w:t>25</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_Toc281354849 \h </w:instrText>
      </w:r>
      <w:r>
        <w:rPr>
          <w:noProof/>
        </w:rPr>
      </w:r>
      <w:r>
        <w:rPr>
          <w:noProof/>
        </w:rPr>
        <w:fldChar w:fldCharType="separate"/>
      </w:r>
      <w:r w:rsidR="00AE33D1">
        <w:rPr>
          <w:noProof/>
        </w:rPr>
        <w:t>28</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_Toc281354850 \h </w:instrText>
      </w:r>
      <w:r>
        <w:rPr>
          <w:noProof/>
        </w:rPr>
      </w:r>
      <w:r>
        <w:rPr>
          <w:noProof/>
        </w:rPr>
        <w:fldChar w:fldCharType="separate"/>
      </w:r>
      <w:r w:rsidR="00AE33D1">
        <w:rPr>
          <w:noProof/>
        </w:rPr>
        <w:t>30</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_Toc281354851 \h </w:instrText>
      </w:r>
      <w:r>
        <w:rPr>
          <w:noProof/>
        </w:rPr>
      </w:r>
      <w:r>
        <w:rPr>
          <w:noProof/>
        </w:rPr>
        <w:fldChar w:fldCharType="separate"/>
      </w:r>
      <w:r w:rsidR="00AE33D1">
        <w:rPr>
          <w:noProof/>
        </w:rPr>
        <w:t>32</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_Toc281354852 \h </w:instrText>
      </w:r>
      <w:r>
        <w:rPr>
          <w:noProof/>
        </w:rPr>
      </w:r>
      <w:r>
        <w:rPr>
          <w:noProof/>
        </w:rPr>
        <w:fldChar w:fldCharType="separate"/>
      </w:r>
      <w:r w:rsidR="00AE33D1">
        <w:rPr>
          <w:noProof/>
        </w:rPr>
        <w:t>37</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_Toc281354853 \h </w:instrText>
      </w:r>
      <w:r>
        <w:rPr>
          <w:noProof/>
        </w:rPr>
      </w:r>
      <w:r>
        <w:rPr>
          <w:noProof/>
        </w:rPr>
        <w:fldChar w:fldCharType="separate"/>
      </w:r>
      <w:r w:rsidR="00AE33D1">
        <w:rPr>
          <w:noProof/>
        </w:rPr>
        <w:t>44</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_Toc281354854 \h </w:instrText>
      </w:r>
      <w:r>
        <w:rPr>
          <w:noProof/>
        </w:rPr>
      </w:r>
      <w:r>
        <w:rPr>
          <w:noProof/>
        </w:rPr>
        <w:fldChar w:fldCharType="separate"/>
      </w:r>
      <w:r w:rsidR="00AE33D1">
        <w:rPr>
          <w:noProof/>
        </w:rPr>
        <w:t>45</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_Toc281354855 \h </w:instrText>
      </w:r>
      <w:r>
        <w:rPr>
          <w:noProof/>
        </w:rPr>
      </w:r>
      <w:r>
        <w:rPr>
          <w:noProof/>
        </w:rPr>
        <w:fldChar w:fldCharType="separate"/>
      </w:r>
      <w:r w:rsidR="00AE33D1">
        <w:rPr>
          <w:noProof/>
        </w:rPr>
        <w:t>46</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_Toc281354856 \h </w:instrText>
      </w:r>
      <w:r>
        <w:rPr>
          <w:noProof/>
        </w:rPr>
      </w:r>
      <w:r>
        <w:rPr>
          <w:noProof/>
        </w:rPr>
        <w:fldChar w:fldCharType="separate"/>
      </w:r>
      <w:r w:rsidR="00AE33D1">
        <w:rPr>
          <w:noProof/>
        </w:rPr>
        <w:t>47</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_Toc281354857 \h </w:instrText>
      </w:r>
      <w:r>
        <w:rPr>
          <w:noProof/>
        </w:rPr>
      </w:r>
      <w:r>
        <w:rPr>
          <w:noProof/>
        </w:rPr>
        <w:fldChar w:fldCharType="separate"/>
      </w:r>
      <w:r w:rsidR="00AE33D1">
        <w:rPr>
          <w:noProof/>
        </w:rPr>
        <w:t>49</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_Toc281354858 \h </w:instrText>
      </w:r>
      <w:r>
        <w:rPr>
          <w:noProof/>
        </w:rPr>
      </w:r>
      <w:r>
        <w:rPr>
          <w:noProof/>
        </w:rPr>
        <w:fldChar w:fldCharType="separate"/>
      </w:r>
      <w:r w:rsidR="00AE33D1">
        <w:rPr>
          <w:noProof/>
        </w:rPr>
        <w:t>53</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_Toc281354859 \h </w:instrText>
      </w:r>
      <w:r>
        <w:rPr>
          <w:noProof/>
        </w:rPr>
      </w:r>
      <w:r>
        <w:rPr>
          <w:noProof/>
        </w:rPr>
        <w:fldChar w:fldCharType="separate"/>
      </w:r>
      <w:r w:rsidR="00AE33D1">
        <w:rPr>
          <w:noProof/>
        </w:rPr>
        <w:t>55</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_Toc281354860 \h </w:instrText>
      </w:r>
      <w:r>
        <w:rPr>
          <w:noProof/>
        </w:rPr>
      </w:r>
      <w:r>
        <w:rPr>
          <w:noProof/>
        </w:rPr>
        <w:fldChar w:fldCharType="separate"/>
      </w:r>
      <w:r w:rsidR="00AE33D1">
        <w:rPr>
          <w:noProof/>
        </w:rPr>
        <w:t>67</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_Toc281354861 \h </w:instrText>
      </w:r>
      <w:r>
        <w:rPr>
          <w:noProof/>
        </w:rPr>
      </w:r>
      <w:r>
        <w:rPr>
          <w:noProof/>
        </w:rPr>
        <w:fldChar w:fldCharType="separate"/>
      </w:r>
      <w:r w:rsidR="00AE33D1">
        <w:rPr>
          <w:noProof/>
        </w:rPr>
        <w:t>68</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_Toc281354862 \h </w:instrText>
      </w:r>
      <w:r>
        <w:rPr>
          <w:noProof/>
        </w:rPr>
      </w:r>
      <w:r>
        <w:rPr>
          <w:noProof/>
        </w:rPr>
        <w:fldChar w:fldCharType="separate"/>
      </w:r>
      <w:r w:rsidR="00AE33D1">
        <w:rPr>
          <w:noProof/>
        </w:rPr>
        <w:t>70</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_Toc281354863 \h </w:instrText>
      </w:r>
      <w:r>
        <w:rPr>
          <w:noProof/>
        </w:rPr>
      </w:r>
      <w:r>
        <w:rPr>
          <w:noProof/>
        </w:rPr>
        <w:fldChar w:fldCharType="separate"/>
      </w:r>
      <w:r w:rsidR="00AE33D1">
        <w:rPr>
          <w:noProof/>
        </w:rPr>
        <w:t>71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_Toc281354864 \h </w:instrText>
      </w:r>
      <w:r>
        <w:rPr>
          <w:noProof/>
        </w:rPr>
      </w:r>
      <w:r>
        <w:rPr>
          <w:noProof/>
        </w:rPr>
        <w:fldChar w:fldCharType="separate"/>
      </w:r>
      <w:r w:rsidR="00AE33D1">
        <w:rPr>
          <w:noProof/>
        </w:rPr>
        <w:t>73</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_Toc281354865 \h </w:instrText>
      </w:r>
      <w:r>
        <w:rPr>
          <w:noProof/>
        </w:rPr>
      </w:r>
      <w:r>
        <w:rPr>
          <w:noProof/>
        </w:rPr>
        <w:fldChar w:fldCharType="separate"/>
      </w:r>
      <w:r w:rsidR="00AE33D1">
        <w:rPr>
          <w:noProof/>
        </w:rPr>
        <w:t>74</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_Toc281354866 \h </w:instrText>
      </w:r>
      <w:r>
        <w:rPr>
          <w:noProof/>
        </w:rPr>
      </w:r>
      <w:r>
        <w:rPr>
          <w:noProof/>
        </w:rPr>
        <w:fldChar w:fldCharType="separate"/>
      </w:r>
      <w:r w:rsidR="00AE33D1">
        <w:rPr>
          <w:noProof/>
        </w:rPr>
        <w:t>76</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_Toc281354867 \h </w:instrText>
      </w:r>
      <w:r>
        <w:rPr>
          <w:noProof/>
        </w:rPr>
      </w:r>
      <w:r>
        <w:rPr>
          <w:noProof/>
        </w:rPr>
        <w:fldChar w:fldCharType="separate"/>
      </w:r>
      <w:r w:rsidR="00AE33D1">
        <w:rPr>
          <w:noProof/>
        </w:rPr>
        <w:t>77</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Pr>
          <w:noProof/>
        </w:rPr>
        <w:fldChar w:fldCharType="begin"/>
      </w:r>
      <w:r>
        <w:rPr>
          <w:noProof/>
        </w:rPr>
        <w:instrText xml:space="preserve"> PAGEREF _Toc281354868 \h </w:instrText>
      </w:r>
      <w:r>
        <w:rPr>
          <w:noProof/>
        </w:rPr>
      </w:r>
      <w:r>
        <w:rPr>
          <w:noProof/>
        </w:rPr>
        <w:fldChar w:fldCharType="separate"/>
      </w:r>
      <w:r w:rsidR="00AE33D1">
        <w:rPr>
          <w:noProof/>
        </w:rPr>
        <w:t>78</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_Toc281354869 \h </w:instrText>
      </w:r>
      <w:r>
        <w:rPr>
          <w:noProof/>
        </w:rPr>
      </w:r>
      <w:r>
        <w:rPr>
          <w:noProof/>
        </w:rPr>
        <w:fldChar w:fldCharType="separate"/>
      </w:r>
      <w:r w:rsidR="00AE33D1">
        <w:rPr>
          <w:noProof/>
        </w:rPr>
        <w:t>79</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_Toc281354870 \h </w:instrText>
      </w:r>
      <w:r>
        <w:rPr>
          <w:noProof/>
        </w:rPr>
      </w:r>
      <w:r>
        <w:rPr>
          <w:noProof/>
        </w:rPr>
        <w:fldChar w:fldCharType="separate"/>
      </w:r>
      <w:r w:rsidR="00AE33D1">
        <w:rPr>
          <w:noProof/>
        </w:rPr>
        <w:t>81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_Toc281354871 \h </w:instrText>
      </w:r>
      <w:r>
        <w:rPr>
          <w:noProof/>
        </w:rPr>
      </w:r>
      <w:r>
        <w:rPr>
          <w:noProof/>
        </w:rPr>
        <w:fldChar w:fldCharType="separate"/>
      </w:r>
      <w:r w:rsidR="00AE33D1">
        <w:rPr>
          <w:noProof/>
        </w:rPr>
        <w:t>87</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_Toc281354872 \h </w:instrText>
      </w:r>
      <w:r>
        <w:rPr>
          <w:noProof/>
        </w:rPr>
      </w:r>
      <w:r>
        <w:rPr>
          <w:noProof/>
        </w:rPr>
        <w:fldChar w:fldCharType="separate"/>
      </w:r>
      <w:r w:rsidR="00AE33D1">
        <w:rPr>
          <w:noProof/>
        </w:rPr>
        <w:t>91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Pr>
          <w:noProof/>
        </w:rPr>
        <w:fldChar w:fldCharType="begin"/>
      </w:r>
      <w:r>
        <w:rPr>
          <w:noProof/>
        </w:rPr>
        <w:instrText xml:space="preserve"> PAGEREF _Toc281354873 \h </w:instrText>
      </w:r>
      <w:r>
        <w:rPr>
          <w:noProof/>
        </w:rPr>
      </w:r>
      <w:r>
        <w:rPr>
          <w:noProof/>
        </w:rPr>
        <w:fldChar w:fldCharType="separate"/>
      </w:r>
      <w:r w:rsidR="00AE33D1">
        <w:rPr>
          <w:noProof/>
        </w:rPr>
        <w:t>93</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_Toc281354874 \h </w:instrText>
      </w:r>
      <w:r>
        <w:rPr>
          <w:noProof/>
        </w:rPr>
      </w:r>
      <w:r>
        <w:rPr>
          <w:noProof/>
        </w:rPr>
        <w:fldChar w:fldCharType="separate"/>
      </w:r>
      <w:r w:rsidR="00AE33D1">
        <w:rPr>
          <w:noProof/>
        </w:rPr>
        <w:t>94</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_Toc281354875 \h </w:instrText>
      </w:r>
      <w:r>
        <w:rPr>
          <w:noProof/>
        </w:rPr>
      </w:r>
      <w:r>
        <w:rPr>
          <w:noProof/>
        </w:rPr>
        <w:fldChar w:fldCharType="separate"/>
      </w:r>
      <w:r w:rsidR="00AE33D1">
        <w:rPr>
          <w:noProof/>
        </w:rPr>
        <w:t>95</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Pr>
          <w:noProof/>
        </w:rPr>
        <w:fldChar w:fldCharType="begin"/>
      </w:r>
      <w:r>
        <w:rPr>
          <w:noProof/>
        </w:rPr>
        <w:instrText xml:space="preserve"> PAGEREF _Toc281354876 \h </w:instrText>
      </w:r>
      <w:r>
        <w:rPr>
          <w:noProof/>
        </w:rPr>
      </w:r>
      <w:r>
        <w:rPr>
          <w:noProof/>
        </w:rPr>
        <w:fldChar w:fldCharType="separate"/>
      </w:r>
      <w:r w:rsidR="00AE33D1">
        <w:rPr>
          <w:noProof/>
        </w:rPr>
        <w:t>99</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_Toc281354877 \h </w:instrText>
      </w:r>
      <w:r>
        <w:rPr>
          <w:noProof/>
        </w:rPr>
      </w:r>
      <w:r>
        <w:rPr>
          <w:noProof/>
        </w:rPr>
        <w:fldChar w:fldCharType="separate"/>
      </w:r>
      <w:r w:rsidR="00AE33D1">
        <w:rPr>
          <w:noProof/>
        </w:rPr>
        <w:t>100</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Pr>
          <w:noProof/>
        </w:rPr>
        <w:fldChar w:fldCharType="begin"/>
      </w:r>
      <w:r>
        <w:rPr>
          <w:noProof/>
        </w:rPr>
        <w:instrText xml:space="preserve"> PAGEREF _Toc281354878 \h </w:instrText>
      </w:r>
      <w:r>
        <w:rPr>
          <w:noProof/>
        </w:rPr>
      </w:r>
      <w:r>
        <w:rPr>
          <w:noProof/>
        </w:rPr>
        <w:fldChar w:fldCharType="separate"/>
      </w:r>
      <w:r w:rsidR="00AE33D1">
        <w:rPr>
          <w:noProof/>
        </w:rPr>
        <w:t>104</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_Toc281354879 \h </w:instrText>
      </w:r>
      <w:r>
        <w:rPr>
          <w:noProof/>
        </w:rPr>
      </w:r>
      <w:r>
        <w:rPr>
          <w:noProof/>
        </w:rPr>
        <w:fldChar w:fldCharType="separate"/>
      </w:r>
      <w:r w:rsidR="00AE33D1">
        <w:rPr>
          <w:noProof/>
        </w:rPr>
        <w:t>106</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Pr>
          <w:noProof/>
        </w:rPr>
        <w:fldChar w:fldCharType="begin"/>
      </w:r>
      <w:r>
        <w:rPr>
          <w:noProof/>
        </w:rPr>
        <w:instrText xml:space="preserve"> PAGEREF _Toc281354880 \h </w:instrText>
      </w:r>
      <w:r>
        <w:rPr>
          <w:noProof/>
        </w:rPr>
      </w:r>
      <w:r>
        <w:rPr>
          <w:noProof/>
        </w:rPr>
        <w:fldChar w:fldCharType="separate"/>
      </w:r>
      <w:r w:rsidR="00AE33D1">
        <w:rPr>
          <w:noProof/>
        </w:rPr>
        <w:t>109</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_Toc281354881 \h </w:instrText>
      </w:r>
      <w:r>
        <w:rPr>
          <w:noProof/>
        </w:rPr>
      </w:r>
      <w:r>
        <w:rPr>
          <w:noProof/>
        </w:rPr>
        <w:fldChar w:fldCharType="separate"/>
      </w:r>
      <w:r w:rsidR="00AE33D1">
        <w:rPr>
          <w:noProof/>
        </w:rPr>
        <w:t>114</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_Toc281354882 \h </w:instrText>
      </w:r>
      <w:r>
        <w:rPr>
          <w:noProof/>
        </w:rPr>
      </w:r>
      <w:r>
        <w:rPr>
          <w:noProof/>
        </w:rPr>
        <w:fldChar w:fldCharType="separate"/>
      </w:r>
      <w:r w:rsidR="00AE33D1">
        <w:rPr>
          <w:noProof/>
        </w:rPr>
        <w:t>115</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_Toc281354883 \h </w:instrText>
      </w:r>
      <w:r>
        <w:rPr>
          <w:noProof/>
        </w:rPr>
      </w:r>
      <w:r>
        <w:rPr>
          <w:noProof/>
        </w:rPr>
        <w:fldChar w:fldCharType="separate"/>
      </w:r>
      <w:r w:rsidR="00AE33D1">
        <w:rPr>
          <w:noProof/>
        </w:rPr>
        <w:t>116</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_Toc281354884 \h </w:instrText>
      </w:r>
      <w:r>
        <w:rPr>
          <w:noProof/>
        </w:rPr>
      </w:r>
      <w:r>
        <w:rPr>
          <w:noProof/>
        </w:rPr>
        <w:fldChar w:fldCharType="separate"/>
      </w:r>
      <w:r w:rsidR="00AE33D1">
        <w:rPr>
          <w:noProof/>
        </w:rPr>
        <w:t>123</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_Toc281354885 \h </w:instrText>
      </w:r>
      <w:r>
        <w:rPr>
          <w:noProof/>
        </w:rPr>
      </w:r>
      <w:r>
        <w:rPr>
          <w:noProof/>
        </w:rPr>
        <w:fldChar w:fldCharType="separate"/>
      </w:r>
      <w:r w:rsidR="00AE33D1">
        <w:rPr>
          <w:noProof/>
        </w:rPr>
        <w:t>124</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_Toc281354886 \h </w:instrText>
      </w:r>
      <w:r>
        <w:rPr>
          <w:noProof/>
        </w:rPr>
      </w:r>
      <w:r>
        <w:rPr>
          <w:noProof/>
        </w:rPr>
        <w:fldChar w:fldCharType="separate"/>
      </w:r>
      <w:r w:rsidR="00AE33D1">
        <w:rPr>
          <w:noProof/>
        </w:rPr>
        <w:t>126</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Pr>
          <w:noProof/>
        </w:rPr>
        <w:fldChar w:fldCharType="begin"/>
      </w:r>
      <w:r>
        <w:rPr>
          <w:noProof/>
        </w:rPr>
        <w:instrText xml:space="preserve"> PAGEREF _Toc281354887 \h </w:instrText>
      </w:r>
      <w:r>
        <w:rPr>
          <w:noProof/>
        </w:rPr>
      </w:r>
      <w:r>
        <w:rPr>
          <w:noProof/>
        </w:rPr>
        <w:fldChar w:fldCharType="separate"/>
      </w:r>
      <w:r w:rsidR="00AE33D1">
        <w:rPr>
          <w:noProof/>
        </w:rPr>
        <w:t>127</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Pr>
          <w:noProof/>
        </w:rPr>
        <w:fldChar w:fldCharType="begin"/>
      </w:r>
      <w:r>
        <w:rPr>
          <w:noProof/>
        </w:rPr>
        <w:instrText xml:space="preserve"> PAGEREF _Toc281354888 \h </w:instrText>
      </w:r>
      <w:r>
        <w:rPr>
          <w:noProof/>
        </w:rPr>
      </w:r>
      <w:r>
        <w:rPr>
          <w:noProof/>
        </w:rPr>
        <w:fldChar w:fldCharType="separate"/>
      </w:r>
      <w:r w:rsidR="00AE33D1">
        <w:rPr>
          <w:noProof/>
        </w:rPr>
        <w:t>128</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Pr>
          <w:noProof/>
        </w:rPr>
        <w:fldChar w:fldCharType="begin"/>
      </w:r>
      <w:r>
        <w:rPr>
          <w:noProof/>
        </w:rPr>
        <w:instrText xml:space="preserve"> PAGEREF _Toc281354889 \h </w:instrText>
      </w:r>
      <w:r>
        <w:rPr>
          <w:noProof/>
        </w:rPr>
      </w:r>
      <w:r>
        <w:rPr>
          <w:noProof/>
        </w:rPr>
        <w:fldChar w:fldCharType="separate"/>
      </w:r>
      <w:r w:rsidR="00AE33D1">
        <w:rPr>
          <w:noProof/>
        </w:rPr>
        <w:t>129</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Pr>
          <w:noProof/>
        </w:rPr>
        <w:fldChar w:fldCharType="begin"/>
      </w:r>
      <w:r>
        <w:rPr>
          <w:noProof/>
        </w:rPr>
        <w:instrText xml:space="preserve"> PAGEREF _Toc281354890 \h </w:instrText>
      </w:r>
      <w:r>
        <w:rPr>
          <w:noProof/>
        </w:rPr>
      </w:r>
      <w:r>
        <w:rPr>
          <w:noProof/>
        </w:rPr>
        <w:fldChar w:fldCharType="separate"/>
      </w:r>
      <w:r w:rsidR="00AE33D1">
        <w:rPr>
          <w:noProof/>
        </w:rPr>
        <w:t>130</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45 - Categorías</w:t>
      </w:r>
      <w:r>
        <w:rPr>
          <w:noProof/>
        </w:rPr>
        <w:tab/>
      </w:r>
      <w:r>
        <w:rPr>
          <w:noProof/>
        </w:rPr>
        <w:fldChar w:fldCharType="begin"/>
      </w:r>
      <w:r>
        <w:rPr>
          <w:noProof/>
        </w:rPr>
        <w:instrText xml:space="preserve"> PAGEREF _Toc281354891 \h </w:instrText>
      </w:r>
      <w:r>
        <w:rPr>
          <w:noProof/>
        </w:rPr>
      </w:r>
      <w:r>
        <w:rPr>
          <w:noProof/>
        </w:rPr>
        <w:fldChar w:fldCharType="separate"/>
      </w:r>
      <w:r w:rsidR="00AE33D1">
        <w:rPr>
          <w:noProof/>
        </w:rPr>
        <w:t>132</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Pr>
          <w:noProof/>
        </w:rPr>
        <w:fldChar w:fldCharType="begin"/>
      </w:r>
      <w:r>
        <w:rPr>
          <w:noProof/>
        </w:rPr>
        <w:instrText xml:space="preserve"> PAGEREF _Toc281354892 \h </w:instrText>
      </w:r>
      <w:r>
        <w:rPr>
          <w:noProof/>
        </w:rPr>
      </w:r>
      <w:r>
        <w:rPr>
          <w:noProof/>
        </w:rPr>
        <w:fldChar w:fldCharType="separate"/>
      </w:r>
      <w:r w:rsidR="00AE33D1">
        <w:rPr>
          <w:noProof/>
        </w:rPr>
        <w:t>133</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Pr>
          <w:noProof/>
        </w:rPr>
        <w:fldChar w:fldCharType="begin"/>
      </w:r>
      <w:r>
        <w:rPr>
          <w:noProof/>
        </w:rPr>
        <w:instrText xml:space="preserve"> PAGEREF _Toc281354893 \h </w:instrText>
      </w:r>
      <w:r>
        <w:rPr>
          <w:noProof/>
        </w:rPr>
      </w:r>
      <w:r>
        <w:rPr>
          <w:noProof/>
        </w:rPr>
        <w:fldChar w:fldCharType="separate"/>
      </w:r>
      <w:r w:rsidR="00AE33D1">
        <w:rPr>
          <w:noProof/>
        </w:rPr>
        <w:t>135</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Pr>
          <w:noProof/>
        </w:rPr>
        <w:fldChar w:fldCharType="begin"/>
      </w:r>
      <w:r>
        <w:rPr>
          <w:noProof/>
        </w:rPr>
        <w:instrText xml:space="preserve"> PAGEREF _Toc281354894 \h </w:instrText>
      </w:r>
      <w:r>
        <w:rPr>
          <w:noProof/>
        </w:rPr>
      </w:r>
      <w:r>
        <w:rPr>
          <w:noProof/>
        </w:rPr>
        <w:fldChar w:fldCharType="separate"/>
      </w:r>
      <w:r w:rsidR="00AE33D1">
        <w:rPr>
          <w:noProof/>
        </w:rPr>
        <w:t>137</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Pr>
          <w:noProof/>
        </w:rPr>
        <w:fldChar w:fldCharType="begin"/>
      </w:r>
      <w:r>
        <w:rPr>
          <w:noProof/>
        </w:rPr>
        <w:instrText xml:space="preserve"> PAGEREF _Toc281354895 \h </w:instrText>
      </w:r>
      <w:r>
        <w:rPr>
          <w:noProof/>
        </w:rPr>
      </w:r>
      <w:r>
        <w:rPr>
          <w:noProof/>
        </w:rPr>
        <w:fldChar w:fldCharType="separate"/>
      </w:r>
      <w:r w:rsidR="00AE33D1">
        <w:rPr>
          <w:noProof/>
        </w:rPr>
        <w:t>138</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Pr>
          <w:noProof/>
        </w:rPr>
        <w:fldChar w:fldCharType="begin"/>
      </w:r>
      <w:r>
        <w:rPr>
          <w:noProof/>
        </w:rPr>
        <w:instrText xml:space="preserve"> PAGEREF _Toc281354896 \h </w:instrText>
      </w:r>
      <w:r>
        <w:rPr>
          <w:noProof/>
        </w:rPr>
      </w:r>
      <w:r>
        <w:rPr>
          <w:noProof/>
        </w:rPr>
        <w:fldChar w:fldCharType="separate"/>
      </w:r>
      <w:r w:rsidR="00AE33D1">
        <w:rPr>
          <w:noProof/>
        </w:rPr>
        <w:t>143</w:t>
      </w:r>
      <w:r>
        <w:rPr>
          <w:noProof/>
        </w:rPr>
        <w:fldChar w:fldCharType="end"/>
      </w:r>
    </w:p>
    <w:p w:rsidR="009A106D" w:rsidRDefault="007D58B6"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lastRenderedPageBreak/>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val="es-ES" w:eastAsia="es-ES"/>
        </w:rPr>
        <w:drawing>
          <wp:inline distT="0" distB="0" distL="0" distR="0" wp14:anchorId="0EF03320" wp14:editId="2FE61DB4">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7D58B6">
        <w:fldChar w:fldCharType="begin"/>
      </w:r>
      <w:r>
        <w:instrText xml:space="preserve"> SEQ Ilustración \* ARABIC </w:instrText>
      </w:r>
      <w:r w:rsidR="007D58B6">
        <w:fldChar w:fldCharType="separate"/>
      </w:r>
      <w:r w:rsidR="00AE33D1">
        <w:rPr>
          <w:noProof/>
        </w:rPr>
        <w:t>1</w:t>
      </w:r>
      <w:r w:rsidR="007D58B6">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lastRenderedPageBreak/>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lastRenderedPageBreak/>
        <w:t>En la siguiente ilustración se muestra un diagrama MVC con uso de plantillas.</w:t>
      </w:r>
    </w:p>
    <w:p w:rsidR="00CC20D5" w:rsidRDefault="00122C2B">
      <w:pPr>
        <w:pStyle w:val="Textoindependiente"/>
        <w:jc w:val="center"/>
      </w:pPr>
      <w:r>
        <w:rPr>
          <w:noProof/>
          <w:lang w:val="es-ES" w:eastAsia="es-ES"/>
        </w:rPr>
        <w:drawing>
          <wp:inline distT="0" distB="0" distL="0" distR="0" wp14:anchorId="2A0E5C62" wp14:editId="03FAD4DA">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20159E">
      <w:pPr>
        <w:pStyle w:val="Sinespaciado"/>
        <w:jc w:val="center"/>
      </w:pPr>
      <w:hyperlink r:id="rId20"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lastRenderedPageBreak/>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lastRenderedPageBreak/>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lastRenderedPageBreak/>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firstRow="0" w:lastRow="0" w:firstColumn="0" w:lastColumn="0" w:noHBand="0" w:noVBand="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lastRenderedPageBreak/>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val="es-ES" w:eastAsia="es-ES"/>
        </w:rPr>
        <w:lastRenderedPageBreak/>
        <w:drawing>
          <wp:inline distT="0" distB="0" distL="0" distR="0" wp14:anchorId="48C459FB" wp14:editId="2FBCC129">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1"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7D58B6">
        <w:fldChar w:fldCharType="begin"/>
      </w:r>
      <w:r>
        <w:instrText xml:space="preserve"> SEQ Ilustración \* ARABIC </w:instrText>
      </w:r>
      <w:r w:rsidR="007D58B6">
        <w:fldChar w:fldCharType="separate"/>
      </w:r>
      <w:r w:rsidR="00AE33D1">
        <w:rPr>
          <w:noProof/>
        </w:rPr>
        <w:t>2</w:t>
      </w:r>
      <w:r w:rsidR="007D58B6">
        <w:fldChar w:fldCharType="end"/>
      </w:r>
      <w:r>
        <w:t xml:space="preserve"> - </w:t>
      </w:r>
      <w:r w:rsidRPr="00464E84">
        <w:t>Adaptación de cont</w:t>
      </w:r>
      <w:r>
        <w:t>enidos para un acceso universal</w:t>
      </w:r>
      <w:bookmarkEnd w:id="24"/>
      <w:bookmarkEnd w:id="25"/>
      <w:bookmarkEnd w:id="26"/>
    </w:p>
    <w:p w:rsidR="009A106D" w:rsidRPr="008F6728" w:rsidRDefault="0020159E" w:rsidP="008F6728">
      <w:pPr>
        <w:jc w:val="center"/>
        <w:rPr>
          <w:sz w:val="20"/>
        </w:rPr>
      </w:pPr>
      <w:hyperlink r:id="rId22"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lastRenderedPageBreak/>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val="es-ES" w:eastAsia="es-ES"/>
        </w:rPr>
        <w:drawing>
          <wp:inline distT="0" distB="0" distL="0" distR="0" wp14:anchorId="311B3A68" wp14:editId="7C9C7B8C">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7D58B6">
        <w:fldChar w:fldCharType="begin"/>
      </w:r>
      <w:r>
        <w:instrText xml:space="preserve"> SEQ Ilustración \* ARABIC </w:instrText>
      </w:r>
      <w:r w:rsidR="007D58B6">
        <w:fldChar w:fldCharType="separate"/>
      </w:r>
      <w:r w:rsidR="00AE33D1">
        <w:rPr>
          <w:noProof/>
        </w:rPr>
        <w:t>3</w:t>
      </w:r>
      <w:r w:rsidR="007D58B6">
        <w:fldChar w:fldCharType="end"/>
      </w:r>
      <w:r>
        <w:t xml:space="preserve"> - </w:t>
      </w:r>
      <w:r w:rsidRPr="001D0396">
        <w:t>Esquema SOAP seg</w:t>
      </w:r>
      <w:r w:rsidR="00F8658A">
        <w:t>ú</w:t>
      </w:r>
      <w:r w:rsidRPr="001D0396">
        <w:t>n la W3C</w:t>
      </w:r>
      <w:bookmarkEnd w:id="33"/>
      <w:bookmarkEnd w:id="34"/>
      <w:bookmarkEnd w:id="35"/>
    </w:p>
    <w:p w:rsidR="009A106D" w:rsidRPr="00460025" w:rsidRDefault="0020159E" w:rsidP="00460025">
      <w:pPr>
        <w:pStyle w:val="Ttulo7"/>
        <w:rPr>
          <w:rStyle w:val="nfasis"/>
          <w:b/>
          <w:bCs/>
          <w:i w:val="0"/>
          <w:lang w:val="es-CL"/>
        </w:rPr>
      </w:pPr>
      <w:hyperlink r:id="rId24"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lastRenderedPageBreak/>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lastRenderedPageBreak/>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val="es-ES" w:eastAsia="es-ES"/>
        </w:rPr>
        <w:drawing>
          <wp:inline distT="0" distB="0" distL="0" distR="0" wp14:anchorId="1A3CACE9" wp14:editId="24C234A6">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5"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7D58B6">
        <w:fldChar w:fldCharType="begin"/>
      </w:r>
      <w:r>
        <w:instrText xml:space="preserve"> SEQ Ilustración \* ARABIC </w:instrText>
      </w:r>
      <w:r w:rsidR="007D58B6">
        <w:fldChar w:fldCharType="separate"/>
      </w:r>
      <w:r w:rsidR="00AE33D1">
        <w:rPr>
          <w:noProof/>
        </w:rPr>
        <w:t>4</w:t>
      </w:r>
      <w:r w:rsidR="007D58B6">
        <w:fldChar w:fldCharType="end"/>
      </w:r>
      <w:r>
        <w:t xml:space="preserve"> - </w:t>
      </w:r>
      <w:r w:rsidRPr="008D05B2">
        <w:t>Esquema del funcionamiento de RSS</w:t>
      </w:r>
      <w:bookmarkEnd w:id="40"/>
      <w:bookmarkEnd w:id="41"/>
    </w:p>
    <w:p w:rsidR="000262D2" w:rsidRDefault="0020159E" w:rsidP="000A7B9F">
      <w:pPr>
        <w:pStyle w:val="Epgrafe"/>
        <w:jc w:val="center"/>
        <w:rPr>
          <w:rStyle w:val="nfasis"/>
        </w:rPr>
      </w:pPr>
      <w:hyperlink r:id="rId26"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lastRenderedPageBreak/>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val="es-ES" w:eastAsia="es-ES"/>
        </w:rPr>
        <w:drawing>
          <wp:inline distT="0" distB="0" distL="0" distR="0" wp14:anchorId="496A7B27" wp14:editId="15035F83">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7"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7D58B6">
        <w:fldChar w:fldCharType="begin"/>
      </w:r>
      <w:r>
        <w:instrText xml:space="preserve"> SEQ Ilustración \* ARABIC </w:instrText>
      </w:r>
      <w:r w:rsidR="007D58B6">
        <w:fldChar w:fldCharType="separate"/>
      </w:r>
      <w:r w:rsidR="00AE33D1">
        <w:rPr>
          <w:noProof/>
        </w:rPr>
        <w:t>5</w:t>
      </w:r>
      <w:r w:rsidR="007D58B6">
        <w:fldChar w:fldCharType="end"/>
      </w:r>
      <w:r>
        <w:t xml:space="preserve"> - </w:t>
      </w:r>
      <w:r w:rsidRPr="00E46373">
        <w:t>Esquema de XML Orientado a MVC</w:t>
      </w:r>
      <w:bookmarkEnd w:id="44"/>
      <w:bookmarkEnd w:id="45"/>
      <w:bookmarkEnd w:id="46"/>
    </w:p>
    <w:p w:rsidR="00AC2D2B" w:rsidRDefault="0020159E" w:rsidP="00AC2D2B">
      <w:pPr>
        <w:pStyle w:val="Epgrafe"/>
        <w:jc w:val="center"/>
        <w:rPr>
          <w:noProof/>
          <w:lang w:val="es-ES"/>
        </w:rPr>
      </w:pPr>
      <w:hyperlink r:id="rId28"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lastRenderedPageBreak/>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val="es-ES" w:eastAsia="es-ES"/>
        </w:rPr>
        <w:drawing>
          <wp:inline distT="0" distB="0" distL="0" distR="0" wp14:anchorId="7C81D20B" wp14:editId="1B63FB84">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7D58B6">
        <w:fldChar w:fldCharType="begin"/>
      </w:r>
      <w:r>
        <w:instrText xml:space="preserve"> SEQ Ilustración \* ARABIC </w:instrText>
      </w:r>
      <w:r w:rsidR="007D58B6">
        <w:fldChar w:fldCharType="separate"/>
      </w:r>
      <w:r w:rsidR="00AE33D1">
        <w:rPr>
          <w:noProof/>
        </w:rPr>
        <w:t>6</w:t>
      </w:r>
      <w:r w:rsidR="007D58B6">
        <w:fldChar w:fldCharType="end"/>
      </w:r>
      <w:r>
        <w:t xml:space="preserve"> - </w:t>
      </w:r>
      <w:r w:rsidRPr="00620C24">
        <w:t>Modelo típico de un servicio streaming</w:t>
      </w:r>
      <w:bookmarkEnd w:id="60"/>
      <w:bookmarkEnd w:id="61"/>
    </w:p>
    <w:p w:rsidR="00BA71DB" w:rsidRPr="008551A5" w:rsidRDefault="0020159E" w:rsidP="00BA71DB">
      <w:pPr>
        <w:pStyle w:val="Epgrafe"/>
        <w:jc w:val="center"/>
        <w:rPr>
          <w:noProof/>
          <w:sz w:val="24"/>
        </w:rPr>
      </w:pPr>
      <w:hyperlink r:id="rId30"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lastRenderedPageBreak/>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lastRenderedPageBreak/>
        <w:t>2.4.1.</w:t>
      </w:r>
      <w:r w:rsidRPr="007E48E2">
        <w:rPr>
          <w:lang w:val="es-ES"/>
        </w:rPr>
        <w:t xml:space="preserve"> H263 Sorenson</w:t>
      </w:r>
      <w:bookmarkEnd w:id="64"/>
      <w:bookmarkEnd w:id="65"/>
    </w:p>
    <w:p w:rsidR="00B87A91" w:rsidRDefault="00B87A91" w:rsidP="00B87A91">
      <w:pPr>
        <w:rPr>
          <w:szCs w:val="24"/>
        </w:rPr>
      </w:pPr>
      <w:r>
        <w:rPr>
          <w:szCs w:val="24"/>
        </w:rPr>
        <w:t xml:space="preserve">También llamado Sorenson Video Códec, Sorenson video </w:t>
      </w:r>
      <w:proofErr w:type="gramStart"/>
      <w:r>
        <w:rPr>
          <w:szCs w:val="24"/>
        </w:rPr>
        <w:t>Quantizer(</w:t>
      </w:r>
      <w:proofErr w:type="gramEnd"/>
      <w:r>
        <w:rPr>
          <w:szCs w:val="24"/>
        </w:rPr>
        <w:t>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lastRenderedPageBreak/>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lastRenderedPageBreak/>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proofErr w:type="gramStart"/>
      <w:r w:rsidR="007B54DD">
        <w:rPr>
          <w:szCs w:val="24"/>
        </w:rPr>
        <w:t>F</w:t>
      </w:r>
      <w:r>
        <w:rPr>
          <w:szCs w:val="24"/>
        </w:rPr>
        <w:t>ormat(</w:t>
      </w:r>
      <w:proofErr w:type="gramEnd"/>
      <w:r>
        <w:rPr>
          <w:szCs w:val="24"/>
        </w:rPr>
        <w: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lastRenderedPageBreak/>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lastRenderedPageBreak/>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val="es-ES" w:eastAsia="es-ES"/>
        </w:rPr>
        <w:drawing>
          <wp:inline distT="0" distB="0" distL="0" distR="0" wp14:anchorId="65B4B2D2" wp14:editId="603D0126">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1"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val="es-ES" w:eastAsia="es-ES"/>
        </w:rPr>
        <w:drawing>
          <wp:inline distT="0" distB="0" distL="0" distR="0" wp14:anchorId="1F61E6FF" wp14:editId="09E79676">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2"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val="es-ES" w:eastAsia="es-ES"/>
        </w:rPr>
        <w:drawing>
          <wp:inline distT="0" distB="0" distL="0" distR="0" wp14:anchorId="1483EDD5" wp14:editId="2447CA5D">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3"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val="es-ES" w:eastAsia="es-ES"/>
        </w:rPr>
        <w:drawing>
          <wp:inline distT="0" distB="0" distL="0" distR="0" wp14:anchorId="712B1E49" wp14:editId="1E35C1D2">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4"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7D58B6">
        <w:fldChar w:fldCharType="begin"/>
      </w:r>
      <w:r>
        <w:instrText xml:space="preserve"> SEQ Ilustración \* ARABIC </w:instrText>
      </w:r>
      <w:r w:rsidR="007D58B6">
        <w:fldChar w:fldCharType="separate"/>
      </w:r>
      <w:r w:rsidR="00AE33D1">
        <w:rPr>
          <w:noProof/>
        </w:rPr>
        <w:t>7</w:t>
      </w:r>
      <w:r w:rsidR="007D58B6">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lastRenderedPageBreak/>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val="es-ES" w:eastAsia="es-ES"/>
        </w:rPr>
        <w:drawing>
          <wp:inline distT="0" distB="0" distL="0" distR="0" wp14:anchorId="0F594CF7" wp14:editId="6FEA51A1">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5"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7D58B6">
        <w:fldChar w:fldCharType="begin"/>
      </w:r>
      <w:r>
        <w:instrText xml:space="preserve"> SEQ Ilustración \* ARABIC </w:instrText>
      </w:r>
      <w:r w:rsidR="007D58B6">
        <w:fldChar w:fldCharType="separate"/>
      </w:r>
      <w:r w:rsidR="00AE33D1">
        <w:rPr>
          <w:noProof/>
        </w:rPr>
        <w:t>8</w:t>
      </w:r>
      <w:r w:rsidR="007D58B6">
        <w:fldChar w:fldCharType="end"/>
      </w:r>
      <w:r>
        <w:t xml:space="preserve"> - Real Player 11</w:t>
      </w:r>
      <w:bookmarkEnd w:id="90"/>
      <w:bookmarkEnd w:id="91"/>
      <w:bookmarkEnd w:id="92"/>
    </w:p>
    <w:p w:rsidR="00B23E60" w:rsidRDefault="0020159E" w:rsidP="00B23E60">
      <w:pPr>
        <w:pStyle w:val="Epgrafe"/>
        <w:jc w:val="center"/>
      </w:pPr>
      <w:hyperlink r:id="rId36"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val="es-ES" w:eastAsia="es-ES"/>
        </w:rPr>
        <w:drawing>
          <wp:inline distT="0" distB="0" distL="0" distR="0" wp14:anchorId="0B4A8CA5" wp14:editId="460252DC">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7"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7D58B6">
        <w:fldChar w:fldCharType="begin"/>
      </w:r>
      <w:r>
        <w:instrText xml:space="preserve"> SEQ Ilustración \* ARABIC </w:instrText>
      </w:r>
      <w:r w:rsidR="007D58B6">
        <w:fldChar w:fldCharType="separate"/>
      </w:r>
      <w:r w:rsidR="00AE33D1">
        <w:rPr>
          <w:noProof/>
        </w:rPr>
        <w:t>9</w:t>
      </w:r>
      <w:r w:rsidR="007D58B6">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lastRenderedPageBreak/>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w:t>
      </w:r>
      <w:proofErr w:type="gramStart"/>
      <w:r w:rsidR="003B2254">
        <w:rPr>
          <w:szCs w:val="24"/>
        </w:rPr>
        <w:t>y</w:t>
      </w:r>
      <w:proofErr w:type="gramEnd"/>
      <w:r w:rsidR="003B2254">
        <w:rPr>
          <w:szCs w:val="24"/>
        </w:rPr>
        <w:t xml:space="preserve"> iPhones</w:t>
      </w:r>
      <w:r>
        <w:rPr>
          <w:szCs w:val="24"/>
        </w:rPr>
        <w:t>.</w:t>
      </w:r>
    </w:p>
    <w:p w:rsidR="00872F06" w:rsidRDefault="00122C2B" w:rsidP="00872F06">
      <w:pPr>
        <w:keepNext/>
        <w:jc w:val="center"/>
      </w:pPr>
      <w:r>
        <w:rPr>
          <w:noProof/>
          <w:lang w:val="es-ES" w:eastAsia="es-ES"/>
        </w:rPr>
        <w:drawing>
          <wp:inline distT="0" distB="0" distL="0" distR="0" wp14:anchorId="62318F3F" wp14:editId="22514F1C">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8"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7D58B6">
        <w:fldChar w:fldCharType="begin"/>
      </w:r>
      <w:r>
        <w:instrText xml:space="preserve"> SEQ Ilustración \* ARABIC </w:instrText>
      </w:r>
      <w:r w:rsidR="007D58B6">
        <w:fldChar w:fldCharType="separate"/>
      </w:r>
      <w:r w:rsidR="00AE33D1">
        <w:rPr>
          <w:noProof/>
        </w:rPr>
        <w:t>10</w:t>
      </w:r>
      <w:r w:rsidR="007D58B6">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lastRenderedPageBreak/>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val="es-ES" w:eastAsia="es-ES"/>
        </w:rPr>
        <w:drawing>
          <wp:inline distT="0" distB="0" distL="0" distR="0" wp14:anchorId="2454BC3E" wp14:editId="61C64C8C">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9"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7D58B6">
        <w:fldChar w:fldCharType="begin"/>
      </w:r>
      <w:r>
        <w:instrText xml:space="preserve"> SEQ Ilustración \* ARABIC </w:instrText>
      </w:r>
      <w:r w:rsidR="007D58B6">
        <w:fldChar w:fldCharType="separate"/>
      </w:r>
      <w:r w:rsidR="00AE33D1">
        <w:rPr>
          <w:noProof/>
        </w:rPr>
        <w:t>11</w:t>
      </w:r>
      <w:r w:rsidR="007D58B6">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40" w:history="1">
        <w:r w:rsidRPr="007C0EE8">
          <w:rPr>
            <w:rStyle w:val="Hipervnculo"/>
          </w:rPr>
          <w:t>http://www.longtailvideo.com</w:t>
        </w:r>
        <w:bookmarkEnd w:id="10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lastRenderedPageBreak/>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lastRenderedPageBreak/>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val="es-ES" w:eastAsia="es-ES"/>
        </w:rPr>
        <w:drawing>
          <wp:inline distT="0" distB="0" distL="0" distR="0" wp14:anchorId="0F736F47" wp14:editId="5A80B728">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1"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7D58B6">
        <w:fldChar w:fldCharType="begin"/>
      </w:r>
      <w:r>
        <w:instrText xml:space="preserve"> SEQ Ilustración \* ARABIC </w:instrText>
      </w:r>
      <w:r w:rsidR="007D58B6">
        <w:fldChar w:fldCharType="separate"/>
      </w:r>
      <w:r w:rsidR="00AE33D1">
        <w:rPr>
          <w:noProof/>
        </w:rPr>
        <w:t>12</w:t>
      </w:r>
      <w:r w:rsidR="007D58B6">
        <w:fldChar w:fldCharType="end"/>
      </w:r>
      <w:r>
        <w:t xml:space="preserve"> - Esquema de componentes de FFmpeg</w:t>
      </w:r>
      <w:bookmarkEnd w:id="118"/>
      <w:bookmarkEnd w:id="119"/>
      <w:bookmarkEnd w:id="120"/>
    </w:p>
    <w:p w:rsidR="00107078" w:rsidRPr="008551A5" w:rsidRDefault="0020159E" w:rsidP="00107078">
      <w:pPr>
        <w:pStyle w:val="Epgrafe"/>
        <w:jc w:val="center"/>
        <w:rPr>
          <w:noProof/>
          <w:sz w:val="24"/>
        </w:rPr>
      </w:pPr>
      <w:hyperlink r:id="rId42"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lastRenderedPageBreak/>
        <w:t>2.7.</w:t>
      </w:r>
      <w:r w:rsidR="006859D3">
        <w:t xml:space="preserve"> IPTV</w:t>
      </w:r>
      <w:bookmarkEnd w:id="121"/>
      <w:bookmarkEnd w:id="122"/>
    </w:p>
    <w:p w:rsidR="006859D3" w:rsidRDefault="006859D3" w:rsidP="00460025">
      <w:commentRangeStart w:id="123"/>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commentRangeEnd w:id="123"/>
      <w:r w:rsidR="00236201">
        <w:rPr>
          <w:rStyle w:val="Refdecomentario"/>
          <w:rFonts w:eastAsia="Times New Roman" w:cs="Times New Roman"/>
          <w:szCs w:val="20"/>
          <w:lang w:eastAsia="en-US"/>
        </w:rPr>
        <w:commentReference w:id="123"/>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val="es-ES" w:eastAsia="es-ES"/>
        </w:rPr>
        <w:drawing>
          <wp:inline distT="0" distB="0" distL="0" distR="0" wp14:anchorId="16FF547F" wp14:editId="5C59533E">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4"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4" w:name="_Toc276683973"/>
      <w:bookmarkStart w:id="125" w:name="_Toc281339366"/>
      <w:bookmarkStart w:id="126" w:name="_Toc281354859"/>
      <w:r>
        <w:t xml:space="preserve">Ilustración </w:t>
      </w:r>
      <w:r w:rsidR="007D58B6">
        <w:fldChar w:fldCharType="begin"/>
      </w:r>
      <w:r>
        <w:instrText xml:space="preserve"> SEQ Ilustración \* ARABIC </w:instrText>
      </w:r>
      <w:r w:rsidR="007D58B6">
        <w:fldChar w:fldCharType="separate"/>
      </w:r>
      <w:r w:rsidR="00AE33D1">
        <w:rPr>
          <w:noProof/>
        </w:rPr>
        <w:t>13</w:t>
      </w:r>
      <w:r w:rsidR="007D58B6">
        <w:fldChar w:fldCharType="end"/>
      </w:r>
      <w:r>
        <w:t xml:space="preserve"> - Infraestructura de redes IPTV</w:t>
      </w:r>
      <w:bookmarkEnd w:id="124"/>
      <w:bookmarkEnd w:id="125"/>
      <w:bookmarkEnd w:id="126"/>
    </w:p>
    <w:p w:rsidR="006859D3" w:rsidRPr="00236201" w:rsidRDefault="0020159E" w:rsidP="00236201">
      <w:pPr>
        <w:jc w:val="center"/>
        <w:rPr>
          <w:sz w:val="20"/>
          <w:lang w:val="es-ES"/>
        </w:rPr>
      </w:pPr>
      <w:hyperlink r:id="rId45"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lastRenderedPageBreak/>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7" w:name="_Toc281339286"/>
      <w:bookmarkStart w:id="128" w:name="_Toc281355128"/>
      <w:r>
        <w:lastRenderedPageBreak/>
        <w:t>2.8.1. Extreme Programming</w:t>
      </w:r>
      <w:bookmarkEnd w:id="127"/>
      <w:bookmarkEnd w:id="128"/>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9" w:name="_Toc281339287"/>
      <w:bookmarkStart w:id="130" w:name="_Toc281355129"/>
      <w:r w:rsidR="00F21C81">
        <w:lastRenderedPageBreak/>
        <w:t>2.</w:t>
      </w:r>
      <w:r w:rsidR="00B60CF3">
        <w:t>8.2</w:t>
      </w:r>
      <w:r w:rsidR="009E3122">
        <w:t>. Scrum</w:t>
      </w:r>
      <w:bookmarkEnd w:id="129"/>
      <w:bookmarkEnd w:id="130"/>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 xml:space="preserve">Master no es el líder del equipo (porque ellos se auto-organizan), sino que actúa como una protección entre el equipo y cualquier influencia que le distraiga. El </w:t>
      </w:r>
      <w:r w:rsidRPr="000B4B81">
        <w:lastRenderedPageBreak/>
        <w:t>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1" w:name="_Toc281339288"/>
      <w:bookmarkStart w:id="132" w:name="_Toc281355130"/>
      <w:r>
        <w:t>2.8.3</w:t>
      </w:r>
      <w:r w:rsidR="009E3122">
        <w:t>. Software</w:t>
      </w:r>
      <w:r w:rsidR="00665B89">
        <w:t xml:space="preserve"> Libre</w:t>
      </w:r>
      <w:bookmarkEnd w:id="131"/>
      <w:bookmarkEnd w:id="132"/>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3" w:name="_Toc281339289"/>
      <w:bookmarkStart w:id="134" w:name="_Toc281355131"/>
      <w:r>
        <w:lastRenderedPageBreak/>
        <w:t>2.8.3.1</w:t>
      </w:r>
      <w:r w:rsidR="008867A5">
        <w:t>.</w:t>
      </w:r>
      <w:r>
        <w:t xml:space="preserve"> Licencia GNU GPL v2</w:t>
      </w:r>
      <w:bookmarkEnd w:id="133"/>
      <w:bookmarkEnd w:id="13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5" w:name="_Toc281339290"/>
      <w:bookmarkStart w:id="136" w:name="_Toc281355132"/>
      <w:r>
        <w:lastRenderedPageBreak/>
        <w:t>2.9. Frameworks</w:t>
      </w:r>
      <w:bookmarkEnd w:id="135"/>
      <w:bookmarkEnd w:id="13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7" w:name="_Toc281339291"/>
      <w:bookmarkStart w:id="138" w:name="_Toc281355133"/>
      <w:r>
        <w:lastRenderedPageBreak/>
        <w:t>2.9.1. Zend Framework</w:t>
      </w:r>
      <w:bookmarkEnd w:id="137"/>
      <w:bookmarkEnd w:id="138"/>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eastAsia="es-ES"/>
        </w:rPr>
        <w:drawing>
          <wp:inline distT="0" distB="0" distL="0" distR="0" wp14:anchorId="69DB59D2" wp14:editId="1F11C78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6"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9" w:name="_Toc281339367"/>
      <w:bookmarkStart w:id="140" w:name="_Toc281354860"/>
      <w:r>
        <w:t xml:space="preserve">Ilustración </w:t>
      </w:r>
      <w:r w:rsidR="007D58B6">
        <w:fldChar w:fldCharType="begin"/>
      </w:r>
      <w:r w:rsidR="000051F5">
        <w:instrText xml:space="preserve"> SEQ Ilustración \* ARABIC </w:instrText>
      </w:r>
      <w:r w:rsidR="007D58B6">
        <w:fldChar w:fldCharType="separate"/>
      </w:r>
      <w:r w:rsidR="00AE33D1">
        <w:rPr>
          <w:noProof/>
        </w:rPr>
        <w:t>14</w:t>
      </w:r>
      <w:r w:rsidR="007D58B6">
        <w:rPr>
          <w:noProof/>
        </w:rPr>
        <w:fldChar w:fldCharType="end"/>
      </w:r>
      <w:r>
        <w:t xml:space="preserve"> - Visión general Zend Framework</w:t>
      </w:r>
      <w:bookmarkEnd w:id="139"/>
      <w:bookmarkEnd w:id="140"/>
    </w:p>
    <w:p w:rsidR="003607CB" w:rsidRDefault="0020159E" w:rsidP="003607CB">
      <w:pPr>
        <w:pStyle w:val="Epgrafe"/>
        <w:jc w:val="center"/>
        <w:rPr>
          <w:lang w:val="pt-BR"/>
        </w:rPr>
      </w:pPr>
      <w:hyperlink r:id="rId47"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1" w:name="_Toc281339292"/>
      <w:bookmarkStart w:id="142" w:name="_Toc281355134"/>
      <w:r w:rsidRPr="00460025">
        <w:rPr>
          <w:lang w:val="pt-BR"/>
        </w:rPr>
        <w:lastRenderedPageBreak/>
        <w:t>2.9.2. Google Web Toolkit</w:t>
      </w:r>
      <w:bookmarkEnd w:id="141"/>
      <w:bookmarkEnd w:id="142"/>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val="es-ES" w:eastAsia="es-ES"/>
        </w:rPr>
        <w:drawing>
          <wp:inline distT="0" distB="0" distL="0" distR="0" wp14:anchorId="081F36CC" wp14:editId="3085D38D">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3" w:name="_Toc281339368"/>
      <w:bookmarkStart w:id="144" w:name="_Toc281354861"/>
      <w:r>
        <w:t xml:space="preserve">Ilustración </w:t>
      </w:r>
      <w:r w:rsidR="007D58B6">
        <w:fldChar w:fldCharType="begin"/>
      </w:r>
      <w:r w:rsidR="000051F5">
        <w:instrText xml:space="preserve"> SEQ Ilustración \* ARABIC </w:instrText>
      </w:r>
      <w:r w:rsidR="007D58B6">
        <w:fldChar w:fldCharType="separate"/>
      </w:r>
      <w:r w:rsidR="00AE33D1">
        <w:rPr>
          <w:noProof/>
        </w:rPr>
        <w:t>15</w:t>
      </w:r>
      <w:r w:rsidR="007D58B6">
        <w:rPr>
          <w:noProof/>
        </w:rPr>
        <w:fldChar w:fldCharType="end"/>
      </w:r>
      <w:r>
        <w:t xml:space="preserve"> - Esquema de Widgets GWT</w:t>
      </w:r>
      <w:bookmarkEnd w:id="143"/>
      <w:bookmarkEnd w:id="144"/>
    </w:p>
    <w:p w:rsidR="003607CB" w:rsidRPr="00BE13A4" w:rsidRDefault="0020159E" w:rsidP="003607CB">
      <w:pPr>
        <w:pStyle w:val="Ttulo7"/>
        <w:rPr>
          <w:lang w:val="es-ES"/>
        </w:rPr>
      </w:pPr>
      <w:hyperlink r:id="rId49"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5" w:name="_Toc281339293"/>
      <w:bookmarkStart w:id="146" w:name="_Toc281355135"/>
      <w:r w:rsidRPr="007E48E2">
        <w:lastRenderedPageBreak/>
        <w:t>Capítulo 3: Estado del Arte</w:t>
      </w:r>
      <w:bookmarkEnd w:id="145"/>
      <w:bookmarkEnd w:id="146"/>
    </w:p>
    <w:p w:rsidR="009A106D" w:rsidRDefault="007C0EE8" w:rsidP="00460025">
      <w:pPr>
        <w:pStyle w:val="Subttulo"/>
        <w:outlineLvl w:val="1"/>
      </w:pPr>
      <w:bookmarkStart w:id="147" w:name="_Toc266039185"/>
      <w:bookmarkStart w:id="148" w:name="_Toc281339294"/>
      <w:bookmarkStart w:id="149" w:name="_Toc281355136"/>
      <w:r w:rsidRPr="007E48E2">
        <w:t>3.</w:t>
      </w:r>
      <w:r w:rsidR="003607CB">
        <w:t>1</w:t>
      </w:r>
      <w:r w:rsidR="008E4C93">
        <w:t>.</w:t>
      </w:r>
      <w:r w:rsidRPr="007E48E2">
        <w:t xml:space="preserve"> Gestores de Contenidos </w:t>
      </w:r>
      <w:r w:rsidR="00A1655F">
        <w:t>Multimedia E</w:t>
      </w:r>
      <w:r w:rsidRPr="007E48E2">
        <w:t>xistentes</w:t>
      </w:r>
      <w:bookmarkEnd w:id="147"/>
      <w:bookmarkEnd w:id="148"/>
      <w:bookmarkEnd w:id="149"/>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50" w:name="_Toc281339295"/>
      <w:bookmarkStart w:id="151"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50"/>
      <w:bookmarkEnd w:id="151"/>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val="es-ES" w:eastAsia="es-ES"/>
        </w:rPr>
        <w:drawing>
          <wp:inline distT="0" distB="0" distL="0" distR="0" wp14:anchorId="19119ED8" wp14:editId="5407770B">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0"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2" w:name="_Toc276683976"/>
      <w:bookmarkStart w:id="153" w:name="_Toc281339369"/>
      <w:bookmarkStart w:id="154" w:name="_Toc281354862"/>
      <w:r>
        <w:t xml:space="preserve">Ilustración </w:t>
      </w:r>
      <w:r w:rsidR="007D58B6">
        <w:fldChar w:fldCharType="begin"/>
      </w:r>
      <w:r>
        <w:instrText xml:space="preserve"> SEQ Ilustración \* ARABIC </w:instrText>
      </w:r>
      <w:r w:rsidR="007D58B6">
        <w:fldChar w:fldCharType="separate"/>
      </w:r>
      <w:r w:rsidR="00AE33D1">
        <w:rPr>
          <w:noProof/>
        </w:rPr>
        <w:t>16</w:t>
      </w:r>
      <w:r w:rsidR="007D58B6">
        <w:fldChar w:fldCharType="end"/>
      </w:r>
      <w:r>
        <w:t xml:space="preserve"> - Web PHPMotion</w:t>
      </w:r>
      <w:bookmarkEnd w:id="152"/>
      <w:bookmarkEnd w:id="153"/>
      <w:bookmarkEnd w:id="154"/>
    </w:p>
    <w:bookmarkStart w:id="155" w:name="_Toc266039206"/>
    <w:p w:rsidR="007C0EE8" w:rsidRPr="00460025" w:rsidRDefault="007D58B6"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5"/>
      <w:r w:rsidRPr="00460025">
        <w:rPr>
          <w:b w:val="0"/>
        </w:rPr>
        <w:fldChar w:fldCharType="end"/>
      </w:r>
    </w:p>
    <w:p w:rsidR="009A106D" w:rsidRDefault="00F76108" w:rsidP="00460025">
      <w:pPr>
        <w:pStyle w:val="Subttulo"/>
        <w:outlineLvl w:val="2"/>
        <w:rPr>
          <w:lang w:val="es-ES"/>
        </w:rPr>
      </w:pPr>
      <w:r>
        <w:rPr>
          <w:lang w:val="es-ES"/>
        </w:rPr>
        <w:br w:type="page"/>
      </w:r>
      <w:bookmarkStart w:id="156" w:name="_Toc281339296"/>
      <w:bookmarkStart w:id="157" w:name="_Toc281355138"/>
      <w:r w:rsidR="007C0EE8" w:rsidRPr="007E48E2">
        <w:rPr>
          <w:lang w:val="es-ES"/>
        </w:rPr>
        <w:lastRenderedPageBreak/>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6"/>
      <w:bookmarkEnd w:id="15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val="es-ES" w:eastAsia="es-ES"/>
        </w:rPr>
        <w:drawing>
          <wp:inline distT="0" distB="0" distL="0" distR="0" wp14:anchorId="3D6ED223" wp14:editId="5F806D31">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1"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8" w:name="_Toc276683977"/>
      <w:bookmarkStart w:id="159" w:name="_Toc281339370"/>
      <w:bookmarkStart w:id="160" w:name="_Toc281354863"/>
      <w:r>
        <w:t xml:space="preserve">Ilustración </w:t>
      </w:r>
      <w:r w:rsidR="007D58B6">
        <w:fldChar w:fldCharType="begin"/>
      </w:r>
      <w:r>
        <w:instrText xml:space="preserve"> SEQ Ilustración \* ARABIC </w:instrText>
      </w:r>
      <w:r w:rsidR="007D58B6">
        <w:fldChar w:fldCharType="separate"/>
      </w:r>
      <w:r w:rsidR="00AE33D1">
        <w:rPr>
          <w:noProof/>
        </w:rPr>
        <w:t>17</w:t>
      </w:r>
      <w:r w:rsidR="007D58B6">
        <w:fldChar w:fldCharType="end"/>
      </w:r>
      <w:r>
        <w:t xml:space="preserve"> - </w:t>
      </w:r>
      <w:r w:rsidRPr="00AE733E">
        <w:t>OSTube</w:t>
      </w:r>
      <w:bookmarkEnd w:id="158"/>
      <w:bookmarkEnd w:id="159"/>
      <w:bookmarkEnd w:id="160"/>
    </w:p>
    <w:bookmarkStart w:id="161" w:name="_Toc266039207"/>
    <w:p w:rsidR="007C0EE8" w:rsidRPr="00460025" w:rsidRDefault="007D58B6"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2" w:name="_Toc266039186"/>
      <w:bookmarkStart w:id="163" w:name="_Toc281339297"/>
      <w:bookmarkStart w:id="164" w:name="_Toc281355139"/>
      <w:r w:rsidRPr="007E48E2">
        <w:lastRenderedPageBreak/>
        <w:t>3.</w:t>
      </w:r>
      <w:r w:rsidR="003607CB">
        <w:t>2</w:t>
      </w:r>
      <w:r w:rsidR="00BB77FD">
        <w:t>.</w:t>
      </w:r>
      <w:r w:rsidRPr="007E48E2">
        <w:t xml:space="preserve"> Sitios de contenidos multimedia de referencia</w:t>
      </w:r>
      <w:bookmarkEnd w:id="162"/>
      <w:bookmarkEnd w:id="163"/>
      <w:bookmarkEnd w:id="164"/>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5" w:name="_Toc266039187"/>
      <w:bookmarkStart w:id="166" w:name="_Toc281339298"/>
      <w:bookmarkStart w:id="167" w:name="_Toc281355140"/>
      <w:r w:rsidRPr="00BD1B4B">
        <w:rPr>
          <w:lang w:val="es-ES"/>
        </w:rPr>
        <w:t>3.</w:t>
      </w:r>
      <w:r w:rsidR="003607CB">
        <w:rPr>
          <w:lang w:val="es-ES"/>
        </w:rPr>
        <w:t>2</w:t>
      </w:r>
      <w:r w:rsidRPr="00BD1B4B">
        <w:rPr>
          <w:lang w:val="es-ES"/>
        </w:rPr>
        <w:t>.1</w:t>
      </w:r>
      <w:bookmarkEnd w:id="165"/>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6"/>
      <w:bookmarkEnd w:id="167"/>
    </w:p>
    <w:p w:rsidR="009A106D" w:rsidRDefault="007C0EE8" w:rsidP="00460025">
      <w:r w:rsidRPr="00113170">
        <w:t xml:space="preserve">Fue creado por tres antiguos empleados de </w:t>
      </w:r>
      <w:hyperlink r:id="rId52" w:tooltip="PayPal" w:history="1">
        <w:r w:rsidRPr="00113170">
          <w:t>PayPal</w:t>
        </w:r>
      </w:hyperlink>
      <w:r w:rsidRPr="00113170">
        <w:t xml:space="preserve"> en febrero de 2005. En noviembre de 2006 lo adquirió Google y ahora opera como una de sus </w:t>
      </w:r>
      <w:hyperlink r:id="rId53" w:tooltip="Filial" w:history="1">
        <w:r w:rsidRPr="00113170">
          <w:t>filiales</w:t>
        </w:r>
      </w:hyperlink>
      <w:r w:rsidRPr="00113170">
        <w:t xml:space="preserve">. YouTube usa un reproductor en línea basado en </w:t>
      </w:r>
      <w:hyperlink r:id="rId54"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5" w:tooltip="Programa de televisión" w:history="1">
        <w:r w:rsidRPr="00113170">
          <w:t>programas de televisión</w:t>
        </w:r>
      </w:hyperlink>
      <w:r w:rsidRPr="00113170">
        <w:t xml:space="preserve">, </w:t>
      </w:r>
      <w:hyperlink r:id="rId56"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7" w:tooltip="Blogs" w:history="1">
        <w:r w:rsidRPr="00113170">
          <w:t>blogs</w:t>
        </w:r>
      </w:hyperlink>
      <w:r w:rsidRPr="00113170">
        <w:t xml:space="preserve"> y sitios electrónicos personales usando </w:t>
      </w:r>
      <w:hyperlink r:id="rId58" w:tooltip="Interfaz de programación de aplicaciones" w:history="1">
        <w:r w:rsidRPr="00113170">
          <w:t>API</w:t>
        </w:r>
      </w:hyperlink>
      <w:r w:rsidRPr="00113170">
        <w:t xml:space="preserve"> o incrustando cierto código </w:t>
      </w:r>
      <w:hyperlink r:id="rId59" w:tooltip="HTML" w:history="1">
        <w:r w:rsidRPr="00113170">
          <w:t>HTML</w:t>
        </w:r>
      </w:hyperlink>
      <w:r>
        <w:t>.</w:t>
      </w:r>
    </w:p>
    <w:p w:rsidR="0026694D" w:rsidRDefault="00122C2B" w:rsidP="0026694D">
      <w:pPr>
        <w:pStyle w:val="Textoindependienteprimerasangra2"/>
        <w:keepNext/>
        <w:ind w:left="0" w:firstLine="426"/>
        <w:jc w:val="center"/>
      </w:pPr>
      <w:r>
        <w:rPr>
          <w:noProof/>
          <w:lang w:val="es-ES" w:eastAsia="es-ES"/>
        </w:rPr>
        <w:lastRenderedPageBreak/>
        <w:drawing>
          <wp:inline distT="0" distB="0" distL="0" distR="0" wp14:anchorId="5CE9E0E4" wp14:editId="136580D8">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0"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8" w:name="_Toc276683978"/>
      <w:bookmarkStart w:id="169" w:name="_Toc281339371"/>
      <w:bookmarkStart w:id="170" w:name="_Toc281354864"/>
      <w:r>
        <w:t xml:space="preserve">Ilustración </w:t>
      </w:r>
      <w:r w:rsidR="007D58B6">
        <w:fldChar w:fldCharType="begin"/>
      </w:r>
      <w:r>
        <w:instrText xml:space="preserve"> SEQ Ilustración \* ARABIC </w:instrText>
      </w:r>
      <w:r w:rsidR="007D58B6">
        <w:fldChar w:fldCharType="separate"/>
      </w:r>
      <w:r w:rsidR="00AE33D1">
        <w:rPr>
          <w:noProof/>
        </w:rPr>
        <w:t>18</w:t>
      </w:r>
      <w:r w:rsidR="007D58B6">
        <w:fldChar w:fldCharType="end"/>
      </w:r>
      <w:r>
        <w:t xml:space="preserve"> - </w:t>
      </w:r>
      <w:r w:rsidRPr="001D6F6B">
        <w:t>You</w:t>
      </w:r>
      <w:r w:rsidR="00A40949">
        <w:t>T</w:t>
      </w:r>
      <w:r w:rsidRPr="001D6F6B">
        <w:t>ube</w:t>
      </w:r>
      <w:bookmarkEnd w:id="168"/>
      <w:bookmarkEnd w:id="169"/>
      <w:bookmarkEnd w:id="170"/>
    </w:p>
    <w:bookmarkStart w:id="171" w:name="_Toc266039208"/>
    <w:p w:rsidR="007C0EE8" w:rsidRPr="0026694D" w:rsidRDefault="007D58B6"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1"/>
      <w:r w:rsidRPr="00460025">
        <w:rPr>
          <w:b w:val="0"/>
        </w:rPr>
        <w:fldChar w:fldCharType="end"/>
      </w:r>
    </w:p>
    <w:p w:rsidR="007C0EE8" w:rsidRPr="007E48E2" w:rsidRDefault="007C0EE8" w:rsidP="007C0EE8">
      <w:pPr>
        <w:pStyle w:val="Subttulo"/>
        <w:outlineLvl w:val="2"/>
        <w:rPr>
          <w:lang w:val="es-ES"/>
        </w:rPr>
      </w:pPr>
      <w:bookmarkStart w:id="172" w:name="_Toc266039188"/>
      <w:bookmarkStart w:id="173" w:name="_Toc281339299"/>
      <w:bookmarkStart w:id="174"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2"/>
      <w:bookmarkEnd w:id="173"/>
      <w:bookmarkEnd w:id="174"/>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val="es-ES" w:eastAsia="es-ES"/>
        </w:rPr>
        <w:drawing>
          <wp:inline distT="0" distB="0" distL="0" distR="0" wp14:anchorId="380C952B" wp14:editId="55C35D06">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1"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5" w:name="_Toc281339372"/>
      <w:bookmarkStart w:id="176" w:name="_Toc281354865"/>
      <w:r>
        <w:t xml:space="preserve">Ilustración </w:t>
      </w:r>
      <w:r w:rsidR="007D58B6">
        <w:fldChar w:fldCharType="begin"/>
      </w:r>
      <w:r>
        <w:instrText xml:space="preserve"> SEQ Ilustración \* ARABIC </w:instrText>
      </w:r>
      <w:r w:rsidR="007D58B6">
        <w:fldChar w:fldCharType="separate"/>
      </w:r>
      <w:r w:rsidR="00AE33D1">
        <w:rPr>
          <w:noProof/>
        </w:rPr>
        <w:t>19</w:t>
      </w:r>
      <w:r w:rsidR="007D58B6">
        <w:fldChar w:fldCharType="end"/>
      </w:r>
      <w:r>
        <w:t xml:space="preserve"> - Google Video</w:t>
      </w:r>
      <w:bookmarkEnd w:id="175"/>
      <w:bookmarkEnd w:id="176"/>
    </w:p>
    <w:bookmarkStart w:id="177" w:name="_Toc266039209"/>
    <w:p w:rsidR="007C0EE8" w:rsidRPr="00460025" w:rsidRDefault="007D58B6"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7"/>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8" w:name="_Toc266039189"/>
      <w:bookmarkStart w:id="179" w:name="_Toc281339300"/>
      <w:bookmarkStart w:id="180" w:name="_Toc281355142"/>
      <w:r w:rsidRPr="007E48E2">
        <w:lastRenderedPageBreak/>
        <w:t>3.</w:t>
      </w:r>
      <w:r w:rsidR="003607CB">
        <w:t>2</w:t>
      </w:r>
      <w:r w:rsidRPr="007E48E2">
        <w:t>.3</w:t>
      </w:r>
      <w:r w:rsidR="004578B2">
        <w:t>.</w:t>
      </w:r>
      <w:r w:rsidR="00B928B4">
        <w:t xml:space="preserve"> </w:t>
      </w:r>
      <w:r w:rsidRPr="007E48E2">
        <w:t>Vimeo</w:t>
      </w:r>
      <w:bookmarkEnd w:id="178"/>
      <w:bookmarkEnd w:id="179"/>
      <w:bookmarkEnd w:id="180"/>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val="es-ES" w:eastAsia="es-ES"/>
        </w:rPr>
        <w:drawing>
          <wp:inline distT="0" distB="0" distL="0" distR="0" wp14:anchorId="42D4972E" wp14:editId="70B89E0B">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2"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1" w:name="_Toc281339373"/>
      <w:bookmarkStart w:id="182" w:name="_Toc281354866"/>
      <w:r w:rsidRPr="00CE025F">
        <w:t xml:space="preserve">Ilustración </w:t>
      </w:r>
      <w:r w:rsidR="007D58B6" w:rsidRPr="00CE025F">
        <w:fldChar w:fldCharType="begin"/>
      </w:r>
      <w:r w:rsidRPr="00CE025F">
        <w:instrText xml:space="preserve"> SEQ Ilustración \* ARABIC </w:instrText>
      </w:r>
      <w:r w:rsidR="007D58B6" w:rsidRPr="00CE025F">
        <w:fldChar w:fldCharType="separate"/>
      </w:r>
      <w:r w:rsidR="00AE33D1">
        <w:rPr>
          <w:noProof/>
        </w:rPr>
        <w:t>20</w:t>
      </w:r>
      <w:r w:rsidR="007D58B6" w:rsidRPr="00CE025F">
        <w:fldChar w:fldCharType="end"/>
      </w:r>
      <w:r w:rsidRPr="00CE025F">
        <w:t xml:space="preserve"> - Vimeo</w:t>
      </w:r>
      <w:bookmarkEnd w:id="181"/>
      <w:bookmarkEnd w:id="182"/>
    </w:p>
    <w:bookmarkStart w:id="183" w:name="_Toc266039210"/>
    <w:p w:rsidR="007C0EE8" w:rsidRPr="00CE025F" w:rsidRDefault="007D58B6"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3"/>
      <w:r w:rsidRPr="00CE025F">
        <w:rPr>
          <w:b w:val="0"/>
        </w:rPr>
        <w:fldChar w:fldCharType="end"/>
      </w:r>
    </w:p>
    <w:p w:rsidR="007C0EE8" w:rsidRPr="007E48E2" w:rsidRDefault="0026694D" w:rsidP="007C0EE8">
      <w:pPr>
        <w:pStyle w:val="Subttulo"/>
        <w:outlineLvl w:val="2"/>
        <w:rPr>
          <w:lang w:val="es-ES"/>
        </w:rPr>
      </w:pPr>
      <w:bookmarkStart w:id="184" w:name="_Toc266039190"/>
      <w:r>
        <w:rPr>
          <w:lang w:val="es-ES"/>
        </w:rPr>
        <w:br w:type="page"/>
      </w:r>
      <w:bookmarkStart w:id="185" w:name="_Toc281339301"/>
      <w:bookmarkStart w:id="186" w:name="_Toc281355143"/>
      <w:r w:rsidR="007C0EE8" w:rsidRPr="007E48E2">
        <w:rPr>
          <w:lang w:val="es-ES"/>
        </w:rPr>
        <w:lastRenderedPageBreak/>
        <w:t>3.</w:t>
      </w:r>
      <w:r w:rsidR="003607CB">
        <w:rPr>
          <w:lang w:val="es-ES"/>
        </w:rPr>
        <w:t>2</w:t>
      </w:r>
      <w:r w:rsidR="007C0EE8" w:rsidRPr="007E48E2">
        <w:rPr>
          <w:lang w:val="es-ES"/>
        </w:rPr>
        <w:t>.4</w:t>
      </w:r>
      <w:bookmarkEnd w:id="184"/>
      <w:r w:rsidR="009E3122">
        <w:rPr>
          <w:lang w:val="es-ES"/>
        </w:rPr>
        <w:t>.</w:t>
      </w:r>
      <w:r w:rsidR="00B928B4">
        <w:rPr>
          <w:lang w:val="es-ES"/>
        </w:rPr>
        <w:t xml:space="preserve"> </w:t>
      </w:r>
      <w:r w:rsidR="009E3122" w:rsidRPr="007E48E2">
        <w:rPr>
          <w:lang w:val="es-ES"/>
        </w:rPr>
        <w:t>TerraTV</w:t>
      </w:r>
      <w:bookmarkEnd w:id="185"/>
      <w:bookmarkEnd w:id="18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val="es-ES" w:eastAsia="es-ES"/>
        </w:rPr>
        <w:drawing>
          <wp:inline distT="0" distB="0" distL="0" distR="0" wp14:anchorId="75940022" wp14:editId="49D6072C">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3"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7" w:name="_Toc276683979"/>
      <w:bookmarkStart w:id="188" w:name="_Toc281339374"/>
      <w:bookmarkStart w:id="189" w:name="_Toc281354867"/>
      <w:r>
        <w:t xml:space="preserve">Ilustración </w:t>
      </w:r>
      <w:r w:rsidR="007D58B6">
        <w:fldChar w:fldCharType="begin"/>
      </w:r>
      <w:r>
        <w:instrText xml:space="preserve"> SEQ Ilustración \* ARABIC </w:instrText>
      </w:r>
      <w:r w:rsidR="007D58B6">
        <w:fldChar w:fldCharType="separate"/>
      </w:r>
      <w:r w:rsidR="00AE33D1">
        <w:rPr>
          <w:noProof/>
        </w:rPr>
        <w:t>21</w:t>
      </w:r>
      <w:r w:rsidR="007D58B6">
        <w:fldChar w:fldCharType="end"/>
      </w:r>
      <w:r>
        <w:t xml:space="preserve"> - Terra TV</w:t>
      </w:r>
      <w:bookmarkEnd w:id="187"/>
      <w:bookmarkEnd w:id="188"/>
      <w:bookmarkEnd w:id="189"/>
    </w:p>
    <w:bookmarkStart w:id="190" w:name="_Toc266039211"/>
    <w:p w:rsidR="007C0EE8" w:rsidRPr="00460025" w:rsidRDefault="007D58B6"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90"/>
      <w:r w:rsidRPr="00460025">
        <w:rPr>
          <w:b w:val="0"/>
        </w:rPr>
        <w:fldChar w:fldCharType="end"/>
      </w:r>
    </w:p>
    <w:p w:rsidR="009A106D" w:rsidRDefault="007C0EE8" w:rsidP="00A20048">
      <w:pPr>
        <w:pStyle w:val="Subttulo"/>
        <w:outlineLvl w:val="2"/>
        <w:rPr>
          <w:lang w:val="es-ES"/>
        </w:rPr>
      </w:pPr>
      <w:r w:rsidRPr="00BD1B4B">
        <w:br w:type="page"/>
      </w:r>
      <w:bookmarkStart w:id="191" w:name="_Toc266039191"/>
      <w:bookmarkStart w:id="192" w:name="_Toc281339302"/>
      <w:bookmarkStart w:id="193" w:name="_Toc281355144"/>
      <w:r w:rsidRPr="007E48E2">
        <w:rPr>
          <w:lang w:val="es-ES"/>
        </w:rPr>
        <w:lastRenderedPageBreak/>
        <w:t>3.</w:t>
      </w:r>
      <w:r w:rsidR="003607CB">
        <w:rPr>
          <w:lang w:val="es-ES"/>
        </w:rPr>
        <w:t>2</w:t>
      </w:r>
      <w:r w:rsidRPr="007E48E2">
        <w:rPr>
          <w:lang w:val="es-ES"/>
        </w:rPr>
        <w:t>.5</w:t>
      </w:r>
      <w:bookmarkEnd w:id="191"/>
      <w:r w:rsidR="009E3122">
        <w:rPr>
          <w:lang w:val="es-ES"/>
        </w:rPr>
        <w:t>.</w:t>
      </w:r>
      <w:r w:rsidR="00A20048">
        <w:rPr>
          <w:lang w:val="es-ES"/>
        </w:rPr>
        <w:t xml:space="preserve"> </w:t>
      </w:r>
      <w:r w:rsidR="009E3122" w:rsidRPr="007E48E2">
        <w:rPr>
          <w:lang w:val="es-ES"/>
        </w:rPr>
        <w:t>EmolTV</w:t>
      </w:r>
      <w:bookmarkEnd w:id="192"/>
      <w:bookmarkEnd w:id="193"/>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val="es-ES" w:eastAsia="es-ES"/>
        </w:rPr>
        <w:drawing>
          <wp:inline distT="0" distB="0" distL="0" distR="0" wp14:anchorId="32DDEF56" wp14:editId="0733939B">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4"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4" w:name="_Toc281339375"/>
      <w:bookmarkStart w:id="195" w:name="_Toc281354868"/>
      <w:r>
        <w:t xml:space="preserve">Ilustración </w:t>
      </w:r>
      <w:r w:rsidR="007D58B6">
        <w:fldChar w:fldCharType="begin"/>
      </w:r>
      <w:r>
        <w:instrText xml:space="preserve"> SEQ Ilustración \* ARABIC </w:instrText>
      </w:r>
      <w:r w:rsidR="007D58B6">
        <w:fldChar w:fldCharType="separate"/>
      </w:r>
      <w:r w:rsidR="00AE33D1">
        <w:rPr>
          <w:noProof/>
        </w:rPr>
        <w:t>22</w:t>
      </w:r>
      <w:r w:rsidR="007D58B6">
        <w:fldChar w:fldCharType="end"/>
      </w:r>
      <w:r>
        <w:t xml:space="preserve"> - Emol TV</w:t>
      </w:r>
      <w:bookmarkEnd w:id="194"/>
      <w:bookmarkEnd w:id="195"/>
    </w:p>
    <w:bookmarkStart w:id="196" w:name="_Toc266039212"/>
    <w:p w:rsidR="007C0EE8" w:rsidRPr="00460025" w:rsidRDefault="007D58B6"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6"/>
      <w:r w:rsidRPr="00460025">
        <w:rPr>
          <w:b w:val="0"/>
        </w:rPr>
        <w:fldChar w:fldCharType="end"/>
      </w:r>
    </w:p>
    <w:p w:rsidR="007C0EE8" w:rsidRPr="00460025" w:rsidRDefault="00A421A7" w:rsidP="007C0EE8">
      <w:pPr>
        <w:pStyle w:val="Subttulo"/>
        <w:outlineLvl w:val="2"/>
        <w:rPr>
          <w:lang w:val="es-ES"/>
        </w:rPr>
      </w:pPr>
      <w:bookmarkStart w:id="197" w:name="_Toc266039192"/>
      <w:r>
        <w:rPr>
          <w:lang w:val="es-ES"/>
        </w:rPr>
        <w:br w:type="page"/>
      </w:r>
      <w:bookmarkStart w:id="198" w:name="_Toc281339303"/>
      <w:bookmarkStart w:id="199" w:name="_Toc281355145"/>
      <w:r w:rsidR="007C0EE8" w:rsidRPr="00460025">
        <w:rPr>
          <w:lang w:val="es-ES"/>
        </w:rPr>
        <w:lastRenderedPageBreak/>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7"/>
      <w:bookmarkEnd w:id="198"/>
      <w:bookmarkEnd w:id="199"/>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val="es-ES" w:eastAsia="es-ES"/>
        </w:rPr>
        <w:drawing>
          <wp:inline distT="0" distB="0" distL="0" distR="0" wp14:anchorId="60B26139" wp14:editId="36489F39">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5"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00" w:name="_Toc276683980"/>
      <w:bookmarkStart w:id="201" w:name="_Toc281339376"/>
      <w:bookmarkStart w:id="202" w:name="_Toc281354869"/>
      <w:r>
        <w:t xml:space="preserve">Ilustración </w:t>
      </w:r>
      <w:r w:rsidR="007D58B6">
        <w:fldChar w:fldCharType="begin"/>
      </w:r>
      <w:r>
        <w:instrText xml:space="preserve"> SEQ Ilustración \* ARABIC </w:instrText>
      </w:r>
      <w:r w:rsidR="007D58B6">
        <w:fldChar w:fldCharType="separate"/>
      </w:r>
      <w:r w:rsidR="00AE33D1">
        <w:rPr>
          <w:noProof/>
        </w:rPr>
        <w:t>23</w:t>
      </w:r>
      <w:r w:rsidR="007D58B6">
        <w:fldChar w:fldCharType="end"/>
      </w:r>
      <w:r>
        <w:t xml:space="preserve"> - </w:t>
      </w:r>
      <w:r w:rsidRPr="00B90018">
        <w:t>3TV</w:t>
      </w:r>
      <w:bookmarkEnd w:id="200"/>
      <w:bookmarkEnd w:id="201"/>
      <w:bookmarkEnd w:id="202"/>
    </w:p>
    <w:bookmarkStart w:id="203" w:name="_Toc266039213"/>
    <w:p w:rsidR="007C0EE8" w:rsidRPr="00BE0C78" w:rsidRDefault="007D58B6"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3"/>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4" w:name="_Toc281339304"/>
      <w:bookmarkStart w:id="205" w:name="_Toc281355146"/>
      <w:r>
        <w:br w:type="page"/>
      </w:r>
    </w:p>
    <w:p w:rsidR="009A106D" w:rsidRPr="00BE0C78" w:rsidRDefault="00421830" w:rsidP="00460025">
      <w:pPr>
        <w:pStyle w:val="Subttulo"/>
        <w:outlineLvl w:val="1"/>
      </w:pPr>
      <w:r w:rsidRPr="00BE0C78">
        <w:lastRenderedPageBreak/>
        <w:t>3.</w:t>
      </w:r>
      <w:r w:rsidR="003607CB" w:rsidRPr="00BE0C78">
        <w:t>3</w:t>
      </w:r>
      <w:r w:rsidRPr="00BE0C78">
        <w:t>. Google TV</w:t>
      </w:r>
      <w:bookmarkEnd w:id="204"/>
      <w:bookmarkEnd w:id="205"/>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eastAsia="es-ES"/>
        </w:rPr>
        <w:drawing>
          <wp:inline distT="0" distB="0" distL="0" distR="0" wp14:anchorId="1B112D8B" wp14:editId="7D0CED2F">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6"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6" w:name="_Toc276683981"/>
      <w:bookmarkStart w:id="207" w:name="_Toc281339377"/>
      <w:bookmarkStart w:id="208" w:name="_Toc281354870"/>
      <w:r>
        <w:t xml:space="preserve">Ilustración </w:t>
      </w:r>
      <w:r w:rsidR="007D58B6">
        <w:fldChar w:fldCharType="begin"/>
      </w:r>
      <w:r>
        <w:instrText xml:space="preserve"> SEQ Ilustración \* ARABIC </w:instrText>
      </w:r>
      <w:r w:rsidR="007D58B6">
        <w:fldChar w:fldCharType="separate"/>
      </w:r>
      <w:r w:rsidR="00AE33D1">
        <w:rPr>
          <w:noProof/>
        </w:rPr>
        <w:t>24</w:t>
      </w:r>
      <w:r w:rsidR="007D58B6">
        <w:fldChar w:fldCharType="end"/>
      </w:r>
      <w:r>
        <w:t xml:space="preserve"> – Google TV en un televisor IPTV conectado a internet</w:t>
      </w:r>
      <w:bookmarkEnd w:id="206"/>
      <w:bookmarkEnd w:id="207"/>
      <w:bookmarkEnd w:id="208"/>
    </w:p>
    <w:p w:rsidR="009A106D" w:rsidRPr="00BE0C78" w:rsidRDefault="00BE0C78" w:rsidP="004175CC">
      <w:pPr>
        <w:jc w:val="center"/>
        <w:rPr>
          <w:kern w:val="36"/>
        </w:rPr>
      </w:pPr>
      <w:hyperlink r:id="rId67"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9" w:name="_Toc281339305"/>
      <w:bookmarkStart w:id="210" w:name="_Toc281355147"/>
      <w:r w:rsidRPr="000B5660">
        <w:lastRenderedPageBreak/>
        <w:t>4. Desarrollo</w:t>
      </w:r>
      <w:bookmarkEnd w:id="209"/>
      <w:bookmarkEnd w:id="210"/>
    </w:p>
    <w:p w:rsidR="000E1C37" w:rsidRDefault="000E1C37" w:rsidP="000B5660">
      <w:pPr>
        <w:pStyle w:val="Subttulo"/>
        <w:outlineLvl w:val="1"/>
      </w:pPr>
      <w:bookmarkStart w:id="211" w:name="_Toc281339306"/>
      <w:bookmarkStart w:id="212" w:name="_Toc281355148"/>
      <w:r w:rsidRPr="000B5660">
        <w:t>4.1. Toma de requerimientos</w:t>
      </w:r>
      <w:bookmarkEnd w:id="211"/>
      <w:bookmarkEnd w:id="212"/>
    </w:p>
    <w:p w:rsidR="00DD4F4F" w:rsidRDefault="000B4B81" w:rsidP="000B4B81">
      <w:r>
        <w:t xml:space="preserve">Los requerimientos se </w:t>
      </w:r>
      <w:r w:rsidR="00D20981">
        <w:t xml:space="preserve">definen de acuerdo a esta investigación, tomando en </w:t>
      </w:r>
      <w:r w:rsidR="009E3122">
        <w:t xml:space="preserve">cuenta el </w:t>
      </w:r>
      <w:ins w:id="213" w:author="Dahianna Vega Leiva" w:date="2010-12-29T13:04:00Z">
        <w:r w:rsidR="00B274B9">
          <w:t>marco teórico</w:t>
        </w:r>
        <w:r w:rsidR="00B274B9">
          <w:t xml:space="preserve">  y </w:t>
        </w:r>
      </w:ins>
      <w:r w:rsidR="009E3122">
        <w:t>estado del arte</w:t>
      </w:r>
      <w:ins w:id="214" w:author="Dahianna Vega Leiva" w:date="2010-12-29T13:04:00Z">
        <w:r w:rsidR="00B274B9">
          <w:t xml:space="preserve"> desarrollado.</w:t>
        </w:r>
      </w:ins>
      <w:r w:rsidR="00DD4F4F">
        <w:t xml:space="preserve"> </w:t>
      </w:r>
      <w:del w:id="215" w:author="Dahianna Vega Leiva" w:date="2010-12-29T13:04:00Z">
        <w:r w:rsidR="00DD4F4F" w:rsidDel="00B274B9">
          <w:delText>y marco teórico</w:delText>
        </w:r>
      </w:del>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ins w:id="216" w:author="Dahianna Vega Leiva" w:date="2010-12-29T13:05:00Z">
        <w:r w:rsidR="00B274B9">
          <w:t xml:space="preserve"> es el siguiente:</w:t>
        </w:r>
      </w:ins>
      <w:del w:id="217" w:author="Dahianna Vega Leiva" w:date="2010-12-29T13:05:00Z">
        <w:r w:rsidR="003147BA" w:rsidDel="00B274B9">
          <w:delText>.</w:delText>
        </w:r>
      </w:del>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ins w:id="218" w:author="Dahianna Vega Leiva" w:date="2010-12-29T13:05:00Z">
        <w:r w:rsidR="00B274B9">
          <w:t xml:space="preserve"> y </w:t>
        </w:r>
      </w:ins>
      <w:del w:id="219" w:author="Dahianna Vega Leiva" w:date="2010-12-29T13:05:00Z">
        <w:r w:rsidR="003147BA" w:rsidDel="00B274B9">
          <w:delText>,</w:delText>
        </w:r>
        <w:r w:rsidDel="00B274B9">
          <w:delText xml:space="preserve"> </w:delText>
        </w:r>
      </w:del>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del w:id="220" w:author="Dahianna Vega Leiva" w:date="2010-12-29T13:05:00Z">
        <w:r w:rsidDel="00B274B9">
          <w:delText>, este</w:delText>
        </w:r>
      </w:del>
      <w:ins w:id="221" w:author="Dahianna Vega Leiva" w:date="2010-12-29T13:05:00Z">
        <w:r w:rsidR="00B274B9">
          <w:t>. Este</w:t>
        </w:r>
      </w:ins>
      <w:r>
        <w:t xml:space="preserv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office según el objetivo de</w:t>
      </w:r>
      <w:del w:id="222" w:author="Dahianna Vega Leiva" w:date="2010-12-29T13:06:00Z">
        <w:r w:rsidR="003147BA" w:rsidDel="00B274B9">
          <w:delText xml:space="preserve"> </w:delText>
        </w:r>
      </w:del>
      <w:r w:rsidR="003147BA">
        <w:t xml:space="preserve"> </w:t>
      </w:r>
      <w:r w:rsidR="00E00BE3">
        <w:t>una interfaz orientada al acceso multimedia universal</w:t>
      </w:r>
      <w:del w:id="223" w:author="Dahianna Vega Leiva" w:date="2010-12-29T13:06:00Z">
        <w:r w:rsidR="0029319F" w:rsidDel="00B274B9">
          <w:delText>,</w:delText>
        </w:r>
        <w:r w:rsidR="0000442E" w:rsidDel="00B274B9">
          <w:delText xml:space="preserve"> estos</w:delText>
        </w:r>
      </w:del>
      <w:ins w:id="224" w:author="Dahianna Vega Leiva" w:date="2010-12-29T13:06:00Z">
        <w:r w:rsidR="00B274B9">
          <w:t>. Estos</w:t>
        </w:r>
      </w:ins>
      <w:r w:rsidR="0000442E">
        <w:t xml:space="preserve"> componentes corresponderán a la unión de un modelo con una vista</w:t>
      </w:r>
      <w:ins w:id="225" w:author="Dahianna Vega Leiva" w:date="2010-12-29T13:06:00Z">
        <w:r w:rsidR="00B274B9">
          <w:t xml:space="preserve"> </w:t>
        </w:r>
      </w:ins>
      <w:del w:id="226" w:author="Dahianna Vega Leiva" w:date="2010-12-29T13:06:00Z">
        <w:r w:rsidR="0000442E" w:rsidDel="00B274B9">
          <w:delText xml:space="preserve">, </w:delText>
        </w:r>
      </w:del>
      <w:r w:rsidR="0000442E">
        <w:lastRenderedPageBreak/>
        <w:t>según el controlador respectivo</w:t>
      </w:r>
      <w:del w:id="227" w:author="Dahianna Vega Leiva" w:date="2010-12-29T13:06:00Z">
        <w:r w:rsidR="0029319F" w:rsidDel="00B274B9">
          <w:delText>, son</w:delText>
        </w:r>
      </w:del>
      <w:ins w:id="228" w:author="Dahianna Vega Leiva" w:date="2010-12-29T13:06:00Z">
        <w:r w:rsidR="00B274B9">
          <w:t>. Son</w:t>
        </w:r>
      </w:ins>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ins w:id="229" w:author="Dahianna Vega Leiva" w:date="2010-12-29T13:06:00Z">
        <w:r w:rsidR="00B274B9">
          <w:t xml:space="preserve">de los </w:t>
        </w:r>
      </w:ins>
      <w:r w:rsidR="00D20981">
        <w:t>objetivos</w:t>
      </w:r>
      <w:ins w:id="230" w:author="Dahianna Vega Leiva" w:date="2010-12-29T13:06:00Z">
        <w:r w:rsidR="00B274B9">
          <w:t>,</w:t>
        </w:r>
      </w:ins>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31" w:name="_Toc281339307"/>
      <w:bookmarkStart w:id="232" w:name="_Toc281355149"/>
      <w:r w:rsidRPr="000B5660">
        <w:lastRenderedPageBreak/>
        <w:t>4.1.1. Requerimientos Funcionales</w:t>
      </w:r>
      <w:bookmarkEnd w:id="231"/>
      <w:bookmarkEnd w:id="232"/>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33" w:name="_Toc281339308"/>
      <w:bookmarkStart w:id="234" w:name="_Toc281355150"/>
      <w:r w:rsidRPr="000B5660">
        <w:t>4.1.2. Requerimientos No Funcionales</w:t>
      </w:r>
      <w:bookmarkEnd w:id="233"/>
      <w:bookmarkEnd w:id="234"/>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lastRenderedPageBreak/>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35" w:name="_Toc281339309"/>
      <w:bookmarkStart w:id="236" w:name="_Toc281355151"/>
      <w:r w:rsidRPr="000B5660">
        <w:t>4.2</w:t>
      </w:r>
      <w:r w:rsidR="00B53E02" w:rsidRPr="000B5660">
        <w:t>. Tecnología a Utilizar</w:t>
      </w:r>
      <w:bookmarkEnd w:id="235"/>
      <w:bookmarkEnd w:id="23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proofErr w:type="gramStart"/>
      <w:r w:rsidRPr="00C535F5">
        <w:rPr>
          <w:lang w:val="en-US"/>
        </w:rPr>
        <w:t>Se usarán PHP 5.3, MySQL 5, FFMpeg, JQuery, JW Player Flash.</w:t>
      </w:r>
      <w:proofErr w:type="gramEnd"/>
    </w:p>
    <w:p w:rsidR="00B53E02" w:rsidRPr="000B5660" w:rsidRDefault="000E1C37" w:rsidP="00EC3C1C">
      <w:pPr>
        <w:pStyle w:val="Subttulo"/>
        <w:outlineLvl w:val="2"/>
      </w:pPr>
      <w:bookmarkStart w:id="237" w:name="_Toc281339310"/>
      <w:bookmarkStart w:id="238"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37"/>
      <w:bookmarkEnd w:id="238"/>
    </w:p>
    <w:p w:rsidR="00B53E02" w:rsidRPr="000B5660" w:rsidRDefault="000E1C37" w:rsidP="000E1C37">
      <w:pPr>
        <w:pStyle w:val="Subttulo"/>
        <w:outlineLvl w:val="2"/>
      </w:pPr>
      <w:bookmarkStart w:id="239" w:name="_Toc281339311"/>
      <w:bookmarkStart w:id="240" w:name="_Toc281355153"/>
      <w:r w:rsidRPr="000B5660">
        <w:t xml:space="preserve">4.2.1.1. </w:t>
      </w:r>
      <w:r w:rsidR="00B53E02" w:rsidRPr="000B5660">
        <w:t>PHP 5.3</w:t>
      </w:r>
      <w:bookmarkEnd w:id="239"/>
      <w:bookmarkEnd w:id="240"/>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w:t>
      </w:r>
      <w:r w:rsidRPr="000B5660">
        <w:lastRenderedPageBreak/>
        <w:t>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val="es-ES" w:eastAsia="es-ES"/>
        </w:rPr>
        <w:drawing>
          <wp:inline distT="0" distB="0" distL="0" distR="0" wp14:anchorId="73F40D0C" wp14:editId="74A571A1">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41" w:name="_Toc281339378"/>
      <w:bookmarkStart w:id="242" w:name="_Toc281354871"/>
      <w:r>
        <w:t xml:space="preserve">Ilustración </w:t>
      </w:r>
      <w:r w:rsidR="007D58B6">
        <w:fldChar w:fldCharType="begin"/>
      </w:r>
      <w:r w:rsidR="008D3920">
        <w:instrText xml:space="preserve"> SEQ Ilustración \* ARABIC </w:instrText>
      </w:r>
      <w:r w:rsidR="007D58B6">
        <w:fldChar w:fldCharType="separate"/>
      </w:r>
      <w:r w:rsidR="00AE33D1">
        <w:rPr>
          <w:noProof/>
        </w:rPr>
        <w:t>25</w:t>
      </w:r>
      <w:r w:rsidR="007D58B6">
        <w:rPr>
          <w:noProof/>
        </w:rPr>
        <w:fldChar w:fldCharType="end"/>
      </w:r>
      <w:r>
        <w:t xml:space="preserve"> - Estructura Clases PHP del Core del CMS</w:t>
      </w:r>
      <w:bookmarkEnd w:id="241"/>
      <w:bookmarkEnd w:id="24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43" w:name="_Toc281339312"/>
      <w:bookmarkStart w:id="244" w:name="_Toc281355154"/>
      <w:r w:rsidRPr="000B5660">
        <w:lastRenderedPageBreak/>
        <w:t xml:space="preserve">4.2.1.2. </w:t>
      </w:r>
      <w:r w:rsidR="00B53E02" w:rsidRPr="000B5660">
        <w:t>MySQL 5</w:t>
      </w:r>
      <w:bookmarkEnd w:id="243"/>
      <w:bookmarkEnd w:id="244"/>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45" w:name="_Toc281339313"/>
      <w:bookmarkStart w:id="246" w:name="_Toc281355155"/>
      <w:r w:rsidRPr="000B5660">
        <w:lastRenderedPageBreak/>
        <w:t xml:space="preserve">4.2.1.3. </w:t>
      </w:r>
      <w:r w:rsidR="00EC3C1C" w:rsidRPr="000B5660">
        <w:t>FF</w:t>
      </w:r>
      <w:r w:rsidR="00383797">
        <w:t>mpeg</w:t>
      </w:r>
      <w:bookmarkEnd w:id="245"/>
      <w:bookmarkEnd w:id="246"/>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w:t>
      </w:r>
      <w:proofErr w:type="gramStart"/>
      <w:r w:rsidR="009F3698">
        <w:t>exec(</w:t>
      </w:r>
      <w:proofErr w:type="gramEnd"/>
      <w:r w:rsidR="009F3698">
        <w:t>),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proofErr w:type="gramStart"/>
      <w:r w:rsidRPr="00BE0C78">
        <w:t>ffmpeg</w:t>
      </w:r>
      <w:proofErr w:type="gramEnd"/>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47" w:name="_Toc281339314"/>
      <w:bookmarkStart w:id="248" w:name="_Toc281355156"/>
      <w:r w:rsidRPr="000B5660">
        <w:lastRenderedPageBreak/>
        <w:t xml:space="preserve">4.2.2. </w:t>
      </w:r>
      <w:r w:rsidR="00AD2221">
        <w:t>Frente</w:t>
      </w:r>
      <w:r w:rsidR="00473027">
        <w:t xml:space="preserve"> </w:t>
      </w:r>
      <w:r w:rsidRPr="000B5660">
        <w:t>Cliente</w:t>
      </w:r>
      <w:bookmarkEnd w:id="247"/>
      <w:bookmarkEnd w:id="248"/>
    </w:p>
    <w:p w:rsidR="000E1C37" w:rsidRDefault="000E1C37" w:rsidP="000E1C37">
      <w:pPr>
        <w:pStyle w:val="Subttulo"/>
        <w:outlineLvl w:val="2"/>
      </w:pPr>
      <w:bookmarkStart w:id="249" w:name="_Toc281339315"/>
      <w:bookmarkStart w:id="250" w:name="_Toc281355157"/>
      <w:r w:rsidRPr="000B5660">
        <w:t>4.2.2.1 J</w:t>
      </w:r>
      <w:r w:rsidR="00302ACA">
        <w:t>avascript</w:t>
      </w:r>
      <w:bookmarkEnd w:id="249"/>
      <w:bookmarkEnd w:id="250"/>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proofErr w:type="gramStart"/>
      <w:r w:rsidRPr="0053639F">
        <w:rPr>
          <w:b/>
        </w:rPr>
        <w:t>js/api</w:t>
      </w:r>
      <w:proofErr w:type="gramEnd"/>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proofErr w:type="gramStart"/>
      <w:r w:rsidRPr="0053639F">
        <w:rPr>
          <w:b/>
        </w:rPr>
        <w:t>js/framework</w:t>
      </w:r>
      <w:proofErr w:type="gramEnd"/>
      <w:r w:rsidRPr="0053639F">
        <w:rPr>
          <w:b/>
        </w:rPr>
        <w:t>:</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proofErr w:type="gramStart"/>
      <w:r w:rsidRPr="0053639F">
        <w:rPr>
          <w:b/>
        </w:rPr>
        <w:t>js/lib</w:t>
      </w:r>
      <w:proofErr w:type="gramEnd"/>
      <w:r w:rsidRPr="0053639F">
        <w:rPr>
          <w:b/>
        </w:rPr>
        <w:t>:</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lastRenderedPageBreak/>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val="es-ES" w:eastAsia="es-ES"/>
        </w:rPr>
        <w:drawing>
          <wp:inline distT="0" distB="0" distL="0" distR="0" wp14:anchorId="0A051977" wp14:editId="00AE93F8">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51" w:name="_Toc281339379"/>
      <w:bookmarkStart w:id="252" w:name="_Toc281354872"/>
      <w:r>
        <w:t xml:space="preserve">Ilustración </w:t>
      </w:r>
      <w:r w:rsidR="007D58B6">
        <w:fldChar w:fldCharType="begin"/>
      </w:r>
      <w:r w:rsidR="008D3920">
        <w:instrText xml:space="preserve"> SEQ Ilustración \* ARABIC </w:instrText>
      </w:r>
      <w:r w:rsidR="007D58B6">
        <w:fldChar w:fldCharType="separate"/>
      </w:r>
      <w:r w:rsidR="00AE33D1">
        <w:rPr>
          <w:noProof/>
        </w:rPr>
        <w:t>26</w:t>
      </w:r>
      <w:r w:rsidR="007D58B6">
        <w:rPr>
          <w:noProof/>
        </w:rPr>
        <w:fldChar w:fldCharType="end"/>
      </w:r>
      <w:r>
        <w:t xml:space="preserve"> - Estructura de carpetas javascript</w:t>
      </w:r>
      <w:bookmarkEnd w:id="251"/>
      <w:bookmarkEnd w:id="252"/>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53" w:name="_Toc281339316"/>
      <w:bookmarkStart w:id="254" w:name="_Toc281355158"/>
      <w:r w:rsidRPr="000B5660">
        <w:lastRenderedPageBreak/>
        <w:t>4.2.2.2 JW Player</w:t>
      </w:r>
      <w:bookmarkEnd w:id="253"/>
      <w:bookmarkEnd w:id="254"/>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55" w:name="_Toc281339317"/>
      <w:bookmarkStart w:id="256" w:name="_Toc281355159"/>
      <w:r>
        <w:lastRenderedPageBreak/>
        <w:t>4.3</w:t>
      </w:r>
      <w:r w:rsidR="00D3784E">
        <w:t xml:space="preserve">. </w:t>
      </w:r>
      <w:r>
        <w:t>Entorno de Desarrollo</w:t>
      </w:r>
      <w:bookmarkEnd w:id="255"/>
      <w:bookmarkEnd w:id="256"/>
    </w:p>
    <w:p w:rsidR="006D756E" w:rsidRDefault="006D756E" w:rsidP="00AB32B1">
      <w:pPr>
        <w:pStyle w:val="Subttulo"/>
        <w:outlineLvl w:val="2"/>
      </w:pPr>
      <w:bookmarkStart w:id="257" w:name="_Toc281339318"/>
      <w:bookmarkStart w:id="258" w:name="_Toc281355160"/>
      <w:r>
        <w:t xml:space="preserve">4.3.1. </w:t>
      </w:r>
      <w:r w:rsidR="00D8645F">
        <w:t>Entorno Integrado de Desarrollo (IDE)</w:t>
      </w:r>
      <w:bookmarkEnd w:id="257"/>
      <w:bookmarkEnd w:id="258"/>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del w:id="259" w:author="Dahianna Vega Leiva" w:date="2010-12-29T13:14:00Z">
        <w:r w:rsidR="00B966FF" w:rsidDel="009B677E">
          <w:delText>, este</w:delText>
        </w:r>
      </w:del>
      <w:ins w:id="260" w:author="Dahianna Vega Leiva" w:date="2010-12-29T13:14:00Z">
        <w:r w:rsidR="009B677E">
          <w:t>. Éste</w:t>
        </w:r>
      </w:ins>
      <w:r w:rsidR="00B966FF">
        <w:t xml:space="preserv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val="es-ES" w:eastAsia="es-ES"/>
        </w:rPr>
        <w:drawing>
          <wp:inline distT="0" distB="0" distL="0" distR="0" wp14:anchorId="446F4B3D" wp14:editId="7CA63B33">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61" w:name="_Toc281339380"/>
      <w:bookmarkStart w:id="262" w:name="_Toc281354873"/>
      <w:r>
        <w:t xml:space="preserve">Ilustración </w:t>
      </w:r>
      <w:r w:rsidR="007D58B6">
        <w:fldChar w:fldCharType="begin"/>
      </w:r>
      <w:r w:rsidR="008D3920">
        <w:instrText xml:space="preserve"> SEQ Ilustración \* ARABIC </w:instrText>
      </w:r>
      <w:r w:rsidR="007D58B6">
        <w:fldChar w:fldCharType="separate"/>
      </w:r>
      <w:r w:rsidR="00AE33D1">
        <w:rPr>
          <w:noProof/>
        </w:rPr>
        <w:t>27</w:t>
      </w:r>
      <w:r w:rsidR="007D58B6">
        <w:rPr>
          <w:noProof/>
        </w:rPr>
        <w:fldChar w:fldCharType="end"/>
      </w:r>
      <w:r>
        <w:t xml:space="preserve"> - Zend Studio en Linux</w:t>
      </w:r>
      <w:r w:rsidR="00E338B1">
        <w:t xml:space="preserve"> Ubuntu</w:t>
      </w:r>
      <w:bookmarkEnd w:id="261"/>
      <w:bookmarkEnd w:id="262"/>
    </w:p>
    <w:p w:rsidR="006D756E" w:rsidRPr="006D756E" w:rsidRDefault="006D756E" w:rsidP="00AB32B1">
      <w:pPr>
        <w:pStyle w:val="Subttulo"/>
        <w:outlineLvl w:val="2"/>
        <w:rPr>
          <w:u w:val="single"/>
        </w:rPr>
      </w:pPr>
      <w:bookmarkStart w:id="263" w:name="_Toc281339319"/>
      <w:bookmarkStart w:id="264" w:name="_Toc281355161"/>
      <w:r>
        <w:lastRenderedPageBreak/>
        <w:t>4.3.2. Control de versiones</w:t>
      </w:r>
      <w:bookmarkEnd w:id="263"/>
      <w:bookmarkEnd w:id="264"/>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proofErr w:type="gramStart"/>
      <w:r w:rsidRPr="008D3E30">
        <w:rPr>
          <w:rFonts w:ascii="Courier New" w:hAnsi="Courier New" w:cs="Courier New"/>
          <w:sz w:val="20"/>
          <w:szCs w:val="20"/>
          <w:lang w:val="en-US"/>
        </w:rPr>
        <w:t>svn</w:t>
      </w:r>
      <w:proofErr w:type="gramEnd"/>
      <w:r w:rsidRPr="008D3E30">
        <w:rPr>
          <w:rFonts w:ascii="Courier New" w:hAnsi="Courier New" w:cs="Courier New"/>
          <w:sz w:val="20"/>
          <w:szCs w:val="20"/>
          <w:lang w:val="en-US"/>
        </w:rPr>
        <w:t xml:space="preserve">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val="es-ES" w:eastAsia="es-ES"/>
        </w:rPr>
        <w:drawing>
          <wp:inline distT="0" distB="0" distL="0" distR="0" wp14:anchorId="103A093E" wp14:editId="1D8150CA">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65" w:name="_Toc281339381"/>
      <w:bookmarkStart w:id="266" w:name="_Toc281354874"/>
      <w:r>
        <w:t xml:space="preserve">Ilustración </w:t>
      </w:r>
      <w:r w:rsidR="007D58B6">
        <w:fldChar w:fldCharType="begin"/>
      </w:r>
      <w:r w:rsidR="008D3920">
        <w:instrText xml:space="preserve"> SEQ Ilustración \* ARABIC </w:instrText>
      </w:r>
      <w:r w:rsidR="007D58B6">
        <w:fldChar w:fldCharType="separate"/>
      </w:r>
      <w:r w:rsidR="00AE33D1">
        <w:rPr>
          <w:noProof/>
        </w:rPr>
        <w:t>28</w:t>
      </w:r>
      <w:r w:rsidR="007D58B6">
        <w:rPr>
          <w:noProof/>
        </w:rPr>
        <w:fldChar w:fldCharType="end"/>
      </w:r>
      <w:r>
        <w:t xml:space="preserve"> - Estructura de repositorio Subversion vista en Zend Studio</w:t>
      </w:r>
      <w:bookmarkEnd w:id="265"/>
      <w:bookmarkEnd w:id="266"/>
    </w:p>
    <w:p w:rsidR="00302ACA" w:rsidRDefault="00302ACA" w:rsidP="00302ACA"/>
    <w:p w:rsidR="000E1C37" w:rsidRDefault="005E46BE" w:rsidP="00847FD1">
      <w:pPr>
        <w:pStyle w:val="Subttulo"/>
        <w:outlineLvl w:val="1"/>
      </w:pPr>
      <w:r>
        <w:br w:type="page"/>
      </w:r>
      <w:bookmarkStart w:id="267" w:name="_Toc281339320"/>
      <w:bookmarkStart w:id="268" w:name="_Toc281355162"/>
      <w:r w:rsidR="000E1C37" w:rsidRPr="000B5660">
        <w:lastRenderedPageBreak/>
        <w:t>4.3. Diagrama de Datos</w:t>
      </w:r>
      <w:bookmarkEnd w:id="267"/>
      <w:bookmarkEnd w:id="268"/>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val="es-ES" w:eastAsia="es-ES"/>
        </w:rPr>
        <w:drawing>
          <wp:inline distT="0" distB="0" distL="0" distR="0" wp14:anchorId="56F25AF4" wp14:editId="2A981404">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69" w:name="_Toc281339382"/>
      <w:bookmarkStart w:id="270" w:name="_Toc281354875"/>
      <w:r w:rsidRPr="0073406A">
        <w:rPr>
          <w:rStyle w:val="nfasis"/>
          <w:i w:val="0"/>
        </w:rPr>
        <w:t xml:space="preserve">Ilustración </w:t>
      </w:r>
      <w:r w:rsidR="007D58B6" w:rsidRPr="0073406A">
        <w:rPr>
          <w:rStyle w:val="nfasis"/>
          <w:i w:val="0"/>
        </w:rPr>
        <w:fldChar w:fldCharType="begin"/>
      </w:r>
      <w:r w:rsidRPr="0073406A">
        <w:rPr>
          <w:rStyle w:val="nfasis"/>
          <w:i w:val="0"/>
        </w:rPr>
        <w:instrText xml:space="preserve"> SEQ Ilustración \* ARABIC </w:instrText>
      </w:r>
      <w:r w:rsidR="007D58B6" w:rsidRPr="0073406A">
        <w:rPr>
          <w:rStyle w:val="nfasis"/>
          <w:i w:val="0"/>
        </w:rPr>
        <w:fldChar w:fldCharType="separate"/>
      </w:r>
      <w:r w:rsidR="00AE33D1">
        <w:rPr>
          <w:rStyle w:val="nfasis"/>
          <w:i w:val="0"/>
          <w:noProof/>
        </w:rPr>
        <w:t>29</w:t>
      </w:r>
      <w:r w:rsidR="007D58B6"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69"/>
      <w:bookmarkEnd w:id="270"/>
    </w:p>
    <w:p w:rsidR="005E46BE" w:rsidRDefault="000E1C37" w:rsidP="00D8645F">
      <w:pPr>
        <w:pStyle w:val="Subttulo"/>
        <w:outlineLvl w:val="1"/>
      </w:pPr>
      <w:bookmarkStart w:id="271" w:name="_Toc281339321"/>
      <w:bookmarkStart w:id="272" w:name="_Toc281355163"/>
      <w:r w:rsidRPr="000B5660">
        <w:lastRenderedPageBreak/>
        <w:t>4.4. Diagrama de Clases</w:t>
      </w:r>
      <w:bookmarkEnd w:id="271"/>
      <w:bookmarkEnd w:id="272"/>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w:t>
      </w:r>
      <w:ins w:id="273" w:author="Dahianna Vega Leiva" w:date="2010-12-29T13:15:00Z">
        <w:r w:rsidR="009B677E">
          <w:t>,</w:t>
        </w:r>
      </w:ins>
      <w:r>
        <w:t xml:space="preserve"> los cuales están basados en el estándar de Java Docs</w:t>
      </w:r>
      <w:del w:id="274" w:author="Dahianna Vega Leiva" w:date="2010-12-29T13:15:00Z">
        <w:r w:rsidDel="009B677E">
          <w:delText>, esto</w:delText>
        </w:r>
      </w:del>
      <w:ins w:id="275" w:author="Dahianna Vega Leiva" w:date="2010-12-29T13:15:00Z">
        <w:r w:rsidR="009B677E">
          <w:t>. Esto</w:t>
        </w:r>
      </w:ins>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76" w:name="_Toc281339322"/>
      <w:bookmarkStart w:id="277" w:name="_Toc281355164"/>
      <w:r>
        <w:lastRenderedPageBreak/>
        <w:t xml:space="preserve">4.4.1. </w:t>
      </w:r>
      <w:r w:rsidR="0052362F">
        <w:t>Namespace</w:t>
      </w:r>
      <w:r w:rsidR="00B676DD">
        <w:t xml:space="preserve"> </w:t>
      </w:r>
      <w:r w:rsidR="005E46BE">
        <w:t>Models</w:t>
      </w:r>
      <w:bookmarkEnd w:id="276"/>
      <w:bookmarkEnd w:id="277"/>
    </w:p>
    <w:p w:rsidR="00D734B0" w:rsidRDefault="00D734B0" w:rsidP="00D734B0">
      <w:r>
        <w:t xml:space="preserve">Este namespace o package es el </w:t>
      </w:r>
      <w:r w:rsidR="00957E8B">
        <w:t xml:space="preserve">componente </w:t>
      </w:r>
      <w:r>
        <w:t>encargado de manejar la capa de datos</w:t>
      </w:r>
      <w:del w:id="278" w:author="Dahianna Vega Leiva" w:date="2010-12-29T13:15:00Z">
        <w:r w:rsidDel="009B677E">
          <w:delText>,</w:delText>
        </w:r>
      </w:del>
      <w:r>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79" w:name="_Toc281339323"/>
      <w:bookmarkStart w:id="280" w:name="_Toc281355165"/>
      <w:r>
        <w:t>4.4.4.1. Interface IModel</w:t>
      </w:r>
      <w:bookmarkEnd w:id="279"/>
      <w:bookmarkEnd w:id="280"/>
    </w:p>
    <w:p w:rsidR="00D734B0" w:rsidRDefault="00D734B0" w:rsidP="00D734B0">
      <w:r w:rsidRPr="00E06820">
        <w:rPr>
          <w:b/>
        </w:rPr>
        <w:t>IModel</w:t>
      </w:r>
      <w:proofErr w:type="gramStart"/>
      <w:r w:rsidRPr="00E06820">
        <w:rPr>
          <w:b/>
        </w:rPr>
        <w:t>::add</w:t>
      </w:r>
      <w:proofErr w:type="gramEnd"/>
      <w:r w:rsidRPr="00E06820">
        <w:rPr>
          <w:b/>
        </w:rPr>
        <w:t>():</w:t>
      </w:r>
      <w:r>
        <w:t xml:space="preserve"> Añade registros al objeto mediante la </w:t>
      </w:r>
      <w:r w:rsidR="00AD2221">
        <w:t>cláusula</w:t>
      </w:r>
      <w:r>
        <w:t xml:space="preserve"> SQL “INSERT”.</w:t>
      </w:r>
    </w:p>
    <w:p w:rsidR="00D734B0" w:rsidRDefault="00D734B0" w:rsidP="00D734B0">
      <w:r w:rsidRPr="00E06820">
        <w:rPr>
          <w:b/>
        </w:rPr>
        <w:t>IModel</w:t>
      </w:r>
      <w:proofErr w:type="gramStart"/>
      <w:r w:rsidRPr="00E06820">
        <w:rPr>
          <w:b/>
        </w:rPr>
        <w:t>::addOrder</w:t>
      </w:r>
      <w:proofErr w:type="gramEnd"/>
      <w:r w:rsidRPr="00E06820">
        <w:rPr>
          <w:b/>
        </w:rPr>
        <w:t>():</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w:t>
      </w:r>
      <w:proofErr w:type="gramStart"/>
      <w:r w:rsidRPr="00E06820">
        <w:rPr>
          <w:b/>
        </w:rPr>
        <w:t>::countAll</w:t>
      </w:r>
      <w:proofErr w:type="gramEnd"/>
      <w:r w:rsidRPr="00E06820">
        <w:rPr>
          <w:b/>
        </w:rPr>
        <w:t>():</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w:t>
      </w:r>
      <w:proofErr w:type="gramStart"/>
      <w:r w:rsidRPr="00E06820">
        <w:rPr>
          <w:b/>
        </w:rPr>
        <w:t>::delete</w:t>
      </w:r>
      <w:proofErr w:type="gramEnd"/>
      <w:r w:rsidRPr="00E06820">
        <w:rPr>
          <w:b/>
        </w:rPr>
        <w:t>():</w:t>
      </w:r>
      <w:r w:rsidR="00C061FC">
        <w:rPr>
          <w:b/>
        </w:rPr>
        <w:t xml:space="preserve"> </w:t>
      </w:r>
      <w:r w:rsidRPr="00927AE3">
        <w:t>Ejecuta queries DELETE.</w:t>
      </w:r>
    </w:p>
    <w:p w:rsidR="00D734B0" w:rsidRDefault="00D734B0" w:rsidP="00D734B0">
      <w:r w:rsidRPr="00E06820">
        <w:rPr>
          <w:b/>
        </w:rPr>
        <w:t>IModel</w:t>
      </w:r>
      <w:proofErr w:type="gramStart"/>
      <w:r w:rsidRPr="00E06820">
        <w:rPr>
          <w:b/>
        </w:rPr>
        <w:t>::getId</w:t>
      </w:r>
      <w:proofErr w:type="gramEnd"/>
      <w:r w:rsidRPr="00E06820">
        <w:rPr>
          <w:b/>
        </w:rPr>
        <w:t>():</w:t>
      </w:r>
      <w:r>
        <w:t xml:space="preserve"> Retorna todas las claves primarias del objeto recordset</w:t>
      </w:r>
      <w:r w:rsidR="00C061FC">
        <w:t>.</w:t>
      </w:r>
    </w:p>
    <w:p w:rsidR="00D734B0" w:rsidRDefault="00D734B0" w:rsidP="00D734B0">
      <w:r w:rsidRPr="00E06820">
        <w:rPr>
          <w:b/>
        </w:rPr>
        <w:t>IModel</w:t>
      </w:r>
      <w:proofErr w:type="gramStart"/>
      <w:r w:rsidRPr="00E06820">
        <w:rPr>
          <w:b/>
        </w:rPr>
        <w:t>::getLimit</w:t>
      </w:r>
      <w:proofErr w:type="gramEnd"/>
      <w:r w:rsidRPr="00E06820">
        <w:rPr>
          <w:b/>
        </w:rPr>
        <w: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w:t>
      </w:r>
      <w:proofErr w:type="gramStart"/>
      <w:r w:rsidRPr="00EC2EDC">
        <w:rPr>
          <w:b/>
        </w:rPr>
        <w:t>::get</w:t>
      </w:r>
      <w:r>
        <w:rPr>
          <w:b/>
        </w:rPr>
        <w:t>Order</w:t>
      </w:r>
      <w:proofErr w:type="gramEnd"/>
      <w:r w:rsidRPr="00EC2EDC">
        <w:rPr>
          <w:b/>
        </w:rPr>
        <w:t>():</w:t>
      </w:r>
      <w:r>
        <w:t xml:space="preserve"> Retorna </w:t>
      </w:r>
      <w:r w:rsidR="00A5202D">
        <w:t>los campos de orden</w:t>
      </w:r>
      <w:r>
        <w:t>.</w:t>
      </w:r>
    </w:p>
    <w:p w:rsidR="00D734B0" w:rsidRDefault="00D734B0" w:rsidP="00D734B0">
      <w:r w:rsidRPr="00EC2EDC">
        <w:rPr>
          <w:b/>
        </w:rPr>
        <w:t>IModel</w:t>
      </w:r>
      <w:proofErr w:type="gramStart"/>
      <w:r w:rsidRPr="00EC2EDC">
        <w:rPr>
          <w:b/>
        </w:rPr>
        <w:t>::</w:t>
      </w:r>
      <w:r>
        <w:rPr>
          <w:b/>
        </w:rPr>
        <w:t>getSize</w:t>
      </w:r>
      <w:proofErr w:type="gramEnd"/>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lastRenderedPageBreak/>
        <w:t>IModel</w:t>
      </w:r>
      <w:proofErr w:type="gramStart"/>
      <w:r w:rsidRPr="00EC2EDC">
        <w:rPr>
          <w:b/>
        </w:rPr>
        <w:t>::</w:t>
      </w:r>
      <w:r>
        <w:rPr>
          <w:b/>
        </w:rPr>
        <w:t>getStart</w:t>
      </w:r>
      <w:proofErr w:type="gramEnd"/>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proofErr w:type="gramStart"/>
      <w:r w:rsidRPr="00EC2EDC">
        <w:rPr>
          <w:b/>
        </w:rPr>
        <w:t>::</w:t>
      </w:r>
      <w:r>
        <w:rPr>
          <w:b/>
        </w:rPr>
        <w:t>load</w:t>
      </w:r>
      <w:proofErr w:type="gramEnd"/>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proofErr w:type="gramStart"/>
      <w:r w:rsidRPr="00EC2EDC">
        <w:rPr>
          <w:b/>
        </w:rPr>
        <w:t>::</w:t>
      </w:r>
      <w:r w:rsidR="00490F48">
        <w:rPr>
          <w:b/>
        </w:rPr>
        <w:t>next</w:t>
      </w:r>
      <w:proofErr w:type="gramEnd"/>
      <w:r w:rsidRPr="00EC2EDC">
        <w:rPr>
          <w:b/>
        </w:rPr>
        <w:t>():</w:t>
      </w:r>
      <w:r w:rsidR="00C061FC">
        <w:rPr>
          <w:b/>
        </w:rPr>
        <w:t xml:space="preserve"> </w:t>
      </w:r>
      <w:r w:rsidR="00957E8B">
        <w:t>Mueve el puntero del objeto modelo al siguiente registro</w:t>
      </w:r>
      <w:r>
        <w:t>.</w:t>
      </w:r>
    </w:p>
    <w:p w:rsidR="00490F48" w:rsidRDefault="00490F48" w:rsidP="00490F48">
      <w:r>
        <w:rPr>
          <w:b/>
        </w:rPr>
        <w:t>IModel</w:t>
      </w:r>
      <w:proofErr w:type="gramStart"/>
      <w:r>
        <w:rPr>
          <w:b/>
        </w:rPr>
        <w:t>::reset</w:t>
      </w:r>
      <w:proofErr w:type="gramEnd"/>
      <w:r w:rsidRPr="00EC2EDC">
        <w:rPr>
          <w:b/>
        </w:rPr>
        <w:t>():</w:t>
      </w:r>
      <w:r w:rsidR="00C061FC">
        <w:rPr>
          <w:b/>
        </w:rPr>
        <w:t xml:space="preserve"> </w:t>
      </w:r>
      <w:r w:rsidR="008338BC">
        <w:t>Mueve el puntero al principio del RecordSet</w:t>
      </w:r>
      <w:r>
        <w:t>.</w:t>
      </w:r>
    </w:p>
    <w:p w:rsidR="00490F48" w:rsidRDefault="00490F48" w:rsidP="00490F48">
      <w:r>
        <w:rPr>
          <w:b/>
        </w:rPr>
        <w:t>IModel</w:t>
      </w:r>
      <w:proofErr w:type="gramStart"/>
      <w:r>
        <w:rPr>
          <w:b/>
        </w:rPr>
        <w:t>::setLimit</w:t>
      </w:r>
      <w:proofErr w:type="gramEnd"/>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w:t>
      </w:r>
      <w:proofErr w:type="gramStart"/>
      <w:r>
        <w:rPr>
          <w:b/>
        </w:rPr>
        <w:t>::setOrder</w:t>
      </w:r>
      <w:proofErr w:type="gramEnd"/>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w:t>
      </w:r>
      <w:proofErr w:type="gramStart"/>
      <w:r>
        <w:rPr>
          <w:b/>
        </w:rPr>
        <w:t>::setStart</w:t>
      </w:r>
      <w:proofErr w:type="gramEnd"/>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val="es-ES" w:eastAsia="es-ES"/>
        </w:rPr>
        <w:lastRenderedPageBreak/>
        <w:drawing>
          <wp:inline distT="0" distB="0" distL="0" distR="0" wp14:anchorId="27449AF9" wp14:editId="0DF9FACE">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81" w:name="_Toc281339383"/>
      <w:bookmarkStart w:id="282" w:name="_Toc281354876"/>
      <w:r>
        <w:t xml:space="preserve">Ilustración </w:t>
      </w:r>
      <w:r w:rsidR="007D58B6">
        <w:fldChar w:fldCharType="begin"/>
      </w:r>
      <w:r w:rsidR="00F231A4">
        <w:instrText xml:space="preserve"> SEQ Ilustración \* ARABIC </w:instrText>
      </w:r>
      <w:r w:rsidR="007D58B6">
        <w:fldChar w:fldCharType="separate"/>
      </w:r>
      <w:r w:rsidR="00AE33D1">
        <w:rPr>
          <w:noProof/>
        </w:rPr>
        <w:t>30</w:t>
      </w:r>
      <w:r w:rsidR="007D58B6">
        <w:rPr>
          <w:noProof/>
        </w:rPr>
        <w:fldChar w:fldCharType="end"/>
      </w:r>
      <w:r>
        <w:t xml:space="preserve"> – Namespace</w:t>
      </w:r>
      <w:r w:rsidR="005048FD">
        <w:t xml:space="preserve"> </w:t>
      </w:r>
      <w:r>
        <w:t>Models - Parte 1</w:t>
      </w:r>
      <w:bookmarkEnd w:id="281"/>
      <w:bookmarkEnd w:id="282"/>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lastRenderedPageBreak/>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val="es-ES" w:eastAsia="es-ES"/>
        </w:rPr>
        <w:drawing>
          <wp:inline distT="0" distB="0" distL="0" distR="0" wp14:anchorId="4A177B17" wp14:editId="01D9FB6C">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p>
    <w:p w:rsidR="005E1EDA" w:rsidRDefault="00B17E86" w:rsidP="00B17E86">
      <w:pPr>
        <w:pStyle w:val="Epgrafe"/>
        <w:jc w:val="center"/>
      </w:pPr>
      <w:bookmarkStart w:id="283" w:name="_Toc281339384"/>
      <w:bookmarkStart w:id="284" w:name="_Toc281354877"/>
      <w:r>
        <w:t xml:space="preserve">Ilustración </w:t>
      </w:r>
      <w:r w:rsidR="007D58B6">
        <w:fldChar w:fldCharType="begin"/>
      </w:r>
      <w:r w:rsidR="00F231A4">
        <w:instrText xml:space="preserve"> SEQ Ilustración \* ARABIC </w:instrText>
      </w:r>
      <w:r w:rsidR="007D58B6">
        <w:fldChar w:fldCharType="separate"/>
      </w:r>
      <w:r w:rsidR="00AE33D1">
        <w:rPr>
          <w:noProof/>
        </w:rPr>
        <w:t>31</w:t>
      </w:r>
      <w:r w:rsidR="007D58B6">
        <w:rPr>
          <w:noProof/>
        </w:rPr>
        <w:fldChar w:fldCharType="end"/>
      </w:r>
      <w:r>
        <w:t xml:space="preserve"> - NamespaceModels - </w:t>
      </w:r>
      <w:r>
        <w:rPr>
          <w:noProof/>
        </w:rPr>
        <w:t>Parte 2</w:t>
      </w:r>
      <w:bookmarkEnd w:id="283"/>
      <w:bookmarkEnd w:id="284"/>
    </w:p>
    <w:p w:rsidR="00A1655F" w:rsidRDefault="00A1655F">
      <w:pPr>
        <w:suppressAutoHyphens w:val="0"/>
        <w:spacing w:before="0" w:after="0" w:line="240" w:lineRule="auto"/>
        <w:jc w:val="left"/>
        <w:rPr>
          <w:rFonts w:eastAsia="Times New Roman" w:cs="Times New Roman"/>
          <w:b/>
          <w:sz w:val="28"/>
          <w:szCs w:val="24"/>
        </w:rPr>
      </w:pPr>
      <w:bookmarkStart w:id="285" w:name="_Toc281339324"/>
      <w:r>
        <w:br w:type="page"/>
      </w:r>
    </w:p>
    <w:p w:rsidR="00B17E86" w:rsidRDefault="00B17E86" w:rsidP="00B17E86">
      <w:pPr>
        <w:pStyle w:val="Subttulo"/>
        <w:outlineLvl w:val="2"/>
      </w:pPr>
      <w:bookmarkStart w:id="286" w:name="_Toc281355166"/>
      <w:r w:rsidRPr="00B17E86">
        <w:lastRenderedPageBreak/>
        <w:t>4.4.2. Namespace</w:t>
      </w:r>
      <w:r w:rsidR="005048FD">
        <w:t xml:space="preserve"> </w:t>
      </w:r>
      <w:r w:rsidRPr="00B17E86">
        <w:t>V</w:t>
      </w:r>
      <w:r>
        <w:t>iews</w:t>
      </w:r>
      <w:bookmarkEnd w:id="285"/>
      <w:bookmarkEnd w:id="286"/>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87" w:name="_Toc281339325"/>
      <w:bookmarkStart w:id="288" w:name="_Toc281355167"/>
      <w:r>
        <w:t>4.4.2.1. Clase VView</w:t>
      </w:r>
      <w:bookmarkEnd w:id="287"/>
      <w:bookmarkEnd w:id="288"/>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proofErr w:type="gramStart"/>
      <w:r w:rsidRPr="00EC2EDC">
        <w:rPr>
          <w:b/>
        </w:rPr>
        <w:t>::</w:t>
      </w:r>
      <w:r>
        <w:rPr>
          <w:b/>
        </w:rPr>
        <w:t>filter</w:t>
      </w:r>
      <w:proofErr w:type="gramEnd"/>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proofErr w:type="gramStart"/>
      <w:r w:rsidR="009B48C0">
        <w:rPr>
          <w:b/>
        </w:rPr>
        <w:t>:</w:t>
      </w:r>
      <w:r w:rsidR="009B48C0" w:rsidRPr="00EC2EDC">
        <w:rPr>
          <w:b/>
        </w:rPr>
        <w:t>:show</w:t>
      </w:r>
      <w:proofErr w:type="gramEnd"/>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89" w:name="_Toc281339326"/>
      <w:bookmarkStart w:id="290" w:name="_Toc281355168"/>
      <w:r>
        <w:lastRenderedPageBreak/>
        <w:t>4.4.2.2. Clase VPage</w:t>
      </w:r>
      <w:bookmarkEnd w:id="289"/>
      <w:bookmarkEnd w:id="290"/>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proofErr w:type="gramStart"/>
      <w:r w:rsidRPr="00EC2EDC">
        <w:rPr>
          <w:b/>
        </w:rPr>
        <w:t>::</w:t>
      </w:r>
      <w:r w:rsidR="002E5AC6">
        <w:rPr>
          <w:b/>
        </w:rPr>
        <w:t>getInstance</w:t>
      </w:r>
      <w:proofErr w:type="gramEnd"/>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proofErr w:type="gramStart"/>
      <w:r w:rsidRPr="00EC2EDC">
        <w:rPr>
          <w:b/>
        </w:rPr>
        <w:t>::</w:t>
      </w:r>
      <w:r>
        <w:rPr>
          <w:b/>
        </w:rPr>
        <w:t>show</w:t>
      </w:r>
      <w:proofErr w:type="gramEnd"/>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val="es-ES" w:eastAsia="es-ES"/>
        </w:rPr>
        <w:lastRenderedPageBreak/>
        <w:drawing>
          <wp:inline distT="0" distB="0" distL="0" distR="0" wp14:anchorId="228F1E73" wp14:editId="678FEECE">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91" w:name="_Toc281339385"/>
      <w:bookmarkStart w:id="292" w:name="_Toc281354878"/>
      <w:r>
        <w:t xml:space="preserve">Ilustración </w:t>
      </w:r>
      <w:r w:rsidR="007D58B6">
        <w:fldChar w:fldCharType="begin"/>
      </w:r>
      <w:r w:rsidR="00F231A4">
        <w:instrText xml:space="preserve"> SEQ Ilustración \* ARABIC </w:instrText>
      </w:r>
      <w:r w:rsidR="007D58B6">
        <w:fldChar w:fldCharType="separate"/>
      </w:r>
      <w:r w:rsidR="00AE33D1">
        <w:rPr>
          <w:noProof/>
        </w:rPr>
        <w:t>32</w:t>
      </w:r>
      <w:r w:rsidR="007D58B6">
        <w:rPr>
          <w:noProof/>
        </w:rPr>
        <w:fldChar w:fldCharType="end"/>
      </w:r>
      <w:r>
        <w:t xml:space="preserve"> </w:t>
      </w:r>
      <w:r w:rsidR="00C35750">
        <w:t>–</w:t>
      </w:r>
      <w:r>
        <w:t xml:space="preserve"> Namespace</w:t>
      </w:r>
      <w:r w:rsidR="00C35750">
        <w:t xml:space="preserve"> </w:t>
      </w:r>
      <w:r>
        <w:t>Views</w:t>
      </w:r>
      <w:bookmarkEnd w:id="291"/>
      <w:bookmarkEnd w:id="292"/>
    </w:p>
    <w:p w:rsidR="008B312B" w:rsidRDefault="008B312B" w:rsidP="008B312B">
      <w:pPr>
        <w:pStyle w:val="Subttulo"/>
        <w:outlineLvl w:val="2"/>
      </w:pPr>
      <w:bookmarkStart w:id="293" w:name="_Toc281339327"/>
      <w:bookmarkStart w:id="294" w:name="_Toc281355169"/>
      <w:r>
        <w:lastRenderedPageBreak/>
        <w:t>4.4.3</w:t>
      </w:r>
      <w:r w:rsidRPr="00B17E86">
        <w:t>. Namespace</w:t>
      </w:r>
      <w:r w:rsidR="00B352FB">
        <w:t xml:space="preserve"> </w:t>
      </w:r>
      <w:r>
        <w:t>Controllers</w:t>
      </w:r>
      <w:bookmarkEnd w:id="293"/>
      <w:bookmarkEnd w:id="294"/>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1E0D47" w:rsidRDefault="001E0D47" w:rsidP="001E0D47">
      <w:pPr>
        <w:pStyle w:val="Subttulo"/>
        <w:outlineLvl w:val="2"/>
      </w:pPr>
      <w:bookmarkStart w:id="295" w:name="_Toc281339328"/>
      <w:bookmarkStart w:id="296" w:name="_Toc281355170"/>
      <w:r>
        <w:t>4.4.3</w:t>
      </w:r>
      <w:r w:rsidRPr="00B17E86">
        <w:t>.</w:t>
      </w:r>
      <w:r>
        <w:t>1.</w:t>
      </w:r>
      <w:r w:rsidRPr="00B17E86">
        <w:t xml:space="preserve"> </w:t>
      </w:r>
      <w:r>
        <w:t>Clase CCommand</w:t>
      </w:r>
      <w:bookmarkEnd w:id="295"/>
      <w:bookmarkEnd w:id="296"/>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proofErr w:type="gramStart"/>
      <w:r w:rsidRPr="00EC2EDC">
        <w:rPr>
          <w:b/>
        </w:rPr>
        <w:t>::</w:t>
      </w:r>
      <w:r>
        <w:rPr>
          <w:b/>
        </w:rPr>
        <w:t>addChild</w:t>
      </w:r>
      <w:proofErr w:type="gramEnd"/>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proofErr w:type="gramStart"/>
      <w:r w:rsidRPr="00EC2EDC">
        <w:rPr>
          <w:b/>
        </w:rPr>
        <w:t>::</w:t>
      </w:r>
      <w:r>
        <w:rPr>
          <w:b/>
        </w:rPr>
        <w:t>CComand</w:t>
      </w:r>
      <w:proofErr w:type="gramEnd"/>
      <w:r w:rsidRPr="00EC2EDC">
        <w:rPr>
          <w:b/>
        </w:rPr>
        <w:t>():</w:t>
      </w:r>
      <w:r>
        <w:t xml:space="preserve"> Es el constructor de la clase.</w:t>
      </w:r>
    </w:p>
    <w:p w:rsidR="00F17544" w:rsidRDefault="00F17544" w:rsidP="00F17544">
      <w:r>
        <w:rPr>
          <w:b/>
        </w:rPr>
        <w:t>CCommand</w:t>
      </w:r>
      <w:proofErr w:type="gramStart"/>
      <w:r w:rsidRPr="00EC2EDC">
        <w:rPr>
          <w:b/>
        </w:rPr>
        <w:t>::</w:t>
      </w:r>
      <w:r>
        <w:rPr>
          <w:b/>
        </w:rPr>
        <w:t>run</w:t>
      </w:r>
      <w:proofErr w:type="gramEnd"/>
      <w:r w:rsidRPr="00EC2EDC">
        <w:rPr>
          <w:b/>
        </w:rPr>
        <w:t>():</w:t>
      </w:r>
      <w:r>
        <w:t xml:space="preserve"> Ejecuta el comando y prepara la salida para la vista maestra.</w:t>
      </w:r>
    </w:p>
    <w:p w:rsidR="00F17544" w:rsidRDefault="00F17544" w:rsidP="00F17544">
      <w:r>
        <w:rPr>
          <w:b/>
        </w:rPr>
        <w:t>CCommand</w:t>
      </w:r>
      <w:proofErr w:type="gramStart"/>
      <w:r w:rsidRPr="00EC2EDC">
        <w:rPr>
          <w:b/>
        </w:rPr>
        <w:t>::</w:t>
      </w:r>
      <w:r>
        <w:rPr>
          <w:b/>
        </w:rPr>
        <w:t>show</w:t>
      </w:r>
      <w:proofErr w:type="gramEnd"/>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val="es-ES" w:eastAsia="es-ES"/>
        </w:rPr>
        <w:lastRenderedPageBreak/>
        <w:drawing>
          <wp:anchor distT="0" distB="0" distL="114300" distR="114300" simplePos="0" relativeHeight="251658240" behindDoc="0" locked="0" layoutInCell="1" allowOverlap="1" wp14:anchorId="7001CF63" wp14:editId="107DFC0F">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97" w:name="_Toc281339386"/>
      <w:bookmarkStart w:id="298" w:name="_Toc281354879"/>
      <w:r>
        <w:t xml:space="preserve">Ilustración </w:t>
      </w:r>
      <w:r w:rsidR="007D58B6">
        <w:fldChar w:fldCharType="begin"/>
      </w:r>
      <w:r w:rsidR="00C535F5">
        <w:instrText xml:space="preserve"> SEQ Ilustración \* ARABIC </w:instrText>
      </w:r>
      <w:r w:rsidR="007D58B6">
        <w:fldChar w:fldCharType="separate"/>
      </w:r>
      <w:r w:rsidR="00AE33D1">
        <w:rPr>
          <w:noProof/>
        </w:rPr>
        <w:t>33</w:t>
      </w:r>
      <w:r w:rsidR="007D58B6">
        <w:fldChar w:fldCharType="end"/>
      </w:r>
      <w:r>
        <w:t xml:space="preserve"> – Namespace Controllers</w:t>
      </w:r>
      <w:bookmarkEnd w:id="297"/>
      <w:bookmarkEnd w:id="298"/>
    </w:p>
    <w:p w:rsidR="00FE4B26" w:rsidRDefault="009B677E">
      <w:pPr>
        <w:suppressAutoHyphens w:val="0"/>
        <w:spacing w:before="0" w:after="0" w:line="240" w:lineRule="auto"/>
        <w:jc w:val="left"/>
        <w:rPr>
          <w:rFonts w:eastAsia="Times New Roman" w:cs="Times New Roman"/>
          <w:b/>
          <w:sz w:val="28"/>
          <w:szCs w:val="24"/>
        </w:rPr>
      </w:pPr>
      <w:del w:id="299" w:author="Dahianna Vega Leiva" w:date="2010-12-29T13:18:00Z">
        <w:r w:rsidDel="009B677E">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lastRenderedPageBreak/>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w:t>
      </w:r>
      <w:proofErr w:type="gramStart"/>
      <w:r>
        <w:rPr>
          <w:b/>
        </w:rPr>
        <w:t>::display</w:t>
      </w:r>
      <w:proofErr w:type="gramEnd"/>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w:t>
      </w:r>
      <w:proofErr w:type="gramStart"/>
      <w:r>
        <w:rPr>
          <w:b/>
        </w:rPr>
        <w:t>::edit</w:t>
      </w:r>
      <w:proofErr w:type="gramEnd"/>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proofErr w:type="gramStart"/>
      <w:r>
        <w:rPr>
          <w:b/>
        </w:rPr>
        <w:t>::</w:t>
      </w:r>
      <w:r w:rsidR="00C61A22">
        <w:rPr>
          <w:b/>
        </w:rPr>
        <w:t>get</w:t>
      </w:r>
      <w:proofErr w:type="gramEnd"/>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proofErr w:type="gramStart"/>
      <w:r>
        <w:rPr>
          <w:b/>
        </w:rPr>
        <w:t>::</w:t>
      </w:r>
      <w:r w:rsidR="00744C68">
        <w:rPr>
          <w:b/>
        </w:rPr>
        <w:t>getData</w:t>
      </w:r>
      <w:proofErr w:type="gramEnd"/>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proofErr w:type="gramStart"/>
      <w:r>
        <w:rPr>
          <w:b/>
        </w:rPr>
        <w:t>::</w:t>
      </w:r>
      <w:r w:rsidR="00744C68">
        <w:rPr>
          <w:b/>
        </w:rPr>
        <w:t>getLayout</w:t>
      </w:r>
      <w:proofErr w:type="gramEnd"/>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lastRenderedPageBreak/>
        <w:t>Controller</w:t>
      </w:r>
      <w:proofErr w:type="gramStart"/>
      <w:r>
        <w:rPr>
          <w:b/>
        </w:rPr>
        <w:t>::</w:t>
      </w:r>
      <w:r w:rsidR="00744C68">
        <w:rPr>
          <w:b/>
        </w:rPr>
        <w:t>getRequested</w:t>
      </w:r>
      <w:proofErr w:type="gramEnd"/>
      <w:r w:rsidR="00744C68">
        <w:rPr>
          <w:b/>
        </w:rPr>
        <w:t>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proofErr w:type="gramStart"/>
      <w:r w:rsidR="00C61A22">
        <w:rPr>
          <w:b/>
        </w:rPr>
        <w:t>::</w:t>
      </w:r>
      <w:r>
        <w:rPr>
          <w:b/>
        </w:rPr>
        <w:t>setId</w:t>
      </w:r>
      <w:proofErr w:type="gramEnd"/>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w:t>
      </w:r>
      <w:proofErr w:type="gramStart"/>
      <w:r>
        <w:rPr>
          <w:b/>
        </w:rPr>
        <w:t>::display</w:t>
      </w:r>
      <w:proofErr w:type="gramEnd"/>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w:t>
      </w:r>
      <w:proofErr w:type="gramStart"/>
      <w:r w:rsidRPr="00883FE0">
        <w:rPr>
          <w:b/>
        </w:rPr>
        <w:t>::display</w:t>
      </w:r>
      <w:proofErr w:type="gramEnd"/>
      <w:r w:rsidRPr="00883FE0">
        <w:rPr>
          <w:b/>
        </w:rPr>
        <w:t>():</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w:t>
      </w:r>
      <w:proofErr w:type="gramStart"/>
      <w:r w:rsidRPr="00883FE0">
        <w:rPr>
          <w:b/>
        </w:rPr>
        <w:t>::_</w:t>
      </w:r>
      <w:proofErr w:type="gramEnd"/>
      <w:r w:rsidRPr="00883FE0">
        <w:rPr>
          <w:b/>
        </w:rPr>
        <w:t>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val="es-ES" w:eastAsia="es-ES"/>
        </w:rPr>
        <w:lastRenderedPageBreak/>
        <w:drawing>
          <wp:inline distT="0" distB="0" distL="0" distR="0" wp14:anchorId="2E41FF73" wp14:editId="34F19ED8">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300" w:name="_Toc281339387"/>
      <w:bookmarkStart w:id="301" w:name="_Toc281354880"/>
      <w:r>
        <w:t xml:space="preserve">Ilustración </w:t>
      </w:r>
      <w:r w:rsidR="007D58B6">
        <w:fldChar w:fldCharType="begin"/>
      </w:r>
      <w:r w:rsidR="00C535F5">
        <w:instrText xml:space="preserve"> SEQ Ilustración \* ARABIC </w:instrText>
      </w:r>
      <w:r w:rsidR="007D58B6">
        <w:fldChar w:fldCharType="separate"/>
      </w:r>
      <w:r w:rsidR="00AE33D1">
        <w:rPr>
          <w:noProof/>
        </w:rPr>
        <w:t>34</w:t>
      </w:r>
      <w:r w:rsidR="007D58B6">
        <w:fldChar w:fldCharType="end"/>
      </w:r>
      <w:r>
        <w:t xml:space="preserve"> – Namespace</w:t>
      </w:r>
      <w:r w:rsidR="00E338B1">
        <w:t xml:space="preserve"> </w:t>
      </w:r>
      <w:r>
        <w:t>Admin</w:t>
      </w:r>
      <w:bookmarkEnd w:id="300"/>
      <w:bookmarkEnd w:id="301"/>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302" w:name="_Toc281355171"/>
      <w:r>
        <w:lastRenderedPageBreak/>
        <w:t>4.4.5</w:t>
      </w:r>
      <w:r w:rsidRPr="00F23A57">
        <w:t>. Namespace</w:t>
      </w:r>
      <w:r w:rsidR="00B6272C">
        <w:t xml:space="preserve"> </w:t>
      </w:r>
      <w:r>
        <w:t>Lib</w:t>
      </w:r>
      <w:bookmarkEnd w:id="302"/>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proofErr w:type="gramStart"/>
      <w:r w:rsidR="00B943F7">
        <w:rPr>
          <w:b/>
        </w:rPr>
        <w:t>::</w:t>
      </w:r>
      <w:r>
        <w:rPr>
          <w:b/>
        </w:rPr>
        <w:t>Connect</w:t>
      </w:r>
      <w:proofErr w:type="gramEnd"/>
      <w:r w:rsidR="00B943F7" w:rsidRPr="00EC2EDC">
        <w:rPr>
          <w:b/>
        </w:rPr>
        <w:t>():</w:t>
      </w:r>
      <w:r w:rsidR="00B943F7">
        <w:t xml:space="preserve"> Es el método </w:t>
      </w:r>
      <w:r>
        <w:t>de conexión a la base de datos</w:t>
      </w:r>
      <w:r w:rsidR="00B943F7">
        <w:t>.</w:t>
      </w:r>
    </w:p>
    <w:p w:rsidR="00B943F7" w:rsidRDefault="00FF4823" w:rsidP="00B943F7">
      <w:r>
        <w:rPr>
          <w:b/>
        </w:rPr>
        <w:t>DAO</w:t>
      </w:r>
      <w:proofErr w:type="gramStart"/>
      <w:r w:rsidR="00B943F7">
        <w:rPr>
          <w:b/>
        </w:rPr>
        <w:t>::</w:t>
      </w:r>
      <w:r>
        <w:rPr>
          <w:b/>
        </w:rPr>
        <w:t>get</w:t>
      </w:r>
      <w:proofErr w:type="gramEnd"/>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proofErr w:type="gramStart"/>
      <w:r w:rsidR="00B943F7">
        <w:rPr>
          <w:b/>
        </w:rPr>
        <w:t>::</w:t>
      </w:r>
      <w:r>
        <w:rPr>
          <w:b/>
        </w:rPr>
        <w:t>getAll</w:t>
      </w:r>
      <w:proofErr w:type="gramEnd"/>
      <w:r w:rsidR="00B943F7" w:rsidRPr="00EC2EDC">
        <w:rPr>
          <w:b/>
        </w:rPr>
        <w:t>():</w:t>
      </w:r>
      <w:r w:rsidR="00C061FC">
        <w:rPr>
          <w:b/>
        </w:rPr>
        <w:t xml:space="preserve"> </w:t>
      </w:r>
      <w:r>
        <w:t>Devuelve arreglo de recordset</w:t>
      </w:r>
      <w:r w:rsidR="00B943F7">
        <w:t>.</w:t>
      </w:r>
    </w:p>
    <w:p w:rsidR="00B943F7" w:rsidRDefault="00FF4823" w:rsidP="00B943F7">
      <w:r>
        <w:rPr>
          <w:b/>
        </w:rPr>
        <w:t>DAO</w:t>
      </w:r>
      <w:proofErr w:type="gramStart"/>
      <w:r w:rsidR="00B943F7">
        <w:rPr>
          <w:b/>
        </w:rPr>
        <w:t>::get</w:t>
      </w:r>
      <w:r>
        <w:rPr>
          <w:b/>
        </w:rPr>
        <w:t>Row</w:t>
      </w:r>
      <w:proofErr w:type="gramEnd"/>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w:t>
      </w:r>
      <w:proofErr w:type="gramStart"/>
      <w:r>
        <w:rPr>
          <w:b/>
        </w:rPr>
        <w:t>::query</w:t>
      </w:r>
      <w:proofErr w:type="gramEnd"/>
      <w:r w:rsidRPr="00EC2EDC">
        <w:rPr>
          <w:b/>
        </w:rPr>
        <w:t>():</w:t>
      </w:r>
      <w:r>
        <w:t xml:space="preserve"> Es la consulta a la base de datos.</w:t>
      </w:r>
    </w:p>
    <w:p w:rsidR="00FF4823" w:rsidRDefault="00FF4823" w:rsidP="00FF4823">
      <w:r>
        <w:rPr>
          <w:b/>
        </w:rPr>
        <w:t>DAO</w:t>
      </w:r>
      <w:proofErr w:type="gramStart"/>
      <w:r>
        <w:rPr>
          <w:b/>
        </w:rPr>
        <w:t>::rowCount</w:t>
      </w:r>
      <w:proofErr w:type="gramEnd"/>
      <w:r w:rsidRPr="00EC2EDC">
        <w:rPr>
          <w:b/>
        </w:rPr>
        <w:t>():</w:t>
      </w:r>
      <w:r>
        <w:t xml:space="preserve"> Cuenta el </w:t>
      </w:r>
      <w:r w:rsidR="0070187F">
        <w:t>número</w:t>
      </w:r>
      <w:r>
        <w:t xml:space="preserve"> de filas.</w:t>
      </w:r>
    </w:p>
    <w:p w:rsidR="00FF4823" w:rsidRDefault="00FF4823" w:rsidP="00FF4823">
      <w:r>
        <w:rPr>
          <w:b/>
        </w:rPr>
        <w:lastRenderedPageBreak/>
        <w:t>DAO</w:t>
      </w:r>
      <w:proofErr w:type="gramStart"/>
      <w:r>
        <w:rPr>
          <w:b/>
        </w:rPr>
        <w:t>::seek</w:t>
      </w:r>
      <w:proofErr w:type="gramEnd"/>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w:t>
      </w:r>
      <w:proofErr w:type="gramStart"/>
      <w:r>
        <w:rPr>
          <w:b/>
        </w:rPr>
        <w:t>::run</w:t>
      </w:r>
      <w:proofErr w:type="gramEnd"/>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w:t>
      </w:r>
      <w:proofErr w:type="gramStart"/>
      <w:r>
        <w:rPr>
          <w:b/>
        </w:rPr>
        <w:t>::show</w:t>
      </w:r>
      <w:proofErr w:type="gramEnd"/>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w:t>
      </w:r>
      <w:proofErr w:type="gramStart"/>
      <w:r w:rsidRPr="00646E08">
        <w:rPr>
          <w:b/>
        </w:rPr>
        <w:t>::run</w:t>
      </w:r>
      <w:proofErr w:type="gramEnd"/>
      <w:r w:rsidRPr="00646E08">
        <w:rPr>
          <w:b/>
        </w:rPr>
        <w:t>():</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lastRenderedPageBreak/>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proofErr w:type="gramStart"/>
      <w:r w:rsidRPr="00646E08">
        <w:rPr>
          <w:b/>
        </w:rPr>
        <w:t>::</w:t>
      </w:r>
      <w:r>
        <w:rPr>
          <w:b/>
        </w:rPr>
        <w:t>add</w:t>
      </w:r>
      <w:proofErr w:type="gramEnd"/>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w:t>
      </w:r>
      <w:proofErr w:type="gramStart"/>
      <w:r>
        <w:rPr>
          <w:b/>
        </w:rPr>
        <w:t>::delete</w:t>
      </w:r>
      <w:proofErr w:type="gramEnd"/>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proofErr w:type="gramStart"/>
      <w:r w:rsidRPr="00646E08">
        <w:rPr>
          <w:b/>
        </w:rPr>
        <w:t>::</w:t>
      </w:r>
      <w:r>
        <w:rPr>
          <w:b/>
        </w:rPr>
        <w:t>update</w:t>
      </w:r>
      <w:proofErr w:type="gramEnd"/>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proofErr w:type="gramStart"/>
      <w:r w:rsidRPr="00646E08">
        <w:rPr>
          <w:b/>
        </w:rPr>
        <w:t>::</w:t>
      </w:r>
      <w:r w:rsidR="00636FE9">
        <w:rPr>
          <w:b/>
        </w:rPr>
        <w:t>output</w:t>
      </w:r>
      <w:proofErr w:type="gramEnd"/>
      <w:r w:rsidR="00636FE9">
        <w:rPr>
          <w:b/>
        </w:rPr>
        <w: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proofErr w:type="gramStart"/>
      <w:r>
        <w:rPr>
          <w:b/>
        </w:rPr>
        <w:t>ffmpeg</w:t>
      </w:r>
      <w:proofErr w:type="gramEnd"/>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proofErr w:type="gramStart"/>
      <w:r>
        <w:rPr>
          <w:b/>
        </w:rPr>
        <w:t>ffmpeg</w:t>
      </w:r>
      <w:proofErr w:type="gramEnd"/>
      <w:r>
        <w:rPr>
          <w:b/>
        </w:rPr>
        <w:t>::create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proofErr w:type="gramStart"/>
      <w:r>
        <w:rPr>
          <w:b/>
        </w:rPr>
        <w:t>ffmpeg</w:t>
      </w:r>
      <w:proofErr w:type="gramEnd"/>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proofErr w:type="gramStart"/>
      <w:r>
        <w:rPr>
          <w:b/>
        </w:rPr>
        <w:lastRenderedPageBreak/>
        <w:t>ffmpeg</w:t>
      </w:r>
      <w:proofErr w:type="gramEnd"/>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val="es-ES" w:eastAsia="es-ES"/>
        </w:rPr>
        <w:drawing>
          <wp:inline distT="0" distB="0" distL="0" distR="0" wp14:anchorId="6FACEB53" wp14:editId="57CCCD8E">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rPr>
          <w:b w:val="0"/>
          <w:sz w:val="28"/>
          <w:szCs w:val="24"/>
        </w:rPr>
      </w:pPr>
      <w:bookmarkStart w:id="303" w:name="_Toc281339388"/>
      <w:bookmarkStart w:id="304" w:name="_Toc281354881"/>
      <w:r>
        <w:t xml:space="preserve">Ilustración </w:t>
      </w:r>
      <w:r w:rsidR="007D58B6">
        <w:fldChar w:fldCharType="begin"/>
      </w:r>
      <w:r w:rsidR="00F231A4">
        <w:instrText xml:space="preserve"> SEQ Ilustración \* ARABIC </w:instrText>
      </w:r>
      <w:r w:rsidR="007D58B6">
        <w:fldChar w:fldCharType="separate"/>
      </w:r>
      <w:r w:rsidR="00AE33D1">
        <w:rPr>
          <w:noProof/>
        </w:rPr>
        <w:t>35</w:t>
      </w:r>
      <w:r w:rsidR="007D58B6">
        <w:rPr>
          <w:noProof/>
        </w:rPr>
        <w:fldChar w:fldCharType="end"/>
      </w:r>
      <w:r>
        <w:t xml:space="preserve"> </w:t>
      </w:r>
      <w:r w:rsidR="00CE6A54">
        <w:t xml:space="preserve">- </w:t>
      </w:r>
      <w:r>
        <w:t>Namespace</w:t>
      </w:r>
      <w:r w:rsidR="00977EE7">
        <w:t xml:space="preserve"> </w:t>
      </w:r>
      <w:r>
        <w:t>Lib - Parte 1</w:t>
      </w:r>
      <w:bookmarkEnd w:id="303"/>
      <w:bookmarkEnd w:id="304"/>
    </w:p>
    <w:p w:rsidR="000D6FD3" w:rsidRDefault="000D6FD3" w:rsidP="00BE0C78">
      <w:pPr>
        <w:pStyle w:val="Subttulo"/>
        <w:rPr>
          <w:noProof/>
          <w:lang w:eastAsia="es-CL"/>
        </w:rPr>
      </w:pPr>
    </w:p>
    <w:p w:rsidR="000D6FD3" w:rsidRDefault="004160F7" w:rsidP="0064191E">
      <w:pPr>
        <w:pStyle w:val="Subttulo"/>
        <w:keepNext/>
        <w:jc w:val="center"/>
      </w:pPr>
      <w:r>
        <w:rPr>
          <w:noProof/>
          <w:lang w:val="es-ES" w:eastAsia="es-ES"/>
        </w:rPr>
        <w:lastRenderedPageBreak/>
        <w:drawing>
          <wp:inline distT="0" distB="0" distL="0" distR="0" wp14:anchorId="66F6AAE8" wp14:editId="20077CD2">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pPr>
      <w:bookmarkStart w:id="305" w:name="_Toc281339389"/>
      <w:bookmarkStart w:id="306" w:name="_Toc281354882"/>
      <w:r>
        <w:t xml:space="preserve">Ilustración </w:t>
      </w:r>
      <w:r w:rsidR="007D58B6">
        <w:fldChar w:fldCharType="begin"/>
      </w:r>
      <w:r w:rsidR="00F231A4">
        <w:instrText xml:space="preserve"> SEQ Ilustración \* ARABIC </w:instrText>
      </w:r>
      <w:r w:rsidR="007D58B6">
        <w:fldChar w:fldCharType="separate"/>
      </w:r>
      <w:r w:rsidR="00AE33D1">
        <w:rPr>
          <w:noProof/>
        </w:rPr>
        <w:t>36</w:t>
      </w:r>
      <w:r w:rsidR="007D58B6">
        <w:rPr>
          <w:noProof/>
        </w:rPr>
        <w:fldChar w:fldCharType="end"/>
      </w:r>
      <w:r>
        <w:t xml:space="preserve"> </w:t>
      </w:r>
      <w:r w:rsidR="00977EE7">
        <w:t>–</w:t>
      </w:r>
      <w:r>
        <w:t xml:space="preserve"> Namespace</w:t>
      </w:r>
      <w:r w:rsidR="00977EE7">
        <w:t xml:space="preserve"> </w:t>
      </w:r>
      <w:r>
        <w:t>Lib - Parte 2</w:t>
      </w:r>
      <w:bookmarkEnd w:id="305"/>
      <w:bookmarkEnd w:id="306"/>
    </w:p>
    <w:p w:rsidR="000D6FD3" w:rsidRDefault="004160F7" w:rsidP="0064191E">
      <w:pPr>
        <w:pStyle w:val="Subttulo"/>
        <w:keepNext/>
        <w:jc w:val="center"/>
      </w:pPr>
      <w:r>
        <w:rPr>
          <w:noProof/>
          <w:lang w:val="es-ES" w:eastAsia="es-ES"/>
        </w:rPr>
        <w:lastRenderedPageBreak/>
        <w:drawing>
          <wp:inline distT="0" distB="0" distL="0" distR="0" wp14:anchorId="5A4C4567" wp14:editId="3B0F5457">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pPr>
      <w:bookmarkStart w:id="307" w:name="_Toc281339390"/>
      <w:bookmarkStart w:id="308" w:name="_Toc281354883"/>
      <w:r>
        <w:t xml:space="preserve">Ilustración </w:t>
      </w:r>
      <w:r w:rsidR="007D58B6">
        <w:fldChar w:fldCharType="begin"/>
      </w:r>
      <w:r w:rsidR="00F231A4">
        <w:instrText xml:space="preserve"> SEQ Ilustración \* ARABIC </w:instrText>
      </w:r>
      <w:r w:rsidR="007D58B6">
        <w:fldChar w:fldCharType="separate"/>
      </w:r>
      <w:r w:rsidR="00AE33D1">
        <w:rPr>
          <w:noProof/>
        </w:rPr>
        <w:t>37</w:t>
      </w:r>
      <w:r w:rsidR="007D58B6">
        <w:rPr>
          <w:noProof/>
        </w:rPr>
        <w:fldChar w:fldCharType="end"/>
      </w:r>
      <w:r>
        <w:t xml:space="preserve"> </w:t>
      </w:r>
      <w:r w:rsidR="00977EE7">
        <w:t>–</w:t>
      </w:r>
      <w:r>
        <w:t xml:space="preserve"> Namespace</w:t>
      </w:r>
      <w:r w:rsidR="00977EE7">
        <w:t xml:space="preserve"> </w:t>
      </w:r>
      <w:r>
        <w:t>Lib - Parte 3</w:t>
      </w:r>
      <w:bookmarkEnd w:id="307"/>
      <w:bookmarkEnd w:id="308"/>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309" w:name="_Toc281339329"/>
      <w:bookmarkStart w:id="310" w:name="_Toc281355172"/>
      <w:r w:rsidRPr="000B5660">
        <w:lastRenderedPageBreak/>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309"/>
      <w:bookmarkEnd w:id="310"/>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311" w:name="_Toc281339330"/>
      <w:bookmarkStart w:id="312" w:name="_Toc281355173"/>
      <w:r>
        <w:t xml:space="preserve">4.5.1. </w:t>
      </w:r>
      <w:r w:rsidR="002E5790" w:rsidRPr="00770BE8">
        <w:t>Configuración de Sitio</w:t>
      </w:r>
      <w:bookmarkEnd w:id="311"/>
      <w:bookmarkEnd w:id="312"/>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313" w:name="_Toc281339331"/>
      <w:r>
        <w:br w:type="page"/>
      </w:r>
    </w:p>
    <w:p w:rsidR="006D756E" w:rsidRPr="00770BE8" w:rsidRDefault="00236077" w:rsidP="004C5C22">
      <w:pPr>
        <w:pStyle w:val="Subttulo"/>
        <w:outlineLvl w:val="2"/>
      </w:pPr>
      <w:bookmarkStart w:id="314" w:name="_Toc281355174"/>
      <w:r>
        <w:lastRenderedPageBreak/>
        <w:t>4.5.2</w:t>
      </w:r>
      <w:r w:rsidR="006D756E" w:rsidRPr="00770BE8">
        <w:t>. Componentes XML</w:t>
      </w:r>
      <w:bookmarkEnd w:id="313"/>
      <w:bookmarkEnd w:id="314"/>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w:t>
      </w:r>
      <w:proofErr w:type="gramStart"/>
      <w:r w:rsidR="006839E8">
        <w:rPr>
          <w:rFonts w:ascii="Monospace" w:eastAsia="Times New Roman" w:hAnsi="Monospace" w:cs="Monospace"/>
          <w:i/>
          <w:iCs/>
          <w:color w:val="2A00FF"/>
          <w:sz w:val="20"/>
          <w:szCs w:val="20"/>
          <w:lang w:val="en-US" w:eastAsia="es-CL"/>
        </w:rPr>
        <w:t>;uacute</w:t>
      </w:r>
      <w:proofErr w:type="gramEnd"/>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w:t>
      </w:r>
      <w:proofErr w:type="gramStart"/>
      <w:r w:rsidR="006839E8">
        <w:rPr>
          <w:rFonts w:ascii="Monospace" w:eastAsia="Times New Roman" w:hAnsi="Monospace" w:cs="Monospace"/>
          <w:i/>
          <w:iCs/>
          <w:color w:val="2A00FF"/>
          <w:sz w:val="20"/>
          <w:szCs w:val="20"/>
          <w:lang w:val="en-US" w:eastAsia="es-CL"/>
        </w:rPr>
        <w:t>;iacute</w:t>
      </w:r>
      <w:proofErr w:type="gramEnd"/>
      <w:r w:rsidR="006839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proofErr w:type="gramStart"/>
      <w:r w:rsidRPr="0064191E">
        <w:rPr>
          <w:rFonts w:ascii="Monospace" w:eastAsia="Times New Roman" w:hAnsi="Monospace" w:cs="Monospace"/>
          <w:color w:val="3F7F7F"/>
          <w:sz w:val="20"/>
          <w:szCs w:val="20"/>
          <w:lang w:eastAsia="es-CL"/>
        </w:rPr>
        <w:t>section</w:t>
      </w:r>
      <w:proofErr w:type="gramEnd"/>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w:t>
      </w:r>
      <w:proofErr w:type="gramStart"/>
      <w:r w:rsidR="006839E8">
        <w:rPr>
          <w:rFonts w:ascii="Monospace" w:eastAsia="Times New Roman" w:hAnsi="Monospace" w:cs="Monospace"/>
          <w:i/>
          <w:iCs/>
          <w:color w:val="2A00FF"/>
          <w:sz w:val="20"/>
          <w:szCs w:val="20"/>
          <w:lang w:val="en-US" w:eastAsia="es-CL"/>
        </w:rPr>
        <w:t>;oacute</w:t>
      </w:r>
      <w:proofErr w:type="gramEnd"/>
      <w:r w:rsidR="006839E8">
        <w:rPr>
          <w:rFonts w:ascii="Monospace" w:eastAsia="Times New Roman" w:hAnsi="Monospace" w:cs="Monospace"/>
          <w:i/>
          <w:iCs/>
          <w:color w:val="2A00FF"/>
          <w:sz w:val="20"/>
          <w:szCs w:val="20"/>
          <w:lang w:val="en-US" w:eastAsia="es-CL"/>
        </w:rPr>
        <w:t>;n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315" w:name="_Toc281339332"/>
      <w:bookmarkStart w:id="316" w:name="_Toc281355175"/>
      <w:r w:rsidRPr="00C535F5">
        <w:lastRenderedPageBreak/>
        <w:t xml:space="preserve">4.6. Especificaciones </w:t>
      </w:r>
      <w:r w:rsidR="00CF0939">
        <w:t>F</w:t>
      </w:r>
      <w:r w:rsidRPr="00C535F5">
        <w:t xml:space="preserve">ront </w:t>
      </w:r>
      <w:r w:rsidR="00CF0939">
        <w:t>O</w:t>
      </w:r>
      <w:r w:rsidRPr="00C535F5">
        <w:t>ffice</w:t>
      </w:r>
      <w:bookmarkStart w:id="317" w:name="_Toc279302806"/>
      <w:bookmarkEnd w:id="315"/>
      <w:bookmarkEnd w:id="316"/>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proofErr w:type="gramStart"/>
      <w:r w:rsidR="00435862" w:rsidRPr="00435862">
        <w:rPr>
          <w:b/>
        </w:rPr>
        <w:t>::</w:t>
      </w:r>
      <w:r w:rsidRPr="00C14D0C">
        <w:rPr>
          <w:b/>
        </w:rPr>
        <w:t>tpl</w:t>
      </w:r>
      <w:proofErr w:type="gramEnd"/>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proofErr w:type="gramStart"/>
      <w:r w:rsidR="00293064">
        <w:rPr>
          <w:b/>
        </w:rPr>
        <w:t>::</w:t>
      </w:r>
      <w:r w:rsidRPr="00C14D0C">
        <w:rPr>
          <w:b/>
        </w:rPr>
        <w:t>t</w:t>
      </w:r>
      <w:r w:rsidR="00293064">
        <w:rPr>
          <w:b/>
        </w:rPr>
        <w:t>pl</w:t>
      </w:r>
      <w:proofErr w:type="gramEnd"/>
      <w:r w:rsidR="00293064">
        <w:rPr>
          <w:b/>
        </w:rPr>
        <w:t>::</w:t>
      </w:r>
      <w:r w:rsidRPr="00C14D0C">
        <w:rPr>
          <w:b/>
        </w:rPr>
        <w:t>sitename:</w:t>
      </w:r>
      <w:r>
        <w:t xml:space="preserve"> Nombre d</w:t>
      </w:r>
      <w:r w:rsidR="00A40949">
        <w:t>el sitio según la configuración.</w:t>
      </w:r>
    </w:p>
    <w:p w:rsidR="00C14D0C" w:rsidRDefault="00C14D0C" w:rsidP="00CF0939">
      <w:r w:rsidRPr="00C14D0C">
        <w:rPr>
          <w:b/>
        </w:rPr>
        <w:t>VPage</w:t>
      </w:r>
      <w:proofErr w:type="gramStart"/>
      <w:r w:rsidR="00293064">
        <w:rPr>
          <w:b/>
        </w:rPr>
        <w:t>::</w:t>
      </w:r>
      <w:r w:rsidRPr="00C14D0C">
        <w:rPr>
          <w:b/>
        </w:rPr>
        <w:t>tpl</w:t>
      </w:r>
      <w:proofErr w:type="gramEnd"/>
      <w:r w:rsidR="00293064">
        <w:rPr>
          <w:b/>
        </w:rPr>
        <w:t>::</w:t>
      </w:r>
      <w:r w:rsidRPr="00C14D0C">
        <w:rPr>
          <w:b/>
        </w:rPr>
        <w:t>menu:</w:t>
      </w:r>
      <w:r>
        <w:t xml:space="preserve"> Menú de navegación.</w:t>
      </w:r>
    </w:p>
    <w:p w:rsidR="00C14D0C" w:rsidRDefault="00C14D0C" w:rsidP="00BE0C78">
      <w:r w:rsidRPr="00C14D0C">
        <w:rPr>
          <w:b/>
        </w:rPr>
        <w:t>VPag</w:t>
      </w:r>
      <w:r w:rsidR="00293064">
        <w:rPr>
          <w:b/>
        </w:rPr>
        <w:t>e</w:t>
      </w:r>
      <w:proofErr w:type="gramStart"/>
      <w:r w:rsidR="00293064">
        <w:rPr>
          <w:b/>
        </w:rPr>
        <w:t>::</w:t>
      </w:r>
      <w:r w:rsidRPr="00C14D0C">
        <w:rPr>
          <w:b/>
        </w:rPr>
        <w:t>tp</w:t>
      </w:r>
      <w:r w:rsidR="00293064">
        <w:rPr>
          <w:b/>
        </w:rPr>
        <w:t>l</w:t>
      </w:r>
      <w:proofErr w:type="gramEnd"/>
      <w:r w:rsidR="00293064">
        <w:rPr>
          <w:b/>
        </w:rPr>
        <w:t>::</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w:t>
      </w:r>
      <w:proofErr w:type="gramStart"/>
      <w:r>
        <w:t>::]</w:t>
      </w:r>
      <w:proofErr w:type="gramEnd"/>
      <w:r>
        <w:t xml:space="preserve">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proofErr w:type="gramEnd"/>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81"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w:t>
      </w:r>
      <w:proofErr w:type="gramStart"/>
      <w:r w:rsidRPr="00BE0C78">
        <w:rPr>
          <w:rFonts w:ascii="Courier New" w:eastAsia="Times New Roman" w:hAnsi="Courier New" w:cs="Courier New"/>
          <w:color w:val="7F007F"/>
          <w:sz w:val="20"/>
          <w:szCs w:val="20"/>
          <w:lang w:eastAsia="es-CL"/>
        </w:rPr>
        <w:t>:lang</w:t>
      </w:r>
      <w:proofErr w:type="gramEnd"/>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proofErr w:type="gramStart"/>
      <w:r w:rsidR="0064191E" w:rsidRPr="0064191E">
        <w:rPr>
          <w:rFonts w:ascii="Courier New" w:eastAsia="Times New Roman" w:hAnsi="Courier New" w:cs="Courier New"/>
          <w:color w:val="3F7F7F"/>
          <w:sz w:val="20"/>
          <w:szCs w:val="20"/>
          <w:lang w:val="en-US" w:eastAsia="es-CL"/>
        </w:rPr>
        <w:t>head</w:t>
      </w:r>
      <w:proofErr w:type="gramEnd"/>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title</w:t>
      </w:r>
      <w:proofErr w:type="gramEnd"/>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meta</w:t>
      </w:r>
      <w:proofErr w:type="gramEnd"/>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proofErr w:type="gramStart"/>
      <w:r w:rsidRPr="00C14D0C">
        <w:rPr>
          <w:rFonts w:ascii="Courier New" w:eastAsia="Times New Roman" w:hAnsi="Courier New" w:cs="Courier New"/>
          <w:color w:val="3F7F7F"/>
          <w:sz w:val="20"/>
          <w:szCs w:val="20"/>
          <w:lang w:val="en-US" w:eastAsia="es-CL"/>
        </w:rPr>
        <w:t>body</w:t>
      </w:r>
      <w:proofErr w:type="gramEnd"/>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proofErr w:type="gramStart"/>
      <w:r w:rsidR="0064191E" w:rsidRPr="00C14D0C">
        <w:rPr>
          <w:rFonts w:ascii="Courier New" w:eastAsia="Times New Roman" w:hAnsi="Courier New" w:cs="Courier New"/>
          <w:color w:val="3F7F7F"/>
          <w:sz w:val="20"/>
          <w:szCs w:val="20"/>
          <w:lang w:val="en-US" w:eastAsia="es-CL"/>
        </w:rPr>
        <w:t>div</w:t>
      </w:r>
      <w:proofErr w:type="gramEnd"/>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w:t>
      </w:r>
      <w:proofErr w:type="gramStart"/>
      <w:r w:rsidRPr="00DD4D97">
        <w:rPr>
          <w:rFonts w:ascii="Courier New" w:eastAsia="Times New Roman" w:hAnsi="Courier New" w:cs="Courier New"/>
          <w:color w:val="000000"/>
          <w:sz w:val="20"/>
          <w:szCs w:val="20"/>
          <w:lang w:val="en-US" w:eastAsia="es-CL"/>
        </w:rPr>
        <w:t>:menu</w:t>
      </w:r>
      <w:proofErr w:type="gramEnd"/>
      <w:r w:rsidRPr="00DD4D97">
        <w:rPr>
          <w:rFonts w:ascii="Courier New" w:eastAsia="Times New Roman" w:hAnsi="Courier New" w:cs="Courier New"/>
          <w:color w:val="000000"/>
          <w:sz w:val="20"/>
          <w:szCs w:val="20"/>
          <w:lang w:val="en-US" w:eastAsia="es-CL"/>
        </w:rPr>
        <w: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w:t>
      </w:r>
      <w:proofErr w:type="gramStart"/>
      <w:r w:rsidRPr="008F248C">
        <w:rPr>
          <w:rFonts w:ascii="Courier New" w:eastAsia="Times New Roman" w:hAnsi="Courier New" w:cs="Courier New"/>
          <w:color w:val="000000"/>
          <w:sz w:val="20"/>
          <w:szCs w:val="20"/>
          <w:lang w:val="en-US" w:eastAsia="es-CL"/>
        </w:rPr>
        <w:t>:content</w:t>
      </w:r>
      <w:proofErr w:type="gramEnd"/>
      <w:r w:rsidRPr="008F248C">
        <w:rPr>
          <w:rFonts w:ascii="Courier New" w:eastAsia="Times New Roman" w:hAnsi="Courier New" w:cs="Courier New"/>
          <w:color w:val="000000"/>
          <w:sz w:val="20"/>
          <w:szCs w:val="20"/>
          <w:lang w:val="en-US" w:eastAsia="es-CL"/>
        </w:rPr>
        <w: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proofErr w:type="gramStart"/>
      <w:r w:rsidRPr="00DD4D97">
        <w:rPr>
          <w:rFonts w:ascii="Courier New" w:hAnsi="Courier New"/>
          <w:color w:val="3F7F7F"/>
          <w:sz w:val="20"/>
        </w:rPr>
        <w:t>div</w:t>
      </w:r>
      <w:proofErr w:type="gramEnd"/>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body</w:t>
      </w:r>
      <w:proofErr w:type="gramEnd"/>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html</w:t>
      </w:r>
      <w:proofErr w:type="gramEnd"/>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ins w:id="318" w:author="Dahianna Vega Leiva" w:date="2010-12-29T13:21:00Z">
        <w:r w:rsidR="00E94EB6">
          <w:t>e</w:t>
        </w:r>
      </w:ins>
      <w:del w:id="319" w:author="Dahianna Vega Leiva" w:date="2010-12-29T13:21:00Z">
        <w:r w:rsidR="00E24134" w:rsidDel="00E94EB6">
          <w:delText>é</w:delText>
        </w:r>
      </w:del>
      <w:r w:rsidR="00E24134">
        <w:t>mplate</w:t>
      </w:r>
      <w:r>
        <w:t xml:space="preserve"> llamado home y lo </w:t>
      </w:r>
      <w:r w:rsidR="00E24134">
        <w:t>pondrá</w:t>
      </w:r>
      <w:r>
        <w:t xml:space="preserve"> en la variable </w:t>
      </w:r>
      <w:r w:rsidRPr="00293064">
        <w:rPr>
          <w:b/>
        </w:rPr>
        <w:t>VPage</w:t>
      </w:r>
      <w:proofErr w:type="gramStart"/>
      <w:r w:rsidRPr="00293064">
        <w:rPr>
          <w:b/>
        </w:rPr>
        <w:t>::tpl</w:t>
      </w:r>
      <w:proofErr w:type="gramEnd"/>
      <w:r w:rsidRPr="00293064">
        <w:rPr>
          <w:b/>
        </w:rPr>
        <w:t>::content</w:t>
      </w:r>
      <w:r w:rsidRPr="00293064">
        <w:t xml:space="preserve"> la cual se ve en el </w:t>
      </w:r>
      <w:r w:rsidR="00E24134" w:rsidRPr="00293064">
        <w:t>t</w:t>
      </w:r>
      <w:ins w:id="320" w:author="Dahianna Vega Leiva" w:date="2010-12-29T13:21:00Z">
        <w:r w:rsidR="00E94EB6">
          <w:t>e</w:t>
        </w:r>
      </w:ins>
      <w:del w:id="321" w:author="Dahianna Vega Leiva" w:date="2010-12-29T13:21:00Z">
        <w:r w:rsidR="00E24134" w:rsidRPr="00293064" w:rsidDel="00E94EB6">
          <w:delText>é</w:delText>
        </w:r>
      </w:del>
      <w:r w:rsidR="00E24134" w:rsidRPr="00293064">
        <w:t>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proofErr w:type="gramStart"/>
      <w:r w:rsidR="003F33A5">
        <w:rPr>
          <w:rFonts w:ascii="Courier New" w:eastAsia="Times New Roman" w:hAnsi="Courier New" w:cs="Courier New"/>
          <w:color w:val="3F7F7F"/>
          <w:sz w:val="20"/>
          <w:szCs w:val="20"/>
          <w:lang w:eastAsia="es-CL"/>
        </w:rPr>
        <w:t>li</w:t>
      </w:r>
      <w:proofErr w:type="gramEnd"/>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li</w:t>
      </w:r>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w:t>
      </w:r>
      <w:proofErr w:type="gramStart"/>
      <w:r w:rsidRPr="008F248C">
        <w:rPr>
          <w:rFonts w:ascii="Courier New" w:eastAsia="Times New Roman" w:hAnsi="Courier New" w:cs="Courier New"/>
          <w:color w:val="000000"/>
          <w:sz w:val="20"/>
          <w:szCs w:val="20"/>
          <w:lang w:eastAsia="es-CL"/>
        </w:rPr>
        <w:t>boxcanal</w:t>
      </w:r>
      <w:proofErr w:type="gramEnd"/>
      <w:r w:rsidRPr="008F248C">
        <w:rPr>
          <w:rFonts w:ascii="Courier New" w:eastAsia="Times New Roman" w:hAnsi="Courier New" w:cs="Courier New"/>
          <w:color w:val="000000"/>
          <w:sz w:val="20"/>
          <w:szCs w:val="20"/>
          <w:lang w:eastAsia="es-CL"/>
        </w:rPr>
        <w:t>:]</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008080"/>
          <w:sz w:val="20"/>
          <w:szCs w:val="20"/>
          <w:lang w:eastAsia="es-CL"/>
        </w:rPr>
        <w:t>div</w:t>
      </w:r>
      <w:proofErr w:type="gramEnd"/>
      <w:r>
        <w:rPr>
          <w:rFonts w:ascii="Courier New" w:eastAsia="Times New Roman" w:hAnsi="Courier New" w:cs="Courier New"/>
          <w:color w:val="008080"/>
          <w:sz w:val="20"/>
          <w:szCs w:val="20"/>
          <w:lang w:eastAsia="es-CL"/>
        </w:rPr>
        <w:t>&gt;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ins w:id="322" w:author="Dahianna Vega Leiva" w:date="2010-12-29T13:22:00Z">
        <w:r w:rsidR="00056E86">
          <w:rPr>
            <w:lang w:eastAsia="es-CL"/>
          </w:rPr>
          <w:t>e</w:t>
        </w:r>
      </w:ins>
      <w:del w:id="323" w:author="Dahianna Vega Leiva" w:date="2010-12-29T13:22:00Z">
        <w:r w:rsidR="00E24134" w:rsidRPr="003F33A5" w:rsidDel="00056E86">
          <w:rPr>
            <w:lang w:eastAsia="es-CL"/>
          </w:rPr>
          <w:delText>é</w:delText>
        </w:r>
      </w:del>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proofErr w:type="gramStart"/>
      <w:r w:rsidR="008F248C">
        <w:rPr>
          <w:lang w:eastAsia="es-CL"/>
        </w:rPr>
        <w:t>::]</w:t>
      </w:r>
      <w:proofErr w:type="gramEnd"/>
      <w:r w:rsidR="00A40949">
        <w:rPr>
          <w:lang w:eastAsia="es-CL"/>
        </w:rPr>
        <w:t xml:space="preserve"> estos son:</w:t>
      </w:r>
    </w:p>
    <w:p w:rsidR="003F33A5" w:rsidRPr="003F33A5" w:rsidRDefault="008F248C" w:rsidP="003F33A5">
      <w:pPr>
        <w:rPr>
          <w:lang w:val="en-US" w:eastAsia="es-CL"/>
        </w:rPr>
      </w:pPr>
      <w:proofErr w:type="gramStart"/>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roofErr w:type="gramEnd"/>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proofErr w:type="gramEnd"/>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start</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view</w:t>
      </w:r>
      <w:proofErr w:type="gramEnd"/>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component</w:t>
      </w:r>
      <w:proofErr w:type="gramEnd"/>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324"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25" w:name="_Toc281339333"/>
      <w:bookmarkStart w:id="326" w:name="_Toc281355176"/>
      <w:r w:rsidRPr="00B14044">
        <w:lastRenderedPageBreak/>
        <w:t xml:space="preserve">4.7. </w:t>
      </w:r>
      <w:bookmarkEnd w:id="317"/>
      <w:r w:rsidR="000B0263">
        <w:t>Prototipos</w:t>
      </w:r>
      <w:r w:rsidR="008F248C">
        <w:t xml:space="preserve"> Back Office.</w:t>
      </w:r>
      <w:bookmarkEnd w:id="325"/>
      <w:bookmarkEnd w:id="326"/>
    </w:p>
    <w:p w:rsidR="008F248C" w:rsidRDefault="0037386A" w:rsidP="008F248C">
      <w:pPr>
        <w:keepNext/>
        <w:jc w:val="center"/>
      </w:pPr>
      <w:r>
        <w:rPr>
          <w:noProof/>
          <w:lang w:val="es-ES" w:eastAsia="es-ES"/>
        </w:rPr>
        <w:drawing>
          <wp:inline distT="0" distB="0" distL="0" distR="0" wp14:anchorId="562351DD" wp14:editId="24087755">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27" w:name="_Toc281339391"/>
      <w:bookmarkStart w:id="328" w:name="_Toc281354884"/>
      <w:r>
        <w:t xml:space="preserve">Ilustración </w:t>
      </w:r>
      <w:r w:rsidR="007D58B6">
        <w:fldChar w:fldCharType="begin"/>
      </w:r>
      <w:r w:rsidR="00F231A4">
        <w:instrText xml:space="preserve"> SEQ Ilustración \* ARABIC </w:instrText>
      </w:r>
      <w:r w:rsidR="007D58B6">
        <w:fldChar w:fldCharType="separate"/>
      </w:r>
      <w:r w:rsidR="00AE33D1">
        <w:rPr>
          <w:noProof/>
        </w:rPr>
        <w:t>38</w:t>
      </w:r>
      <w:r w:rsidR="007D58B6">
        <w:rPr>
          <w:noProof/>
        </w:rPr>
        <w:fldChar w:fldCharType="end"/>
      </w:r>
      <w:r>
        <w:t xml:space="preserve"> - Ingreso al Back Office</w:t>
      </w:r>
      <w:bookmarkEnd w:id="327"/>
      <w:bookmarkEnd w:id="328"/>
    </w:p>
    <w:p w:rsidR="008F248C" w:rsidRDefault="00625C7F" w:rsidP="00CF0939">
      <w:r>
        <w:t xml:space="preserve">En la ilustración </w:t>
      </w:r>
      <w:del w:id="329" w:author="Dahianna Vega Leiva" w:date="2010-12-29T13:23:00Z">
        <w:r w:rsidDel="00056E86">
          <w:delText>numero</w:delText>
        </w:r>
      </w:del>
      <w:ins w:id="330" w:author="Dahianna Vega Leiva" w:date="2010-12-29T13:23:00Z">
        <w:r w:rsidR="00056E86">
          <w:t>número</w:t>
        </w:r>
      </w:ins>
      <w:r>
        <w:t xml:space="preserve"> 38 se muestra la interfaz </w:t>
      </w:r>
      <w:del w:id="331" w:author="Dahianna Vega Leiva" w:date="2010-12-29T13:23:00Z">
        <w:r w:rsidDel="00056E86">
          <w:delText>grafica</w:delText>
        </w:r>
      </w:del>
      <w:ins w:id="332" w:author="Dahianna Vega Leiva" w:date="2010-12-29T13:23:00Z">
        <w:r w:rsidR="00056E86">
          <w:t>gráfica</w:t>
        </w:r>
      </w:ins>
      <w:r>
        <w:t xml:space="preserve"> de control de acceso de UMA-CMS. La que tiene como funcionalidad realizar el control de acceso de user name y password realizando un match de los datos del login contra los registros de la base de datos de UMA-CMS. </w:t>
      </w:r>
      <w:del w:id="333" w:author="Dahianna Vega Leiva" w:date="2010-12-29T13:23:00Z">
        <w:r w:rsidDel="00056E86">
          <w:delText>Con la cual</w:delText>
        </w:r>
      </w:del>
      <w:ins w:id="334" w:author="Dahianna Vega Leiva" w:date="2010-12-29T13:23:00Z">
        <w:r w:rsidR="00056E86">
          <w:t>Con esto</w:t>
        </w:r>
      </w:ins>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val="es-ES" w:eastAsia="es-ES"/>
        </w:rPr>
        <w:drawing>
          <wp:inline distT="0" distB="0" distL="0" distR="0" wp14:anchorId="73D6CEDE" wp14:editId="12CB166F">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35" w:name="_Toc281339392"/>
      <w:bookmarkStart w:id="336" w:name="_Toc281354885"/>
      <w:r>
        <w:t xml:space="preserve">Ilustración </w:t>
      </w:r>
      <w:r w:rsidR="007D58B6">
        <w:fldChar w:fldCharType="begin"/>
      </w:r>
      <w:r w:rsidR="00F231A4">
        <w:instrText xml:space="preserve"> SEQ Ilustración \* ARABIC </w:instrText>
      </w:r>
      <w:r w:rsidR="007D58B6">
        <w:fldChar w:fldCharType="separate"/>
      </w:r>
      <w:r w:rsidR="00AE33D1">
        <w:rPr>
          <w:noProof/>
        </w:rPr>
        <w:t>39</w:t>
      </w:r>
      <w:r w:rsidR="007D58B6">
        <w:rPr>
          <w:noProof/>
        </w:rPr>
        <w:fldChar w:fldCharType="end"/>
      </w:r>
      <w:r>
        <w:t xml:space="preserve"> - Menú Principal</w:t>
      </w:r>
      <w:bookmarkEnd w:id="335"/>
      <w:bookmarkEnd w:id="336"/>
    </w:p>
    <w:p w:rsidR="00625C7F" w:rsidRDefault="00625C7F" w:rsidP="00625C7F">
      <w:pPr>
        <w:rPr>
          <w:lang w:eastAsia="en-US"/>
        </w:rPr>
      </w:pPr>
    </w:p>
    <w:p w:rsidR="00625C7F" w:rsidRDefault="00625C7F" w:rsidP="00625C7F">
      <w:pPr>
        <w:rPr>
          <w:lang w:eastAsia="en-US"/>
        </w:rPr>
      </w:pPr>
      <w:del w:id="337" w:author="Dahianna Vega Leiva" w:date="2010-12-29T13:23:00Z">
        <w:r w:rsidDel="00056E86">
          <w:rPr>
            <w:lang w:eastAsia="en-US"/>
          </w:rPr>
          <w:delText>El la</w:delText>
        </w:r>
      </w:del>
      <w:ins w:id="338" w:author="Dahianna Vega Leiva" w:date="2010-12-29T13:23:00Z">
        <w:r w:rsidR="00056E86">
          <w:rPr>
            <w:lang w:eastAsia="en-US"/>
          </w:rPr>
          <w:t>En la</w:t>
        </w:r>
      </w:ins>
      <w:r>
        <w:rPr>
          <w:lang w:eastAsia="en-US"/>
        </w:rPr>
        <w:t xml:space="preserve"> ilustración </w:t>
      </w:r>
      <w:del w:id="339" w:author="Dahianna Vega Leiva" w:date="2010-12-29T13:23:00Z">
        <w:r w:rsidDel="00056E86">
          <w:rPr>
            <w:lang w:eastAsia="en-US"/>
          </w:rPr>
          <w:delText>numero</w:delText>
        </w:r>
      </w:del>
      <w:ins w:id="340" w:author="Dahianna Vega Leiva" w:date="2010-12-29T13:23:00Z">
        <w:r w:rsidR="00056E86">
          <w:rPr>
            <w:lang w:eastAsia="en-US"/>
          </w:rPr>
          <w:t>número</w:t>
        </w:r>
      </w:ins>
      <w:r>
        <w:rPr>
          <w:lang w:eastAsia="en-US"/>
        </w:rPr>
        <w:t xml:space="preserve"> 39 se presenta la interfaz </w:t>
      </w:r>
      <w:del w:id="341" w:author="Dahianna Vega Leiva" w:date="2010-12-29T13:23:00Z">
        <w:r w:rsidDel="00056E86">
          <w:rPr>
            <w:lang w:eastAsia="en-US"/>
          </w:rPr>
          <w:delText>grafica</w:delText>
        </w:r>
      </w:del>
      <w:ins w:id="342" w:author="Dahianna Vega Leiva" w:date="2010-12-29T13:23:00Z">
        <w:r w:rsidR="00056E86">
          <w:rPr>
            <w:lang w:eastAsia="en-US"/>
          </w:rPr>
          <w:t>gráfica</w:t>
        </w:r>
      </w:ins>
      <w:r>
        <w:rPr>
          <w:lang w:eastAsia="en-US"/>
        </w:rPr>
        <w:t xml:space="preserve"> del menú principal de UMA-CMS. </w:t>
      </w:r>
      <w:del w:id="343" w:author="Dahianna Vega Leiva" w:date="2010-12-29T13:23:00Z">
        <w:r w:rsidDel="00056E86">
          <w:rPr>
            <w:lang w:eastAsia="en-US"/>
          </w:rPr>
          <w:delText>La cual</w:delText>
        </w:r>
      </w:del>
      <w:ins w:id="344" w:author="Dahianna Vega Leiva" w:date="2010-12-29T13:23:00Z">
        <w:r w:rsidR="00056E86">
          <w:rPr>
            <w:lang w:eastAsia="en-US"/>
          </w:rPr>
          <w:t>Esto</w:t>
        </w:r>
      </w:ins>
      <w:r>
        <w:rPr>
          <w:lang w:eastAsia="en-US"/>
        </w:rPr>
        <w:t xml:space="preserve"> tiene como funcionalidad otorgar un control de mando principal y </w:t>
      </w:r>
      <w:del w:id="345" w:author="Dahianna Vega Leiva" w:date="2010-12-29T13:23:00Z">
        <w:r w:rsidDel="00056E86">
          <w:rPr>
            <w:lang w:eastAsia="en-US"/>
          </w:rPr>
          <w:delText xml:space="preserve">desplegando </w:delText>
        </w:r>
      </w:del>
      <w:ins w:id="346" w:author="Dahianna Vega Leiva" w:date="2010-12-29T13:23:00Z">
        <w:r w:rsidR="00056E86">
          <w:rPr>
            <w:lang w:eastAsia="en-US"/>
          </w:rPr>
          <w:t>desplegar</w:t>
        </w:r>
        <w:r w:rsidR="00056E86">
          <w:rPr>
            <w:lang w:eastAsia="en-US"/>
          </w:rPr>
          <w:t xml:space="preserve"> </w:t>
        </w:r>
      </w:ins>
      <w:r>
        <w:rPr>
          <w:lang w:eastAsia="en-US"/>
        </w:rPr>
        <w:t xml:space="preserve">un resumen detallado con la carga de videos cargados de la base de datos. Además </w:t>
      </w:r>
      <w:del w:id="347" w:author="Dahianna Vega Leiva" w:date="2010-12-29T13:24:00Z">
        <w:r w:rsidDel="00056E86">
          <w:rPr>
            <w:lang w:eastAsia="en-US"/>
          </w:rPr>
          <w:delText xml:space="preserve">de </w:delText>
        </w:r>
      </w:del>
      <w:r>
        <w:rPr>
          <w:lang w:eastAsia="en-US"/>
        </w:rPr>
        <w:t>ofrecer un menú superior con tres opciones de menú que son la configuración, contenido y video.</w:t>
      </w:r>
      <w:ins w:id="348" w:author="Dahianna Vega Leiva" w:date="2010-12-29T13:24:00Z">
        <w:r w:rsidR="00056E86">
          <w:rPr>
            <w:lang w:eastAsia="en-US"/>
          </w:rPr>
          <w:t xml:space="preserve"> </w:t>
        </w:r>
        <w:r w:rsidR="00056E86">
          <w:rPr>
            <w:lang w:eastAsia="en-US"/>
          </w:rPr>
          <w:lastRenderedPageBreak/>
          <w:t>La</w:t>
        </w:r>
      </w:ins>
      <w:del w:id="349" w:author="Dahianna Vega Leiva" w:date="2010-12-29T13:24:00Z">
        <w:r w:rsidDel="00056E86">
          <w:rPr>
            <w:lang w:eastAsia="en-US"/>
          </w:rPr>
          <w:delText>la</w:delText>
        </w:r>
      </w:del>
      <w:r>
        <w:rPr>
          <w:lang w:eastAsia="en-US"/>
        </w:rPr>
        <w:t xml:space="preserve"> opción de configuración tiene a su vez 2 opciones de sub</w:t>
      </w:r>
      <w:del w:id="350" w:author="Dahianna Vega Leiva" w:date="2010-12-29T13:25:00Z">
        <w:r w:rsidDel="00056E86">
          <w:rPr>
            <w:lang w:eastAsia="en-US"/>
          </w:rPr>
          <w:delText xml:space="preserve"> </w:delText>
        </w:r>
      </w:del>
      <w:r>
        <w:rPr>
          <w:lang w:eastAsia="en-US"/>
        </w:rPr>
        <w:t xml:space="preserve">menú que son configuración del servidor y configuración del sitio.  Contenido tiene las opciones de menú y páginas, Video tiene las opciones que </w:t>
      </w:r>
      <w:proofErr w:type="gramStart"/>
      <w:r>
        <w:rPr>
          <w:lang w:eastAsia="en-US"/>
        </w:rPr>
        <w:t>son</w:t>
      </w:r>
      <w:proofErr w:type="gramEnd"/>
      <w:r>
        <w:rPr>
          <w:lang w:eastAsia="en-US"/>
        </w:rPr>
        <w:t xml:space="preserve"> el corazón de UMA-CMS</w:t>
      </w:r>
      <w:ins w:id="351" w:author="Dahianna Vega Leiva" w:date="2010-12-29T13:25:00Z">
        <w:r w:rsidR="00056E86">
          <w:rPr>
            <w:lang w:eastAsia="en-US"/>
          </w:rPr>
          <w:t>,</w:t>
        </w:r>
      </w:ins>
      <w:r>
        <w:rPr>
          <w:lang w:eastAsia="en-US"/>
        </w:rPr>
        <w:t xml:space="preserve"> las cuales tiene</w:t>
      </w:r>
      <w:ins w:id="352" w:author="Dahianna Vega Leiva" w:date="2010-12-29T13:25:00Z">
        <w:r w:rsidR="00056E86">
          <w:rPr>
            <w:lang w:eastAsia="en-US"/>
          </w:rPr>
          <w:t>n</w:t>
        </w:r>
      </w:ins>
      <w:r>
        <w:rPr>
          <w:lang w:eastAsia="en-US"/>
        </w:rPr>
        <w:t xml:space="preserve"> como funcionalidad</w:t>
      </w:r>
      <w:ins w:id="353" w:author="Dahianna Vega Leiva" w:date="2010-12-29T13:25:00Z">
        <w:r w:rsidR="00056E86">
          <w:rPr>
            <w:lang w:eastAsia="en-US"/>
          </w:rPr>
          <w:t>,</w:t>
        </w:r>
      </w:ins>
      <w:r>
        <w:rPr>
          <w:lang w:eastAsia="en-US"/>
        </w:rPr>
        <w:t xml:space="preserve"> realizar las operaciones en torno a los videos. </w:t>
      </w:r>
      <w:del w:id="354" w:author="Dahianna Vega Leiva" w:date="2010-12-29T13:25:00Z">
        <w:r w:rsidDel="00056E86">
          <w:rPr>
            <w:lang w:eastAsia="en-US"/>
          </w:rPr>
          <w:delText>Siendo las opciones que la</w:delText>
        </w:r>
      </w:del>
      <w:ins w:id="355" w:author="Dahianna Vega Leiva" w:date="2010-12-29T13:25:00Z">
        <w:r w:rsidR="00056E86">
          <w:rPr>
            <w:lang w:eastAsia="en-US"/>
          </w:rPr>
          <w:t>Las opciones que la</w:t>
        </w:r>
      </w:ins>
      <w:r>
        <w:rPr>
          <w:lang w:eastAsia="en-US"/>
        </w:rPr>
        <w:t xml:space="preserve"> componen</w:t>
      </w:r>
      <w:ins w:id="356" w:author="Dahianna Vega Leiva" w:date="2010-12-29T13:26:00Z">
        <w:r w:rsidR="00056E86">
          <w:rPr>
            <w:lang w:eastAsia="en-US"/>
          </w:rPr>
          <w:t xml:space="preserve"> son</w:t>
        </w:r>
      </w:ins>
      <w:r>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val="es-ES" w:eastAsia="es-ES"/>
        </w:rPr>
        <w:lastRenderedPageBreak/>
        <w:drawing>
          <wp:inline distT="0" distB="0" distL="0" distR="0" wp14:anchorId="14285680" wp14:editId="6A8B2C7D">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57" w:name="_Toc281339393"/>
      <w:bookmarkStart w:id="358" w:name="_Toc281354886"/>
      <w:r>
        <w:t xml:space="preserve">Ilustración </w:t>
      </w:r>
      <w:r w:rsidR="007D58B6">
        <w:fldChar w:fldCharType="begin"/>
      </w:r>
      <w:r w:rsidR="00F231A4">
        <w:instrText xml:space="preserve"> SEQ Ilustración \* ARABIC </w:instrText>
      </w:r>
      <w:r w:rsidR="007D58B6">
        <w:fldChar w:fldCharType="separate"/>
      </w:r>
      <w:r w:rsidR="00AE33D1">
        <w:rPr>
          <w:noProof/>
        </w:rPr>
        <w:t>40</w:t>
      </w:r>
      <w:r w:rsidR="007D58B6">
        <w:rPr>
          <w:noProof/>
        </w:rPr>
        <w:fldChar w:fldCharType="end"/>
      </w:r>
      <w:r>
        <w:t xml:space="preserve"> - Configuración del Servidor</w:t>
      </w:r>
      <w:bookmarkEnd w:id="357"/>
      <w:bookmarkEnd w:id="358"/>
    </w:p>
    <w:p w:rsidR="00CF0939" w:rsidRDefault="00625C7F" w:rsidP="00CF0939">
      <w:r>
        <w:t xml:space="preserve">En la ilustración </w:t>
      </w:r>
      <w:del w:id="359" w:author="Dahianna Vega Leiva" w:date="2010-12-29T13:26:00Z">
        <w:r w:rsidDel="00056E86">
          <w:delText>numero</w:delText>
        </w:r>
      </w:del>
      <w:ins w:id="360" w:author="Dahianna Vega Leiva" w:date="2010-12-29T13:26:00Z">
        <w:r w:rsidR="00056E86">
          <w:t>número</w:t>
        </w:r>
      </w:ins>
      <w:r>
        <w:t xml:space="preserve"> 40 se presenta la interfaz </w:t>
      </w:r>
      <w:del w:id="361" w:author="Dahianna Vega Leiva" w:date="2010-12-29T13:26:00Z">
        <w:r w:rsidDel="00056E86">
          <w:delText>grafica</w:delText>
        </w:r>
      </w:del>
      <w:ins w:id="362" w:author="Dahianna Vega Leiva" w:date="2010-12-29T13:26:00Z">
        <w:r w:rsidR="00056E86">
          <w:t>gráfica</w:t>
        </w:r>
      </w:ins>
      <w:r>
        <w:t xml:space="preserve"> de la configuración del sistema</w:t>
      </w:r>
      <w:ins w:id="363" w:author="Dahianna Vega Leiva" w:date="2010-12-29T13:26:00Z">
        <w:r w:rsidR="00056E86">
          <w:t>,</w:t>
        </w:r>
      </w:ins>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val="es-ES" w:eastAsia="es-ES"/>
        </w:rPr>
        <w:lastRenderedPageBreak/>
        <w:drawing>
          <wp:inline distT="0" distB="0" distL="0" distR="0" wp14:anchorId="3CCFA174" wp14:editId="0471C113">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64" w:name="_Toc281338359"/>
      <w:bookmarkStart w:id="365" w:name="_Toc281339394"/>
      <w:bookmarkStart w:id="366" w:name="_Toc281354887"/>
      <w:r>
        <w:t xml:space="preserve">Ilustración </w:t>
      </w:r>
      <w:fldSimple w:instr=" SEQ Ilustración \* ARABIC ">
        <w:r w:rsidR="00AE33D1">
          <w:rPr>
            <w:noProof/>
          </w:rPr>
          <w:t>41</w:t>
        </w:r>
      </w:fldSimple>
      <w:r>
        <w:t xml:space="preserve"> - Configuración del Sitio</w:t>
      </w:r>
      <w:bookmarkEnd w:id="364"/>
      <w:bookmarkEnd w:id="365"/>
      <w:bookmarkEnd w:id="366"/>
    </w:p>
    <w:p w:rsidR="002E4435" w:rsidRDefault="002E4435" w:rsidP="002E4435">
      <w:r>
        <w:t xml:space="preserve">En la ilustración </w:t>
      </w:r>
      <w:del w:id="367" w:author="Dahianna Vega Leiva" w:date="2010-12-29T13:26:00Z">
        <w:r w:rsidDel="00056E86">
          <w:delText>numero</w:delText>
        </w:r>
      </w:del>
      <w:ins w:id="368" w:author="Dahianna Vega Leiva" w:date="2010-12-29T13:26:00Z">
        <w:r w:rsidR="00056E86">
          <w:t>número</w:t>
        </w:r>
      </w:ins>
      <w:r>
        <w:t xml:space="preserve"> 41 se presenta la interfaz </w:t>
      </w:r>
      <w:del w:id="369" w:author="Dahianna Vega Leiva" w:date="2010-12-29T13:26:00Z">
        <w:r w:rsidDel="00056E86">
          <w:delText>grafica</w:delText>
        </w:r>
      </w:del>
      <w:ins w:id="370" w:author="Dahianna Vega Leiva" w:date="2010-12-29T13:26:00Z">
        <w:r w:rsidR="00056E86">
          <w:t>gráfica</w:t>
        </w:r>
      </w:ins>
      <w:r>
        <w:t xml:space="preserve"> de la configuración del sitio</w:t>
      </w:r>
      <w:ins w:id="371" w:author="Dahianna Vega Leiva" w:date="2010-12-29T13:27:00Z">
        <w:r w:rsidR="00056E86">
          <w:t>,</w:t>
        </w:r>
      </w:ins>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val="es-ES" w:eastAsia="es-ES"/>
        </w:rPr>
        <w:lastRenderedPageBreak/>
        <w:drawing>
          <wp:inline distT="0" distB="0" distL="0" distR="0" wp14:anchorId="55EC7249" wp14:editId="6AE942AB">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72" w:name="_Toc281338360"/>
      <w:bookmarkStart w:id="373" w:name="_Toc281339395"/>
      <w:bookmarkStart w:id="374" w:name="_Toc281354888"/>
      <w:r>
        <w:t xml:space="preserve">Ilustración </w:t>
      </w:r>
      <w:fldSimple w:instr=" SEQ Ilustración \* ARABIC ">
        <w:r w:rsidR="00AE33D1">
          <w:rPr>
            <w:noProof/>
          </w:rPr>
          <w:t>42</w:t>
        </w:r>
      </w:fldSimple>
      <w:r>
        <w:t xml:space="preserve"> - Videos</w:t>
      </w:r>
      <w:bookmarkEnd w:id="372"/>
      <w:bookmarkEnd w:id="373"/>
      <w:bookmarkEnd w:id="374"/>
    </w:p>
    <w:p w:rsidR="002E4435" w:rsidRDefault="002E4435" w:rsidP="002E4435">
      <w:r>
        <w:t xml:space="preserve">En la ilustración </w:t>
      </w:r>
      <w:del w:id="375" w:author="Dahianna Vega Leiva" w:date="2010-12-29T13:27:00Z">
        <w:r w:rsidDel="00056E86">
          <w:delText>numero</w:delText>
        </w:r>
      </w:del>
      <w:ins w:id="376" w:author="Dahianna Vega Leiva" w:date="2010-12-29T13:27:00Z">
        <w:r w:rsidR="00056E86">
          <w:t>número</w:t>
        </w:r>
      </w:ins>
      <w:r>
        <w:t xml:space="preserve"> 42 se presenta la interfaz </w:t>
      </w:r>
      <w:del w:id="377" w:author="Dahianna Vega Leiva" w:date="2010-12-29T13:27:00Z">
        <w:r w:rsidDel="00056E86">
          <w:delText>grafica</w:delText>
        </w:r>
      </w:del>
      <w:ins w:id="378" w:author="Dahianna Vega Leiva" w:date="2010-12-29T13:27:00Z">
        <w:r w:rsidR="00056E86">
          <w:t>gráfica</w:t>
        </w:r>
      </w:ins>
      <w:r>
        <w:t xml:space="preserve"> de video</w:t>
      </w:r>
      <w:ins w:id="379" w:author="Dahianna Vega Leiva" w:date="2010-12-29T13:27:00Z">
        <w:r w:rsidR="00056E86">
          <w:t>,</w:t>
        </w:r>
      </w:ins>
      <w:r>
        <w:t xml:space="preserve"> la cual tiene como funcionalidad desplegar toda la información existente de los videos cargados de UMA-CMS. Además de tener las funcionalidad de agregar, modificar y eliminar videos, </w:t>
      </w:r>
      <w:ins w:id="380" w:author="Dahianna Vega Leiva" w:date="2010-12-29T13:28:00Z">
        <w:r w:rsidR="00056E86">
          <w:t>se puede</w:t>
        </w:r>
      </w:ins>
      <w:del w:id="381" w:author="Dahianna Vega Leiva" w:date="2010-12-29T13:27:00Z">
        <w:r w:rsidDel="00056E86">
          <w:delText>D</w:delText>
        </w:r>
      </w:del>
      <w:del w:id="382" w:author="Dahianna Vega Leiva" w:date="2010-12-29T13:28:00Z">
        <w:r w:rsidDel="00056E86">
          <w:delText>esplegando todas las características como</w:delText>
        </w:r>
      </w:del>
      <w:r>
        <w:t xml:space="preserve"> </w:t>
      </w:r>
      <w:del w:id="383" w:author="Dahianna Vega Leiva" w:date="2010-12-29T13:28:00Z">
        <w:r w:rsidDel="00056E86">
          <w:delText xml:space="preserve">poder </w:delText>
        </w:r>
      </w:del>
      <w:r>
        <w:t xml:space="preserve">generar miniaturas, </w:t>
      </w:r>
      <w:ins w:id="384" w:author="Dahianna Vega Leiva" w:date="2010-12-29T13:27:00Z">
        <w:r w:rsidR="00056E86">
          <w:t>r</w:t>
        </w:r>
      </w:ins>
      <w:del w:id="385" w:author="Dahianna Vega Leiva" w:date="2010-12-29T13:27:00Z">
        <w:r w:rsidDel="00056E86">
          <w:delText>R</w:delText>
        </w:r>
      </w:del>
      <w:r>
        <w:t>ealizar conversiones de los videos a formatos 264</w:t>
      </w:r>
      <w:proofErr w:type="gramStart"/>
      <w:r>
        <w:t>,Ogv,3GP,FLV</w:t>
      </w:r>
      <w:proofErr w:type="gramEnd"/>
      <w:r>
        <w:t xml:space="preserve"> y Mpeg4, Tag de los videos</w:t>
      </w:r>
      <w:ins w:id="386" w:author="Dahianna Vega Leiva" w:date="2010-12-29T13:28:00Z">
        <w:r w:rsidR="00056E86">
          <w:t xml:space="preserve">, entre otros. </w:t>
        </w:r>
      </w:ins>
      <w:del w:id="387" w:author="Dahianna Vega Leiva" w:date="2010-12-29T13:28:00Z">
        <w:r w:rsidDel="00056E86">
          <w:delText>.</w:delText>
        </w:r>
      </w:del>
    </w:p>
    <w:p w:rsidR="002E4435" w:rsidRDefault="002E4435" w:rsidP="00CF0939"/>
    <w:p w:rsidR="008F248C" w:rsidRDefault="0037386A" w:rsidP="008F248C">
      <w:pPr>
        <w:keepNext/>
        <w:jc w:val="center"/>
      </w:pPr>
      <w:r>
        <w:rPr>
          <w:noProof/>
          <w:lang w:val="es-ES" w:eastAsia="es-ES"/>
        </w:rPr>
        <w:lastRenderedPageBreak/>
        <w:drawing>
          <wp:inline distT="0" distB="0" distL="0" distR="0" wp14:anchorId="2F17E910" wp14:editId="4354D704">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88" w:name="_Toc281339396"/>
      <w:bookmarkStart w:id="389" w:name="_Toc281354889"/>
      <w:r>
        <w:t xml:space="preserve">Ilustración </w:t>
      </w:r>
      <w:r w:rsidR="007D58B6">
        <w:fldChar w:fldCharType="begin"/>
      </w:r>
      <w:r w:rsidR="00C535F5">
        <w:instrText xml:space="preserve"> SEQ Ilustración \* ARABIC </w:instrText>
      </w:r>
      <w:r w:rsidR="007D58B6">
        <w:fldChar w:fldCharType="separate"/>
      </w:r>
      <w:r w:rsidR="00AE33D1">
        <w:rPr>
          <w:noProof/>
        </w:rPr>
        <w:t>43</w:t>
      </w:r>
      <w:r w:rsidR="007D58B6">
        <w:fldChar w:fldCharType="end"/>
      </w:r>
      <w:r>
        <w:t xml:space="preserve"> - Contenido Menú</w:t>
      </w:r>
      <w:bookmarkEnd w:id="388"/>
      <w:bookmarkEnd w:id="389"/>
    </w:p>
    <w:p w:rsidR="00625C7F" w:rsidRPr="00625C7F" w:rsidRDefault="00625C7F" w:rsidP="00625C7F">
      <w:pPr>
        <w:rPr>
          <w:lang w:eastAsia="en-US"/>
        </w:rPr>
      </w:pPr>
      <w:r>
        <w:rPr>
          <w:lang w:eastAsia="en-US"/>
        </w:rPr>
        <w:t xml:space="preserve">En la ilustración </w:t>
      </w:r>
      <w:del w:id="390" w:author="Dahianna Vega Leiva" w:date="2010-12-29T13:28:00Z">
        <w:r w:rsidDel="00056E86">
          <w:rPr>
            <w:lang w:eastAsia="en-US"/>
          </w:rPr>
          <w:delText>numero</w:delText>
        </w:r>
      </w:del>
      <w:ins w:id="391" w:author="Dahianna Vega Leiva" w:date="2010-12-29T13:28:00Z">
        <w:r w:rsidR="00056E86">
          <w:rPr>
            <w:lang w:eastAsia="en-US"/>
          </w:rPr>
          <w:t>número</w:t>
        </w:r>
      </w:ins>
      <w:r>
        <w:rPr>
          <w:lang w:eastAsia="en-US"/>
        </w:rPr>
        <w:t xml:space="preserve"> 4</w:t>
      </w:r>
      <w:r w:rsidR="002E4435">
        <w:rPr>
          <w:lang w:eastAsia="en-US"/>
        </w:rPr>
        <w:t>3</w:t>
      </w:r>
      <w:r>
        <w:rPr>
          <w:lang w:eastAsia="en-US"/>
        </w:rPr>
        <w:t xml:space="preserve"> se presenta la interfaz </w:t>
      </w:r>
      <w:del w:id="392" w:author="Dahianna Vega Leiva" w:date="2010-12-29T13:28:00Z">
        <w:r w:rsidDel="00056E86">
          <w:rPr>
            <w:lang w:eastAsia="en-US"/>
          </w:rPr>
          <w:delText>grafica</w:delText>
        </w:r>
      </w:del>
      <w:ins w:id="393" w:author="Dahianna Vega Leiva" w:date="2010-12-29T13:28:00Z">
        <w:r w:rsidR="00056E86">
          <w:rPr>
            <w:lang w:eastAsia="en-US"/>
          </w:rPr>
          <w:t>gráfica</w:t>
        </w:r>
      </w:ins>
      <w:r>
        <w:rPr>
          <w:lang w:eastAsia="en-US"/>
        </w:rPr>
        <w:t xml:space="preserve"> de la creación de contenido de menú. </w:t>
      </w:r>
      <w:del w:id="394" w:author="Dahianna Vega Leiva" w:date="2010-12-29T13:28:00Z">
        <w:r w:rsidDel="00056E86">
          <w:rPr>
            <w:lang w:eastAsia="en-US"/>
          </w:rPr>
          <w:delText>La cual tiene</w:delText>
        </w:r>
      </w:del>
      <w:ins w:id="395" w:author="Dahianna Vega Leiva" w:date="2010-12-29T13:28:00Z">
        <w:r w:rsidR="00056E86">
          <w:rPr>
            <w:lang w:eastAsia="en-US"/>
          </w:rPr>
          <w:t>Tiene</w:t>
        </w:r>
      </w:ins>
      <w:r>
        <w:rPr>
          <w:lang w:eastAsia="en-US"/>
        </w:rPr>
        <w:t xml:space="preserve"> como funcionalidad crear, editar y eliminar contenido de un menú. Crear tiene la funcionalidad de crear un nuevo contenido de menú</w:t>
      </w:r>
      <w:ins w:id="396" w:author="Dahianna Vega Leiva" w:date="2010-12-29T13:29:00Z">
        <w:r w:rsidR="00056E86">
          <w:rPr>
            <w:lang w:eastAsia="en-US"/>
          </w:rPr>
          <w:t>,</w:t>
        </w:r>
      </w:ins>
      <w:r>
        <w:rPr>
          <w:lang w:eastAsia="en-US"/>
        </w:rPr>
        <w:t xml:space="preserve"> el cual despliega cajas de texto y listas desplegables para realizar el llenado y selección de los datos solicitados, para </w:t>
      </w:r>
      <w:ins w:id="397" w:author="Dahianna Vega Leiva" w:date="2010-12-29T13:29:00Z">
        <w:r w:rsidR="00056E86">
          <w:rPr>
            <w:lang w:eastAsia="en-US"/>
          </w:rPr>
          <w:t xml:space="preserve">posteriormente </w:t>
        </w:r>
      </w:ins>
      <w:r>
        <w:rPr>
          <w:lang w:eastAsia="en-US"/>
        </w:rPr>
        <w:t>poder registrarlos con el botón crear. La opción editar puede ser solicitada de 2 maneras</w:t>
      </w:r>
      <w:ins w:id="398" w:author="Dahianna Vega Leiva" w:date="2010-12-29T13:29:00Z">
        <w:r w:rsidR="00056E86">
          <w:rPr>
            <w:lang w:eastAsia="en-US"/>
          </w:rPr>
          <w:t>,</w:t>
        </w:r>
      </w:ins>
      <w:r>
        <w:rPr>
          <w:lang w:eastAsia="en-US"/>
        </w:rPr>
        <w:t xml:space="preserve"> una con el icono de lápiz y la otra con el botón edit</w:t>
      </w:r>
      <w:ins w:id="399" w:author="Dahianna Vega Leiva" w:date="2010-12-29T13:29:00Z">
        <w:r w:rsidR="00056E86">
          <w:rPr>
            <w:lang w:eastAsia="en-US"/>
          </w:rPr>
          <w:t>. En ambos casos</w:t>
        </w:r>
      </w:ins>
      <w:del w:id="400" w:author="Dahianna Vega Leiva" w:date="2010-12-29T13:29:00Z">
        <w:r w:rsidDel="00056E86">
          <w:rPr>
            <w:lang w:eastAsia="en-US"/>
          </w:rPr>
          <w:delText xml:space="preserve"> con cualquiera de las dos</w:delText>
        </w:r>
      </w:del>
      <w:r>
        <w:rPr>
          <w:lang w:eastAsia="en-US"/>
        </w:rPr>
        <w:t xml:space="preserve"> será desplegada la información correspondiente al contenido </w:t>
      </w:r>
      <w:r>
        <w:rPr>
          <w:lang w:eastAsia="en-US"/>
        </w:rPr>
        <w:lastRenderedPageBreak/>
        <w:t>de menú</w:t>
      </w:r>
      <w:del w:id="401" w:author="Dahianna Vega Leiva" w:date="2010-12-29T13:29:00Z">
        <w:r w:rsidDel="00056E86">
          <w:rPr>
            <w:lang w:eastAsia="en-US"/>
          </w:rPr>
          <w:delText>.la</w:delText>
        </w:r>
      </w:del>
      <w:ins w:id="402" w:author="Dahianna Vega Leiva" w:date="2010-12-29T13:29:00Z">
        <w:r w:rsidR="00056E86">
          <w:rPr>
            <w:lang w:eastAsia="en-US"/>
          </w:rPr>
          <w:t>. La</w:t>
        </w:r>
      </w:ins>
      <w:r>
        <w:rPr>
          <w:lang w:eastAsia="en-US"/>
        </w:rPr>
        <w:t xml:space="preserve"> funcionalidad eliminar puede ser solicitada presionando el icono azul o el botón delete</w:t>
      </w:r>
      <w:ins w:id="403" w:author="Dahianna Vega Leiva" w:date="2010-12-29T13:29:00Z">
        <w:r w:rsidR="00056E86">
          <w:rPr>
            <w:lang w:eastAsia="en-US"/>
          </w:rPr>
          <w:t>,</w:t>
        </w:r>
      </w:ins>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val="es-ES" w:eastAsia="es-ES"/>
        </w:rPr>
        <w:drawing>
          <wp:inline distT="0" distB="0" distL="0" distR="0" wp14:anchorId="4931F4F1" wp14:editId="1C8EA19D">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404" w:name="_Toc281339397"/>
      <w:bookmarkStart w:id="405" w:name="_Toc281354890"/>
      <w:r>
        <w:t xml:space="preserve">Ilustración </w:t>
      </w:r>
      <w:r w:rsidR="007D58B6">
        <w:fldChar w:fldCharType="begin"/>
      </w:r>
      <w:r w:rsidR="00F231A4">
        <w:instrText xml:space="preserve"> SEQ Ilustración \* ARABIC </w:instrText>
      </w:r>
      <w:r w:rsidR="007D58B6">
        <w:fldChar w:fldCharType="separate"/>
      </w:r>
      <w:r w:rsidR="00AE33D1">
        <w:rPr>
          <w:noProof/>
        </w:rPr>
        <w:t>44</w:t>
      </w:r>
      <w:r w:rsidR="007D58B6">
        <w:rPr>
          <w:noProof/>
        </w:rPr>
        <w:fldChar w:fldCharType="end"/>
      </w:r>
      <w:r>
        <w:t xml:space="preserve"> - Contenido Páginas</w:t>
      </w:r>
      <w:bookmarkEnd w:id="404"/>
      <w:bookmarkEnd w:id="405"/>
    </w:p>
    <w:p w:rsidR="00CF0939" w:rsidRDefault="00CF0939" w:rsidP="00CF0939"/>
    <w:p w:rsidR="004156AC" w:rsidRDefault="00625C7F" w:rsidP="00625C7F">
      <w:pPr>
        <w:rPr>
          <w:lang w:eastAsia="en-US"/>
        </w:rPr>
      </w:pPr>
      <w:r>
        <w:lastRenderedPageBreak/>
        <w:t xml:space="preserve">En la ilustración </w:t>
      </w:r>
      <w:r w:rsidR="00DE6804">
        <w:t>nú</w:t>
      </w:r>
      <w:r>
        <w:t xml:space="preserve">mero </w:t>
      </w:r>
      <w:del w:id="406" w:author="Dahianna Vega Leiva" w:date="2010-12-29T13:30:00Z">
        <w:r w:rsidDel="00056E86">
          <w:delText xml:space="preserve">42 </w:delText>
        </w:r>
      </w:del>
      <w:ins w:id="407" w:author="Dahianna Vega Leiva" w:date="2010-12-29T13:30:00Z">
        <w:r w:rsidR="00056E86">
          <w:t>44</w:t>
        </w:r>
        <w:r w:rsidR="00056E86">
          <w:t xml:space="preserve"> </w:t>
        </w:r>
      </w:ins>
      <w:r>
        <w:t xml:space="preserve">se presenta la interfaz de creación de contenido de las </w:t>
      </w:r>
      <w:r w:rsidR="00EF546C">
        <w:t>pá</w:t>
      </w:r>
      <w:r>
        <w:t>ginas</w:t>
      </w:r>
      <w:r w:rsidRPr="00625C7F">
        <w:rPr>
          <w:lang w:eastAsia="en-US"/>
        </w:rPr>
        <w:t xml:space="preserve"> </w:t>
      </w:r>
      <w:del w:id="408" w:author="Dahianna Vega Leiva" w:date="2010-12-29T13:30:00Z">
        <w:r w:rsidDel="00056E86">
          <w:rPr>
            <w:lang w:eastAsia="en-US"/>
          </w:rPr>
          <w:delText>La cual tiene</w:delText>
        </w:r>
      </w:del>
      <w:ins w:id="409" w:author="Dahianna Vega Leiva" w:date="2010-12-29T13:30:00Z">
        <w:r w:rsidR="00056E86">
          <w:rPr>
            <w:lang w:eastAsia="en-US"/>
          </w:rPr>
          <w:t>Tiene</w:t>
        </w:r>
      </w:ins>
      <w:r>
        <w:rPr>
          <w:lang w:eastAsia="en-US"/>
        </w:rPr>
        <w:t xml:space="preserve"> como funcionalidad crear, editar y eliminar contenido de</w:t>
      </w:r>
      <w:del w:id="410" w:author="Dahianna Vega Leiva" w:date="2010-12-29T13:30:00Z">
        <w:r w:rsidDel="00056E86">
          <w:rPr>
            <w:lang w:eastAsia="en-US"/>
          </w:rPr>
          <w:delText xml:space="preserve">  </w:delText>
        </w:r>
      </w:del>
      <w:r>
        <w:rPr>
          <w:lang w:eastAsia="en-US"/>
        </w:rPr>
        <w:t xml:space="preserv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val="es-ES" w:eastAsia="es-ES"/>
        </w:rPr>
        <w:lastRenderedPageBreak/>
        <w:drawing>
          <wp:inline distT="0" distB="0" distL="0" distR="0" wp14:anchorId="26DAB245" wp14:editId="2EF5B751">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11" w:name="_Toc281339398"/>
      <w:bookmarkStart w:id="412" w:name="_Toc281354891"/>
      <w:r>
        <w:t xml:space="preserve">Ilustración </w:t>
      </w:r>
      <w:r w:rsidR="007D58B6">
        <w:fldChar w:fldCharType="begin"/>
      </w:r>
      <w:r w:rsidR="00F231A4">
        <w:instrText xml:space="preserve"> SEQ Ilustración \* ARABIC </w:instrText>
      </w:r>
      <w:r w:rsidR="007D58B6">
        <w:fldChar w:fldCharType="separate"/>
      </w:r>
      <w:r w:rsidR="00AE33D1">
        <w:rPr>
          <w:noProof/>
        </w:rPr>
        <w:t>45</w:t>
      </w:r>
      <w:r w:rsidR="007D58B6">
        <w:rPr>
          <w:noProof/>
        </w:rPr>
        <w:fldChar w:fldCharType="end"/>
      </w:r>
      <w:r>
        <w:t xml:space="preserve"> - </w:t>
      </w:r>
      <w:r w:rsidR="00E12A97">
        <w:t>Categorí</w:t>
      </w:r>
      <w:r w:rsidR="00C061FC">
        <w:t>as</w:t>
      </w:r>
      <w:bookmarkEnd w:id="411"/>
      <w:bookmarkEnd w:id="412"/>
    </w:p>
    <w:p w:rsidR="00625C7F" w:rsidRPr="00625C7F" w:rsidRDefault="00625C7F" w:rsidP="00625C7F">
      <w:pPr>
        <w:rPr>
          <w:lang w:eastAsia="en-US"/>
        </w:rPr>
      </w:pPr>
      <w:r>
        <w:t xml:space="preserve">En </w:t>
      </w:r>
      <w:commentRangeStart w:id="413"/>
      <w:r>
        <w:t>la ilustración n</w:t>
      </w:r>
      <w:r w:rsidR="00A40949">
        <w:t>ú</w:t>
      </w:r>
      <w:r>
        <w:t>mero 4</w:t>
      </w:r>
      <w:ins w:id="414" w:author="Dahianna Vega Leiva" w:date="2010-12-29T13:30:00Z">
        <w:r w:rsidR="00056E86">
          <w:t>5</w:t>
        </w:r>
      </w:ins>
      <w:del w:id="415" w:author="Dahianna Vega Leiva" w:date="2010-12-29T13:30:00Z">
        <w:r w:rsidDel="00056E86">
          <w:delText>3</w:delText>
        </w:r>
      </w:del>
      <w:r>
        <w:t xml:space="preserve"> se presenta la interfaz de creación de categorías de contenido de las </w:t>
      </w:r>
      <w:del w:id="416" w:author="Dahianna Vega Leiva" w:date="2010-12-29T13:31:00Z">
        <w:r w:rsidDel="00056E86">
          <w:delText>paginas</w:delText>
        </w:r>
      </w:del>
      <w:ins w:id="417" w:author="Dahianna Vega Leiva" w:date="2010-12-29T13:31:00Z">
        <w:r w:rsidR="00056E86">
          <w:t xml:space="preserve">páginas. </w:t>
        </w:r>
      </w:ins>
      <w:r w:rsidRPr="00625C7F">
        <w:rPr>
          <w:lang w:eastAsia="en-US"/>
        </w:rPr>
        <w:t xml:space="preserve"> </w:t>
      </w:r>
      <w:del w:id="418" w:author="Dahianna Vega Leiva" w:date="2010-12-29T13:31:00Z">
        <w:r w:rsidDel="00056E86">
          <w:rPr>
            <w:lang w:eastAsia="en-US"/>
          </w:rPr>
          <w:delText>La cual tiene</w:delText>
        </w:r>
      </w:del>
      <w:ins w:id="419" w:author="Dahianna Vega Leiva" w:date="2010-12-29T13:31:00Z">
        <w:r w:rsidR="00056E86">
          <w:rPr>
            <w:lang w:eastAsia="en-US"/>
          </w:rPr>
          <w:t>Tiene</w:t>
        </w:r>
      </w:ins>
      <w:r>
        <w:rPr>
          <w:lang w:eastAsia="en-US"/>
        </w:rPr>
        <w:t xml:space="preserve"> como funcionalidad crear, editar y eliminar categorías de contenido de página. Crear tiene la funcionalidad de crear un nueva categoría de contenido de </w:t>
      </w:r>
      <w:del w:id="420" w:author="Dahianna Vega Leiva" w:date="2010-12-29T13:31:00Z">
        <w:r w:rsidDel="00056E86">
          <w:rPr>
            <w:lang w:eastAsia="en-US"/>
          </w:rPr>
          <w:delText>pagina</w:delText>
        </w:r>
      </w:del>
      <w:ins w:id="421" w:author="Dahianna Vega Leiva" w:date="2010-12-29T13:31:00Z">
        <w:r w:rsidR="00056E86">
          <w:rPr>
            <w:lang w:eastAsia="en-US"/>
          </w:rPr>
          <w:t>página</w:t>
        </w:r>
      </w:ins>
      <w:r>
        <w:rPr>
          <w:lang w:eastAsia="en-US"/>
        </w:rPr>
        <w:t xml:space="preserve"> el cual despliega cajas de texto y listas desplegables para realizar el llenado de los datos solicitado y poder registrarlos con el botón crear. La opción editar puede ser solicitada de 2 maneras</w:t>
      </w:r>
      <w:ins w:id="422" w:author="Dahianna Vega Leiva" w:date="2010-12-29T13:31:00Z">
        <w:r w:rsidR="00056E86">
          <w:rPr>
            <w:lang w:eastAsia="en-US"/>
          </w:rPr>
          <w:t>,</w:t>
        </w:r>
      </w:ins>
      <w:r>
        <w:rPr>
          <w:lang w:eastAsia="en-US"/>
        </w:rPr>
        <w:t xml:space="preserve"> una con el icono de lápiz y la otra con el botón edit</w:t>
      </w:r>
      <w:ins w:id="423" w:author="Dahianna Vega Leiva" w:date="2010-12-29T13:31:00Z">
        <w:r w:rsidR="00056E86">
          <w:rPr>
            <w:lang w:eastAsia="en-US"/>
          </w:rPr>
          <w:t>. En ambos casos</w:t>
        </w:r>
      </w:ins>
      <w:del w:id="424" w:author="Dahianna Vega Leiva" w:date="2010-12-29T13:31:00Z">
        <w:r w:rsidDel="00056E86">
          <w:rPr>
            <w:lang w:eastAsia="en-US"/>
          </w:rPr>
          <w:delText xml:space="preserve"> con cualquiera de las dos </w:delText>
        </w:r>
      </w:del>
      <w:r>
        <w:rPr>
          <w:lang w:eastAsia="en-US"/>
        </w:rPr>
        <w:t xml:space="preserve">será desplegada la información correspondiente </w:t>
      </w:r>
      <w:commentRangeEnd w:id="413"/>
      <w:r w:rsidR="00056E86">
        <w:rPr>
          <w:rStyle w:val="Refdecomentario"/>
          <w:rFonts w:eastAsia="Times New Roman" w:cs="Times New Roman"/>
          <w:szCs w:val="20"/>
          <w:lang w:eastAsia="en-US"/>
        </w:rPr>
        <w:commentReference w:id="413"/>
      </w:r>
      <w:r>
        <w:rPr>
          <w:lang w:eastAsia="en-US"/>
        </w:rPr>
        <w:t xml:space="preserve">al contenido </w:t>
      </w:r>
      <w:r>
        <w:rPr>
          <w:lang w:eastAsia="en-US"/>
        </w:rPr>
        <w:lastRenderedPageBreak/>
        <w:t xml:space="preserve">de categorías de </w:t>
      </w:r>
      <w:del w:id="425" w:author="Dahianna Vega Leiva" w:date="2010-12-29T13:32:00Z">
        <w:r w:rsidDel="00056E86">
          <w:rPr>
            <w:lang w:eastAsia="en-US"/>
          </w:rPr>
          <w:delText>paginas.la</w:delText>
        </w:r>
      </w:del>
      <w:ins w:id="426" w:author="Dahianna Vega Leiva" w:date="2010-12-29T13:32:00Z">
        <w:r w:rsidR="00056E86">
          <w:rPr>
            <w:lang w:eastAsia="en-US"/>
          </w:rPr>
          <w:t>páginas. La</w:t>
        </w:r>
      </w:ins>
      <w:r>
        <w:rPr>
          <w:lang w:eastAsia="en-US"/>
        </w:rPr>
        <w:t xml:space="preserve"> funcionalidad eliminar puede ser solicitada presionando el icono azul o el botón delete</w:t>
      </w:r>
      <w:ins w:id="427" w:author="Dahianna Vega Leiva" w:date="2010-12-29T13:32: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val="es-ES" w:eastAsia="es-ES"/>
        </w:rPr>
        <w:drawing>
          <wp:inline distT="0" distB="0" distL="0" distR="0" wp14:anchorId="23866563" wp14:editId="75EC3AF6">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28" w:name="_Toc281339399"/>
      <w:bookmarkStart w:id="429" w:name="_Toc281354892"/>
      <w:r>
        <w:t xml:space="preserve">Ilustración </w:t>
      </w:r>
      <w:r w:rsidR="007D58B6">
        <w:fldChar w:fldCharType="begin"/>
      </w:r>
      <w:r w:rsidR="00F231A4">
        <w:instrText xml:space="preserve"> SEQ Ilustración \* ARABIC </w:instrText>
      </w:r>
      <w:r w:rsidR="007D58B6">
        <w:fldChar w:fldCharType="separate"/>
      </w:r>
      <w:r w:rsidR="00AE33D1">
        <w:rPr>
          <w:noProof/>
        </w:rPr>
        <w:t>46</w:t>
      </w:r>
      <w:r w:rsidR="007D58B6">
        <w:rPr>
          <w:noProof/>
        </w:rPr>
        <w:fldChar w:fldCharType="end"/>
      </w:r>
      <w:r>
        <w:t xml:space="preserve"> - Tipos de Videos</w:t>
      </w:r>
      <w:bookmarkEnd w:id="428"/>
      <w:bookmarkEnd w:id="429"/>
    </w:p>
    <w:p w:rsidR="00625C7F" w:rsidRPr="00625C7F" w:rsidRDefault="00625C7F" w:rsidP="00625C7F">
      <w:pPr>
        <w:rPr>
          <w:lang w:eastAsia="en-US"/>
        </w:rPr>
      </w:pPr>
      <w:r>
        <w:t>En la ilustración n</w:t>
      </w:r>
      <w:r w:rsidR="00A40949">
        <w:t>ú</w:t>
      </w:r>
      <w:r>
        <w:t xml:space="preserve">mero </w:t>
      </w:r>
      <w:del w:id="430" w:author="Dahianna Vega Leiva" w:date="2010-12-29T13:32:00Z">
        <w:r w:rsidDel="00645D26">
          <w:delText xml:space="preserve">44 </w:delText>
        </w:r>
      </w:del>
      <w:ins w:id="431" w:author="Dahianna Vega Leiva" w:date="2010-12-29T13:32:00Z">
        <w:r w:rsidR="00645D26">
          <w:t>46</w:t>
        </w:r>
        <w:r w:rsidR="00645D26">
          <w:t xml:space="preserve"> </w:t>
        </w:r>
      </w:ins>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432"/>
      <w:r>
        <w:rPr>
          <w:lang w:eastAsia="en-US"/>
        </w:rPr>
        <w:lastRenderedPageBreak/>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ins w:id="433" w:author="Dahianna Vega Leiva" w:date="2010-12-29T13:32:00Z">
        <w:r w:rsidR="00645D26">
          <w:rPr>
            <w:lang w:eastAsia="en-US"/>
          </w:rPr>
          <w:t>,</w:t>
        </w:r>
      </w:ins>
      <w:r>
        <w:rPr>
          <w:lang w:eastAsia="en-US"/>
        </w:rPr>
        <w:t xml:space="preserve"> una con el icono de lápiz y la otra con el botón edit</w:t>
      </w:r>
      <w:ins w:id="434" w:author="Dahianna Vega Leiva" w:date="2010-12-29T13:33:00Z">
        <w:r w:rsidR="00645D26">
          <w:rPr>
            <w:lang w:eastAsia="en-US"/>
          </w:rPr>
          <w:t xml:space="preserve">. En ambos casos, </w:t>
        </w:r>
      </w:ins>
      <w:del w:id="435" w:author="Dahianna Vega Leiva" w:date="2010-12-29T13:33:00Z">
        <w:r w:rsidDel="00645D26">
          <w:rPr>
            <w:lang w:eastAsia="en-US"/>
          </w:rPr>
          <w:delText xml:space="preserve"> con cualquiera de las dos </w:delText>
        </w:r>
      </w:del>
      <w:r>
        <w:rPr>
          <w:lang w:eastAsia="en-US"/>
        </w:rPr>
        <w:t xml:space="preserve">será desplegada la información correspondiente a la conversión de un formato de </w:t>
      </w:r>
      <w:del w:id="436" w:author="Dahianna Vega Leiva" w:date="2010-12-29T13:33:00Z">
        <w:r w:rsidDel="00645D26">
          <w:rPr>
            <w:lang w:eastAsia="en-US"/>
          </w:rPr>
          <w:delText>video.la</w:delText>
        </w:r>
      </w:del>
      <w:ins w:id="437" w:author="Dahianna Vega Leiva" w:date="2010-12-29T13:33:00Z">
        <w:r w:rsidR="00645D26">
          <w:rPr>
            <w:lang w:eastAsia="en-US"/>
          </w:rPr>
          <w:t>video. La</w:t>
        </w:r>
      </w:ins>
      <w:r>
        <w:rPr>
          <w:lang w:eastAsia="en-US"/>
        </w:rPr>
        <w:t xml:space="preserve"> funcionalidad eliminar puede ser solicitada presionando el icono azul o el botón delete</w:t>
      </w:r>
      <w:ins w:id="438" w:author="Dahianna Vega Leiva" w:date="2010-12-29T13:33: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432"/>
      <w:r w:rsidR="00645D26">
        <w:rPr>
          <w:rStyle w:val="Refdecomentario"/>
          <w:rFonts w:eastAsia="Times New Roman" w:cs="Times New Roman"/>
          <w:szCs w:val="20"/>
          <w:lang w:eastAsia="en-US"/>
        </w:rPr>
        <w:commentReference w:id="432"/>
      </w:r>
    </w:p>
    <w:p w:rsidR="00CF0939" w:rsidRDefault="00CF0939" w:rsidP="00CF0939"/>
    <w:p w:rsidR="008F248C" w:rsidRDefault="0037386A" w:rsidP="008F248C">
      <w:pPr>
        <w:keepNext/>
        <w:jc w:val="center"/>
      </w:pPr>
      <w:r>
        <w:rPr>
          <w:noProof/>
          <w:lang w:val="es-ES" w:eastAsia="es-ES"/>
        </w:rPr>
        <w:lastRenderedPageBreak/>
        <w:drawing>
          <wp:inline distT="0" distB="0" distL="0" distR="0" wp14:anchorId="029EF1D2" wp14:editId="26AFC1E8">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39" w:name="_Toc281339400"/>
      <w:bookmarkStart w:id="440" w:name="_Toc281354893"/>
      <w:r w:rsidRPr="001175CC">
        <w:t xml:space="preserve">Ilustración </w:t>
      </w:r>
      <w:r w:rsidR="007D58B6">
        <w:fldChar w:fldCharType="begin"/>
      </w:r>
      <w:r w:rsidRPr="001175CC">
        <w:instrText xml:space="preserve"> SEQ Ilustración \* ARABIC </w:instrText>
      </w:r>
      <w:r w:rsidR="007D58B6">
        <w:fldChar w:fldCharType="separate"/>
      </w:r>
      <w:r w:rsidR="00AE33D1">
        <w:rPr>
          <w:noProof/>
        </w:rPr>
        <w:t>47</w:t>
      </w:r>
      <w:r w:rsidR="007D58B6">
        <w:fldChar w:fldCharType="end"/>
      </w:r>
      <w:r w:rsidRPr="001175CC">
        <w:t xml:space="preserve"> - Miniaturas</w:t>
      </w:r>
      <w:bookmarkEnd w:id="439"/>
      <w:bookmarkEnd w:id="440"/>
    </w:p>
    <w:p w:rsidR="00625C7F" w:rsidRPr="00625C7F" w:rsidRDefault="00F7176C" w:rsidP="00625C7F">
      <w:pPr>
        <w:rPr>
          <w:lang w:eastAsia="en-US"/>
        </w:rPr>
      </w:pPr>
      <w:r>
        <w:rPr>
          <w:b/>
        </w:rPr>
        <w:br w:type="page"/>
      </w:r>
      <w:r w:rsidR="007D782C">
        <w:lastRenderedPageBreak/>
        <w:t>En la ilustración nú</w:t>
      </w:r>
      <w:r w:rsidR="00625C7F">
        <w:t>mero 4</w:t>
      </w:r>
      <w:del w:id="441" w:author="Dahianna Vega Leiva" w:date="2010-12-29T13:33:00Z">
        <w:r w:rsidR="00625C7F" w:rsidDel="00645D26">
          <w:delText>5</w:delText>
        </w:r>
      </w:del>
      <w:ins w:id="442" w:author="Dahianna Vega Leiva" w:date="2010-12-29T13:33:00Z">
        <w:r w:rsidR="00645D26">
          <w:t>7</w:t>
        </w:r>
      </w:ins>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del w:id="443" w:author="Dahianna Vega Leiva" w:date="2010-12-29T13:33:00Z">
        <w:r w:rsidR="00625C7F" w:rsidDel="00645D26">
          <w:rPr>
            <w:lang w:eastAsia="en-US"/>
          </w:rPr>
          <w:delText>un</w:delText>
        </w:r>
      </w:del>
      <w:ins w:id="444" w:author="Dahianna Vega Leiva" w:date="2010-12-29T13:33:00Z">
        <w:r w:rsidR="00645D26">
          <w:rPr>
            <w:lang w:eastAsia="en-US"/>
          </w:rPr>
          <w:t>una</w:t>
        </w:r>
      </w:ins>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ins w:id="445" w:author="Dahianna Vega Leiva" w:date="2010-12-29T13:33:00Z">
        <w:r w:rsidR="00645D26">
          <w:rPr>
            <w:lang w:eastAsia="en-US"/>
          </w:rPr>
          <w:t>,</w:t>
        </w:r>
      </w:ins>
      <w:r w:rsidR="00625C7F">
        <w:rPr>
          <w:lang w:eastAsia="en-US"/>
        </w:rPr>
        <w:t xml:space="preserve"> una con el icono de lápiz y la otra con el botón edit con cualquiera de las dos será desplegada la información correspondiente a la miniatura de </w:t>
      </w:r>
      <w:del w:id="446" w:author="Dahianna Vega Leiva" w:date="2010-12-29T13:34:00Z">
        <w:r w:rsidR="00625C7F" w:rsidDel="00645D26">
          <w:rPr>
            <w:lang w:eastAsia="en-US"/>
          </w:rPr>
          <w:delText>video.la</w:delText>
        </w:r>
      </w:del>
      <w:ins w:id="447" w:author="Dahianna Vega Leiva" w:date="2010-12-29T13:34:00Z">
        <w:r w:rsidR="00645D26">
          <w:rPr>
            <w:lang w:eastAsia="en-US"/>
          </w:rPr>
          <w:t>video. La</w:t>
        </w:r>
      </w:ins>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val="es-ES" w:eastAsia="es-ES"/>
        </w:rPr>
        <w:lastRenderedPageBreak/>
        <w:drawing>
          <wp:inline distT="0" distB="0" distL="0" distR="0" wp14:anchorId="01B52C84" wp14:editId="1E797662">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48" w:name="_Toc281339401"/>
      <w:bookmarkStart w:id="449" w:name="_Toc281354894"/>
      <w:r w:rsidRPr="001175CC">
        <w:t xml:space="preserve">Ilustración </w:t>
      </w:r>
      <w:r w:rsidR="007D58B6">
        <w:fldChar w:fldCharType="begin"/>
      </w:r>
      <w:r w:rsidRPr="001175CC">
        <w:instrText xml:space="preserve"> SEQ Ilustración \* ARABIC </w:instrText>
      </w:r>
      <w:r w:rsidR="007D58B6">
        <w:fldChar w:fldCharType="separate"/>
      </w:r>
      <w:r w:rsidR="00AE33D1">
        <w:rPr>
          <w:noProof/>
        </w:rPr>
        <w:t>48</w:t>
      </w:r>
      <w:r w:rsidR="007D58B6">
        <w:fldChar w:fldCharType="end"/>
      </w:r>
      <w:r w:rsidRPr="001175CC">
        <w:t xml:space="preserve"> </w:t>
      </w:r>
      <w:r>
        <w:t>–</w:t>
      </w:r>
      <w:r w:rsidRPr="001175CC">
        <w:t xml:space="preserve"> </w:t>
      </w:r>
      <w:r>
        <w:t>Main Site</w:t>
      </w:r>
      <w:bookmarkEnd w:id="448"/>
      <w:bookmarkEnd w:id="449"/>
    </w:p>
    <w:p w:rsidR="00C061FC" w:rsidRDefault="00C061FC" w:rsidP="00C061FC">
      <w:r w:rsidRPr="00C061FC">
        <w:t xml:space="preserve">En la ilustración </w:t>
      </w:r>
      <w:del w:id="450" w:author="Dahianna Vega Leiva" w:date="2010-12-29T13:34:00Z">
        <w:r w:rsidRPr="00C061FC" w:rsidDel="00527C51">
          <w:delText xml:space="preserve">46 </w:delText>
        </w:r>
      </w:del>
      <w:ins w:id="451"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452" w:author="Dahianna Vega Leiva" w:date="2010-12-29T13:34:00Z">
        <w:r w:rsidR="00527C51">
          <w:t xml:space="preserve">es </w:t>
        </w:r>
      </w:ins>
      <w:r w:rsidRPr="00C061FC">
        <w:t>la encarga</w:t>
      </w:r>
      <w:ins w:id="453"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454" w:author="Dahianna Vega Leiva" w:date="2010-12-29T13:35:00Z">
        <w:r w:rsidRPr="00C061FC" w:rsidDel="00527C51">
          <w:delText>de tener la funcionalidad</w:delText>
        </w:r>
      </w:del>
      <w:ins w:id="455"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456" w:name="_Toc281339334"/>
      <w:bookmarkStart w:id="457" w:name="_Toc281355177"/>
      <w:r>
        <w:lastRenderedPageBreak/>
        <w:t xml:space="preserve">4.8. Puesta en </w:t>
      </w:r>
      <w:del w:id="458" w:author="Dahianna Vega Leiva" w:date="2010-12-29T13:35:00Z">
        <w:r w:rsidDel="00527C51">
          <w:delText>p</w:delText>
        </w:r>
      </w:del>
      <w:ins w:id="459" w:author="Dahianna Vega Leiva" w:date="2010-12-29T13:35:00Z">
        <w:r w:rsidR="00527C51">
          <w:t>P</w:t>
        </w:r>
      </w:ins>
      <w:r>
        <w:t>roducción</w:t>
      </w:r>
      <w:bookmarkEnd w:id="456"/>
      <w:bookmarkEnd w:id="457"/>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460"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461" w:author="Dahianna Vega Leiva" w:date="2010-12-29T13:36:00Z">
        <w:r w:rsidR="00527C51">
          <w:t>,</w:t>
        </w:r>
      </w:ins>
      <w:r>
        <w:t xml:space="preserve"> el cual es un link  que puede ser leído por lectores con capacidad de interpretar QR</w:t>
      </w:r>
      <w:del w:id="462" w:author="Dahianna Vega Leiva" w:date="2010-12-29T13:36:00Z">
        <w:r w:rsidDel="00527C51">
          <w:delText xml:space="preserve">, </w:delText>
        </w:r>
        <w:r w:rsidR="00D74D0D" w:rsidDel="00527C51">
          <w:delText>éste</w:delText>
        </w:r>
      </w:del>
      <w:ins w:id="463"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val="es-ES" w:eastAsia="es-ES"/>
        </w:rPr>
        <w:drawing>
          <wp:inline distT="0" distB="0" distL="0" distR="0" wp14:anchorId="26F30A58" wp14:editId="54E09BC6">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464" w:name="_Toc281339402"/>
      <w:bookmarkStart w:id="465" w:name="_Toc281354895"/>
      <w:r>
        <w:t xml:space="preserve">Ilustración </w:t>
      </w:r>
      <w:r w:rsidR="007D58B6">
        <w:fldChar w:fldCharType="begin"/>
      </w:r>
      <w:r>
        <w:instrText xml:space="preserve"> SEQ Ilustración \* ARABIC </w:instrText>
      </w:r>
      <w:r w:rsidR="007D58B6">
        <w:fldChar w:fldCharType="separate"/>
      </w:r>
      <w:r w:rsidR="00AE33D1">
        <w:rPr>
          <w:noProof/>
        </w:rPr>
        <w:t>49</w:t>
      </w:r>
      <w:r w:rsidR="007D58B6">
        <w:fldChar w:fldCharType="end"/>
      </w:r>
      <w:r>
        <w:t xml:space="preserve"> - Código QR sitio de producción</w:t>
      </w:r>
      <w:bookmarkEnd w:id="464"/>
      <w:r w:rsidR="00015DCC">
        <w:t xml:space="preserve"> </w:t>
      </w:r>
      <w:hyperlink r:id="rId94" w:history="1">
        <w:r w:rsidR="00015DCC" w:rsidRPr="00B66F26">
          <w:rPr>
            <w:rStyle w:val="Hipervnculo"/>
          </w:rPr>
          <w:t>http://umacms.no-ip.org</w:t>
        </w:r>
        <w:bookmarkEnd w:id="465"/>
      </w:hyperlink>
    </w:p>
    <w:p w:rsidR="00D23B41" w:rsidRDefault="00015DCC">
      <w:pPr>
        <w:suppressAutoHyphens w:val="0"/>
        <w:spacing w:before="0" w:after="0" w:line="240" w:lineRule="auto"/>
        <w:jc w:val="left"/>
      </w:pPr>
      <w:r>
        <w:lastRenderedPageBreak/>
        <w:t>La URL del</w:t>
      </w:r>
      <w:r w:rsidR="00234F6C">
        <w:t xml:space="preserve"> admin </w:t>
      </w:r>
      <w:r>
        <w:t xml:space="preserve">es </w:t>
      </w:r>
      <w:hyperlink r:id="rId95"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6" w:history="1">
        <w:r w:rsidR="00A874E9" w:rsidRPr="00B66F26">
          <w:rPr>
            <w:rStyle w:val="Hipervnculo"/>
          </w:rPr>
          <w:t>http://umacms.no-ip.org/docs/phpdoc</w:t>
        </w:r>
      </w:hyperlink>
    </w:p>
    <w:p w:rsidR="00D23B41" w:rsidRDefault="0098171F">
      <w:r>
        <w:t xml:space="preserve">Los componentes XML de los formularios del admin </w:t>
      </w:r>
      <w:hyperlink r:id="rId97"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466" w:author="Dahianna Vega Leiva" w:date="2010-12-29T13:36:00Z">
        <w:r w:rsidR="004434E5" w:rsidDel="00527C51">
          <w:delText>principaples</w:delText>
        </w:r>
      </w:del>
      <w:ins w:id="467" w:author="Dahianna Vega Leiva" w:date="2010-12-29T13:36:00Z">
        <w:r w:rsidR="00527C51">
          <w:t>principales</w:t>
        </w:r>
      </w:ins>
      <w:r>
        <w:t xml:space="preserve"> están en </w:t>
      </w:r>
      <w:hyperlink r:id="rId98"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9"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100"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68" w:name="_Toc281339335"/>
      <w:bookmarkStart w:id="469" w:name="_Toc281355178"/>
      <w:r>
        <w:lastRenderedPageBreak/>
        <w:t>4.9.</w:t>
      </w:r>
      <w:r w:rsidR="00010D4C">
        <w:t xml:space="preserve"> </w:t>
      </w:r>
      <w:r>
        <w:t>Plan de pruebas</w:t>
      </w:r>
      <w:bookmarkEnd w:id="468"/>
      <w:bookmarkEnd w:id="469"/>
    </w:p>
    <w:p w:rsidR="000D5E98" w:rsidRPr="00E542FD" w:rsidRDefault="000D5E98" w:rsidP="000D5E98">
      <w:del w:id="470" w:author="Dahianna Vega Leiva" w:date="2010-12-29T13:37:00Z">
        <w:r w:rsidRPr="00E542FD" w:rsidDel="00527C51">
          <w:delText xml:space="preserve">Este </w:delText>
        </w:r>
      </w:del>
      <w:ins w:id="471"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472"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473" w:author="Dahianna Vega Leiva" w:date="2010-12-29T13:41:00Z">
        <w:r w:rsidR="00527C51">
          <w:t xml:space="preserve">, </w:t>
        </w:r>
      </w:ins>
      <w:del w:id="474"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475"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xml:space="preserve">, según </w:t>
      </w:r>
      <w:r w:rsidRPr="00E542FD">
        <w:lastRenderedPageBreak/>
        <w:t>corresponda.</w:t>
      </w:r>
      <w:r w:rsidRPr="00A34B8A">
        <w:t xml:space="preserve"> </w:t>
      </w:r>
      <w:r w:rsidRPr="00E542FD">
        <w:t xml:space="preserve">Se trata de evaluar el sistema o parte de </w:t>
      </w:r>
      <w:del w:id="476" w:author="Dahianna Vega Leiva" w:date="2010-12-29T13:42:00Z">
        <w:r w:rsidRPr="00E542FD" w:rsidDel="0029210C">
          <w:delText>e</w:delText>
        </w:r>
      </w:del>
      <w:ins w:id="477" w:author="Dahianna Vega Leiva" w:date="2010-12-29T13:42:00Z">
        <w:r w:rsidR="0029210C">
          <w:t>é</w:t>
        </w:r>
      </w:ins>
      <w:r w:rsidRPr="00E542FD">
        <w:t>ste durante o al final del desarrollo, para determinar si satisface los requisitos iniciales</w:t>
      </w:r>
      <w:del w:id="478" w:author="Dahianna Vega Leiva" w:date="2010-12-29T13:42:00Z">
        <w:r w:rsidRPr="00E542FD" w:rsidDel="0029210C">
          <w:delText xml:space="preserve">, así </w:delText>
        </w:r>
      </w:del>
      <w:ins w:id="479"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480"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481"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lastRenderedPageBreak/>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lastRenderedPageBreak/>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val="es-ES" w:eastAsia="es-ES"/>
        </w:rPr>
        <w:drawing>
          <wp:inline distT="0" distB="0" distL="0" distR="0" wp14:anchorId="47C4D18C" wp14:editId="64A7C0CC">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482" w:author="Dahianna Vega Leiva" w:date="2010-12-29T13:43:00Z"/>
        </w:rPr>
      </w:pPr>
      <w:r>
        <w:tab/>
      </w:r>
      <w:bookmarkStart w:id="483" w:name="_Toc281339403"/>
      <w:bookmarkStart w:id="484" w:name="_Toc281354896"/>
      <w:r w:rsidRPr="001175CC">
        <w:t>Ilustración</w:t>
      </w:r>
      <w:r w:rsidR="00010D4C">
        <w:t xml:space="preserve"> </w:t>
      </w:r>
      <w:r w:rsidR="007D58B6">
        <w:fldChar w:fldCharType="begin"/>
      </w:r>
      <w:r w:rsidRPr="001175CC">
        <w:instrText xml:space="preserve"> SEQ Ilustración \* ARABIC </w:instrText>
      </w:r>
      <w:r w:rsidR="007D58B6">
        <w:fldChar w:fldCharType="separate"/>
      </w:r>
      <w:r w:rsidR="00AE33D1">
        <w:rPr>
          <w:noProof/>
        </w:rPr>
        <w:t>50</w:t>
      </w:r>
      <w:r w:rsidR="007D58B6">
        <w:fldChar w:fldCharType="end"/>
      </w:r>
      <w:r w:rsidR="00010D4C">
        <w:t xml:space="preserve"> </w:t>
      </w:r>
      <w:r>
        <w:t>–</w:t>
      </w:r>
      <w:r w:rsidR="00010D4C">
        <w:t xml:space="preserve"> </w:t>
      </w:r>
      <w:r>
        <w:t>Formato de caso de prueba implementado</w:t>
      </w:r>
      <w:bookmarkEnd w:id="483"/>
      <w:bookmarkEnd w:id="484"/>
    </w:p>
    <w:p w:rsidR="0029210C" w:rsidRDefault="0029210C" w:rsidP="0029210C">
      <w:pPr>
        <w:rPr>
          <w:ins w:id="485" w:author="Dahianna Vega Leiva" w:date="2010-12-29T13:43:00Z"/>
          <w:lang w:eastAsia="en-US"/>
        </w:rPr>
        <w:pPrChange w:id="486" w:author="Dahianna Vega Leiva" w:date="2010-12-29T13:43:00Z">
          <w:pPr>
            <w:pStyle w:val="Epgrafe"/>
            <w:jc w:val="center"/>
          </w:pPr>
        </w:pPrChange>
      </w:pPr>
    </w:p>
    <w:p w:rsidR="0029210C" w:rsidRPr="0029210C" w:rsidRDefault="0029210C" w:rsidP="0029210C">
      <w:pPr>
        <w:rPr>
          <w:lang w:eastAsia="en-US"/>
          <w:rPrChange w:id="487" w:author="Dahianna Vega Leiva" w:date="2010-12-29T13:43:00Z">
            <w:rPr/>
          </w:rPrChange>
        </w:rPr>
        <w:pPrChange w:id="488" w:author="Dahianna Vega Leiva" w:date="2010-12-29T13:43:00Z">
          <w:pPr>
            <w:pStyle w:val="Epgrafe"/>
            <w:jc w:val="center"/>
          </w:pPr>
        </w:pPrChange>
      </w:pPr>
      <w:ins w:id="489" w:author="Dahianna Vega Leiva" w:date="2010-12-29T13:43:00Z">
        <w:r>
          <w:rPr>
            <w:lang w:eastAsia="en-US"/>
          </w:rPr>
          <w:t>AGREGAR COMENTARIOS DE LOS RESULTADOS DE LAS PRUEBAS, FUERON FAVORABLES</w:t>
        </w:r>
        <w:proofErr w:type="gramStart"/>
        <w:r>
          <w:rPr>
            <w:lang w:eastAsia="en-US"/>
          </w:rPr>
          <w:t>?</w:t>
        </w:r>
        <w:proofErr w:type="gramEnd"/>
        <w:r>
          <w:rPr>
            <w:lang w:eastAsia="en-US"/>
          </w:rPr>
          <w:t xml:space="preserve"> </w:t>
        </w:r>
      </w:ins>
      <w:ins w:id="490" w:author="Dahianna Vega Leiva" w:date="2010-12-29T13:44:00Z">
        <w:r>
          <w:rPr>
            <w:lang w:eastAsia="en-US"/>
          </w:rPr>
          <w:t>HUBO QUE HACER MODOFICACIONES POSTERIOR A LAS PRUEBAS</w:t>
        </w:r>
        <w:proofErr w:type="gramStart"/>
        <w:r>
          <w:rPr>
            <w:lang w:eastAsia="en-US"/>
          </w:rPr>
          <w:t>?</w:t>
        </w:r>
        <w:proofErr w:type="gramEnd"/>
        <w:r>
          <w:rPr>
            <w:lang w:eastAsia="en-US"/>
          </w:rPr>
          <w:t xml:space="preserve">...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lastRenderedPageBreak/>
        <w:br w:type="page"/>
      </w:r>
    </w:p>
    <w:p w:rsidR="00010D4C" w:rsidRDefault="00010D4C" w:rsidP="00010D4C">
      <w:pPr>
        <w:pStyle w:val="Subttulo"/>
        <w:outlineLvl w:val="1"/>
      </w:pPr>
      <w:bookmarkStart w:id="491" w:name="_Toc281339336"/>
      <w:bookmarkStart w:id="492" w:name="_Toc281355179"/>
      <w:r>
        <w:lastRenderedPageBreak/>
        <w:t>4.10. Plan de liberación</w:t>
      </w:r>
      <w:bookmarkEnd w:id="491"/>
      <w:bookmarkEnd w:id="492"/>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493" w:author="Dahianna Vega Leiva" w:date="2010-12-29T13:44:00Z">
        <w:r w:rsidR="0029210C">
          <w:t>é</w:t>
        </w:r>
      </w:ins>
      <w:del w:id="494" w:author="Dahianna Vega Leiva" w:date="2010-12-29T13:44:00Z">
        <w:r w:rsidDel="0029210C">
          <w:delText>e</w:delText>
        </w:r>
      </w:del>
      <w:r>
        <w:t xml:space="preserve">ste </w:t>
      </w:r>
      <w:ins w:id="495" w:author="Dahianna Vega Leiva" w:date="2010-12-29T13:45:00Z">
        <w:r w:rsidR="0029210C">
          <w:t>se encuentre</w:t>
        </w:r>
      </w:ins>
      <w:del w:id="496"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497"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lastRenderedPageBreak/>
        <w:t xml:space="preserve">4.10.3. </w:t>
      </w:r>
      <w:r w:rsidR="00785C43">
        <w:t xml:space="preserve">Documentación de </w:t>
      </w:r>
      <w:commentRangeStart w:id="498"/>
      <w:r w:rsidR="00785C43">
        <w:t>Soporte</w:t>
      </w:r>
      <w:commentRangeEnd w:id="498"/>
      <w:r w:rsidR="00375D89">
        <w:rPr>
          <w:rStyle w:val="Refdecomentario"/>
          <w:b w:val="0"/>
          <w:szCs w:val="20"/>
          <w:lang w:eastAsia="en-US"/>
        </w:rPr>
        <w:commentReference w:id="498"/>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499" w:name="_Toc281339337"/>
      <w:bookmarkStart w:id="500" w:name="_Toc281355180"/>
      <w:r w:rsidRPr="001175CC">
        <w:lastRenderedPageBreak/>
        <w:t xml:space="preserve">5. </w:t>
      </w:r>
      <w:r>
        <w:t>Conclusiones</w:t>
      </w:r>
      <w:bookmarkEnd w:id="499"/>
      <w:bookmarkEnd w:id="500"/>
    </w:p>
    <w:p w:rsidR="001175CC" w:rsidRDefault="001175CC" w:rsidP="001175CC">
      <w:pPr>
        <w:pStyle w:val="Encabezado"/>
      </w:pPr>
    </w:p>
    <w:p w:rsidR="00010D4C" w:rsidRDefault="00010D4C" w:rsidP="00AD4989">
      <w:pPr>
        <w:pStyle w:val="Subttulo"/>
        <w:keepNext/>
        <w:outlineLvl w:val="2"/>
      </w:pPr>
      <w:bookmarkStart w:id="501" w:name="_Toc281339338"/>
      <w:bookmarkStart w:id="502" w:name="_Toc281355181"/>
      <w:r>
        <w:t>5</w:t>
      </w:r>
      <w:r w:rsidRPr="00F23A57">
        <w:t>.</w:t>
      </w:r>
      <w:r>
        <w:t xml:space="preserve">1. </w:t>
      </w:r>
      <w:r w:rsidR="00E12A97">
        <w:t>M</w:t>
      </w:r>
      <w:r>
        <w:t>etodología</w:t>
      </w:r>
      <w:bookmarkEnd w:id="501"/>
      <w:bookmarkEnd w:id="502"/>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503"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504"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lastRenderedPageBreak/>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505"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506" w:name="_Toc281339339"/>
      <w:bookmarkStart w:id="507" w:name="_Toc281355182"/>
      <w:r>
        <w:lastRenderedPageBreak/>
        <w:t>5</w:t>
      </w:r>
      <w:r w:rsidRPr="00F23A57">
        <w:t>.</w:t>
      </w:r>
      <w:r w:rsidR="00C061FC">
        <w:t>2</w:t>
      </w:r>
      <w:r w:rsidRPr="00F23A57">
        <w:t>.</w:t>
      </w:r>
      <w:r>
        <w:t xml:space="preserve"> </w:t>
      </w:r>
      <w:r w:rsidR="00E27F52">
        <w:t>Trabajo R</w:t>
      </w:r>
      <w:r>
        <w:t>ealizado</w:t>
      </w:r>
      <w:bookmarkEnd w:id="506"/>
      <w:bookmarkEnd w:id="507"/>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508" w:author="Dahianna Vega Leiva" w:date="2010-12-29T13:49:00Z">
        <w:r w:rsidR="00375D89">
          <w:t xml:space="preserve"> (</w:t>
        </w:r>
      </w:ins>
      <w:del w:id="509" w:author="Dahianna Vega Leiva" w:date="2010-12-29T13:49:00Z">
        <w:r w:rsidDel="00375D89">
          <w:delText xml:space="preserve">. </w:delText>
        </w:r>
      </w:del>
      <w:r>
        <w:t xml:space="preserve">Herramienta para generar diagramas </w:t>
      </w:r>
      <w:r w:rsidR="00997831">
        <w:t>UML</w:t>
      </w:r>
      <w:ins w:id="510" w:author="Dahianna Vega Leiva" w:date="2010-12-29T13:49:00Z">
        <w:r w:rsidR="00375D89">
          <w:t>)</w:t>
        </w:r>
      </w:ins>
      <w:del w:id="511"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lastRenderedPageBreak/>
        <w:t xml:space="preserve">Se </w:t>
      </w:r>
      <w:del w:id="512" w:author="Dahianna Vega Leiva" w:date="2010-12-29T13:49:00Z">
        <w:r w:rsidDel="00375D89">
          <w:delText>genero</w:delText>
        </w:r>
      </w:del>
      <w:ins w:id="513" w:author="Dahianna Vega Leiva" w:date="2010-12-29T13:49:00Z">
        <w:r w:rsidR="00375D89">
          <w:t>generó</w:t>
        </w:r>
      </w:ins>
      <w:r>
        <w:t xml:space="preserve"> un repositorio de documentación online con cada fuente de información de ayudo al estudio, análisis  </w:t>
      </w:r>
      <w:del w:id="514" w:author="Dahianna Vega Leiva" w:date="2010-12-29T13:49:00Z">
        <w:r w:rsidDel="00375D89">
          <w:delText>y</w:delText>
        </w:r>
      </w:del>
      <w:ins w:id="515"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516" w:name="_Toc281339340"/>
      <w:bookmarkStart w:id="517" w:name="_Toc281355183"/>
      <w:r>
        <w:lastRenderedPageBreak/>
        <w:t>5</w:t>
      </w:r>
      <w:r w:rsidRPr="00F23A57">
        <w:t>.</w:t>
      </w:r>
      <w:r w:rsidR="00C061FC">
        <w:t>3</w:t>
      </w:r>
      <w:r w:rsidRPr="00F23A57">
        <w:t>.</w:t>
      </w:r>
      <w:r>
        <w:t xml:space="preserve"> </w:t>
      </w:r>
      <w:r w:rsidR="00E27F52">
        <w:t>Aprendizaje O</w:t>
      </w:r>
      <w:r>
        <w:t>btenido</w:t>
      </w:r>
      <w:bookmarkEnd w:id="516"/>
      <w:bookmarkEnd w:id="517"/>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518" w:name="_Toc281339341"/>
      <w:r>
        <w:br w:type="page"/>
      </w:r>
    </w:p>
    <w:p w:rsidR="00010D4C" w:rsidRDefault="00010D4C" w:rsidP="00AD4989">
      <w:pPr>
        <w:pStyle w:val="Subttulo"/>
        <w:keepNext/>
        <w:outlineLvl w:val="2"/>
      </w:pPr>
      <w:bookmarkStart w:id="519" w:name="_Toc281355184"/>
      <w:r>
        <w:lastRenderedPageBreak/>
        <w:t>5</w:t>
      </w:r>
      <w:r w:rsidRPr="00F23A57">
        <w:t>.</w:t>
      </w:r>
      <w:r w:rsidR="00C061FC">
        <w:t>4</w:t>
      </w:r>
      <w:r w:rsidRPr="00F23A57">
        <w:t>.</w:t>
      </w:r>
      <w:r>
        <w:t xml:space="preserve"> </w:t>
      </w:r>
      <w:r w:rsidR="00E27F52">
        <w:t>Dificultades Surgidas D</w:t>
      </w:r>
      <w:r>
        <w:t xml:space="preserve">urante </w:t>
      </w:r>
      <w:r w:rsidR="00E27F52">
        <w:t>el D</w:t>
      </w:r>
      <w:r>
        <w:t>esarrollo</w:t>
      </w:r>
      <w:bookmarkEnd w:id="518"/>
      <w:bookmarkEnd w:id="519"/>
    </w:p>
    <w:p w:rsidR="00010D4C" w:rsidRDefault="00010D4C" w:rsidP="00C061FC">
      <w:r>
        <w:t>En base al transcurso del desarrollo del proyecto de t</w:t>
      </w:r>
      <w:r w:rsidR="00AD4989">
        <w:t>í</w:t>
      </w:r>
      <w:r>
        <w:t xml:space="preserve">tulo se presentaron diferentes tipos de traspiés, como la gestión </w:t>
      </w:r>
      <w:ins w:id="520" w:author="Dahianna Vega Leiva" w:date="2010-12-29T13:50:00Z">
        <w:r w:rsidR="00375D89">
          <w:t>ó</w:t>
        </w:r>
      </w:ins>
      <w:del w:id="521"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522" w:author="Dahianna Vega Leiva" w:date="2010-12-29T13:50:00Z">
        <w:r w:rsidDel="00375D89">
          <w:delText xml:space="preserve">imprentar </w:delText>
        </w:r>
      </w:del>
      <w:del w:id="523" w:author="Dahianna Vega Leiva" w:date="2010-12-29T13:51:00Z">
        <w:r w:rsidDel="00375D89">
          <w:delText xml:space="preserve">un trabajo de </w:delText>
        </w:r>
      </w:del>
      <w:del w:id="524" w:author="Dahianna Vega Leiva" w:date="2010-12-29T13:50:00Z">
        <w:r w:rsidDel="00375D89">
          <w:delText>coordinado</w:delText>
        </w:r>
      </w:del>
      <w:ins w:id="525" w:author="Dahianna Vega Leiva" w:date="2010-12-29T13:51:00Z">
        <w:r w:rsidR="00375D89">
          <w:t>realizar una</w:t>
        </w:r>
      </w:ins>
      <w:del w:id="526" w:author="Dahianna Vega Leiva" w:date="2010-12-29T13:50:00Z">
        <w:r w:rsidDel="00375D89">
          <w:delText xml:space="preserve"> </w:delText>
        </w:r>
      </w:del>
      <w:ins w:id="527" w:author="Dahianna Vega Leiva" w:date="2010-12-29T13:50:00Z">
        <w:r w:rsidR="00375D89">
          <w:t>coordinación</w:t>
        </w:r>
        <w:r w:rsidR="00375D89">
          <w:t xml:space="preserve">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528"/>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528"/>
      <w:r w:rsidR="00375D89">
        <w:rPr>
          <w:rStyle w:val="Refdecomentario"/>
          <w:rFonts w:eastAsia="Times New Roman" w:cs="Times New Roman"/>
          <w:szCs w:val="20"/>
          <w:lang w:eastAsia="en-US"/>
        </w:rPr>
        <w:commentReference w:id="528"/>
      </w:r>
    </w:p>
    <w:p w:rsidR="00894031" w:rsidRDefault="00894031" w:rsidP="00C061FC"/>
    <w:p w:rsidR="00010D4C" w:rsidRDefault="00010D4C" w:rsidP="00C061FC">
      <w:commentRangeStart w:id="529"/>
      <w:r>
        <w:t>Gestión de recursos humanos: Gestionar reuniones presenciales y periódic</w:t>
      </w:r>
      <w:ins w:id="530" w:author="Dahianna Vega Leiva" w:date="2010-12-29T13:52:00Z">
        <w:r w:rsidR="00B548AD">
          <w:t>o</w:t>
        </w:r>
      </w:ins>
      <w:del w:id="531"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529"/>
      <w:r w:rsidR="00B548AD">
        <w:rPr>
          <w:rStyle w:val="Refdecomentario"/>
          <w:rFonts w:eastAsia="Times New Roman" w:cs="Times New Roman"/>
          <w:szCs w:val="20"/>
          <w:lang w:eastAsia="en-US"/>
        </w:rPr>
        <w:commentReference w:id="529"/>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532" w:name="_Toc281339342"/>
      <w:bookmarkStart w:id="533" w:name="_Toc281355185"/>
      <w:r>
        <w:lastRenderedPageBreak/>
        <w:t>5</w:t>
      </w:r>
      <w:r w:rsidRPr="00F23A57">
        <w:t>.</w:t>
      </w:r>
      <w:r w:rsidR="00C061FC">
        <w:t>5</w:t>
      </w:r>
      <w:r w:rsidRPr="00F23A57">
        <w:t xml:space="preserve">. </w:t>
      </w:r>
      <w:r w:rsidR="00894031">
        <w:t>Proyecciones</w:t>
      </w:r>
      <w:bookmarkEnd w:id="532"/>
      <w:bookmarkEnd w:id="533"/>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lastRenderedPageBreak/>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534" w:name="_Toc281339343"/>
      <w:bookmarkStart w:id="535" w:name="_Toc281355186"/>
      <w:r w:rsidRPr="00134FCB">
        <w:rPr>
          <w:lang w:val="en-US"/>
        </w:rPr>
        <w:lastRenderedPageBreak/>
        <w:t>6</w:t>
      </w:r>
      <w:r w:rsidR="00CC20D5" w:rsidRPr="00134FCB">
        <w:rPr>
          <w:lang w:val="en-US"/>
        </w:rPr>
        <w:t xml:space="preserve">. </w:t>
      </w:r>
      <w:r w:rsidR="00DF02B6" w:rsidRPr="00134FCB">
        <w:rPr>
          <w:lang w:val="en-US"/>
        </w:rPr>
        <w:t>Bibliografía</w:t>
      </w:r>
      <w:bookmarkEnd w:id="534"/>
      <w:bookmarkEnd w:id="535"/>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w:t>
      </w:r>
      <w:proofErr w:type="gramStart"/>
      <w:r w:rsidRPr="007C0A61">
        <w:rPr>
          <w:b/>
          <w:i/>
          <w:lang w:val="en-US"/>
        </w:rPr>
        <w:t>A</w:t>
      </w:r>
      <w:proofErr w:type="gramEnd"/>
      <w:r w:rsidRPr="007C0A61">
        <w:rPr>
          <w:b/>
          <w:i/>
          <w:lang w:val="en-US"/>
        </w:rPr>
        <w:t xml:space="preserve">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2" w:history="1">
        <w:r w:rsidRPr="007C0EE8">
          <w:rPr>
            <w:rStyle w:val="Hipervnculo"/>
            <w:lang w:val="en-US"/>
          </w:rPr>
          <w:t>http://www.ffmpeg.org/</w:t>
        </w:r>
      </w:hyperlink>
      <w:hyperlink r:id="rId103"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4" w:history="1">
        <w:r>
          <w:rPr>
            <w:rStyle w:val="Hipervnculo"/>
          </w:rPr>
          <w:t>http://es.wikipedia.org/wiki/Acceso_Multimedia_Universal</w:t>
        </w:r>
      </w:hyperlink>
      <w:hyperlink r:id="rId105"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6"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7"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8"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9"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10"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536" w:name="_Toc281339344"/>
      <w:bookmarkStart w:id="537" w:name="_Toc281355187"/>
      <w:r>
        <w:lastRenderedPageBreak/>
        <w:t>Anexos</w:t>
      </w:r>
      <w:bookmarkEnd w:id="536"/>
      <w:bookmarkEnd w:id="537"/>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538" w:name="_Toc281339345"/>
      <w:bookmarkStart w:id="539" w:name="_Toc281355188"/>
      <w:r>
        <w:t>Anexos I.  Componentes XML</w:t>
      </w:r>
      <w:bookmarkEnd w:id="538"/>
      <w:bookmarkEnd w:id="539"/>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proofErr w:type="gramEnd"/>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lastRenderedPageBreak/>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w:t>
      </w:r>
      <w:proofErr w:type="gramStart"/>
      <w:r w:rsidRPr="00471991">
        <w:rPr>
          <w:rFonts w:ascii="Courier New" w:eastAsiaTheme="minorHAnsi" w:hAnsi="Courier New" w:cs="Courier New"/>
          <w:i/>
          <w:iCs/>
          <w:color w:val="2A00FF"/>
          <w:sz w:val="20"/>
          <w:szCs w:val="20"/>
          <w:lang w:val="en-US" w:eastAsia="en-US"/>
        </w:rPr>
        <w:t>;uacute</w:t>
      </w:r>
      <w:proofErr w:type="gram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lastRenderedPageBreak/>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lastRenderedPageBreak/>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lastRenderedPageBreak/>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lastRenderedPageBreak/>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lastRenderedPageBreak/>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proofErr w:type="gramStart"/>
      <w:r>
        <w:rPr>
          <w:rFonts w:ascii="Courier New" w:eastAsiaTheme="minorHAnsi" w:hAnsi="Courier New" w:cs="Courier New"/>
          <w:color w:val="3F7F7F"/>
          <w:sz w:val="20"/>
          <w:szCs w:val="20"/>
          <w:lang w:eastAsia="en-US"/>
        </w:rPr>
        <w:t>section</w:t>
      </w:r>
      <w:proofErr w:type="gramEnd"/>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540" w:name="_Toc281339346"/>
      <w:bookmarkStart w:id="541" w:name="_Toc281355189"/>
      <w:r>
        <w:lastRenderedPageBreak/>
        <w:t>Anexos II.  Casos de prueba</w:t>
      </w:r>
      <w:bookmarkEnd w:id="540"/>
      <w:bookmarkEnd w:id="541"/>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val="es-ES" w:eastAsia="es-ES"/>
        </w:rPr>
        <w:drawing>
          <wp:inline distT="0" distB="0" distL="0" distR="0" wp14:anchorId="685C99E5" wp14:editId="4388C99F">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lastRenderedPageBreak/>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val="es-ES" w:eastAsia="es-ES"/>
        </w:rPr>
        <w:drawing>
          <wp:inline distT="0" distB="0" distL="0" distR="0" wp14:anchorId="71ABB406" wp14:editId="63262D28">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val="es-ES" w:eastAsia="es-ES"/>
        </w:rPr>
        <w:drawing>
          <wp:inline distT="0" distB="0" distL="0" distR="0" wp14:anchorId="4A9F55C9" wp14:editId="5DAADC54">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lastRenderedPageBreak/>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val="es-ES" w:eastAsia="es-ES"/>
        </w:rPr>
        <w:drawing>
          <wp:inline distT="0" distB="0" distL="0" distR="0" wp14:anchorId="7ED37A53" wp14:editId="1208AD01">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lastRenderedPageBreak/>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val="es-ES" w:eastAsia="es-ES"/>
        </w:rPr>
        <w:drawing>
          <wp:inline distT="0" distB="0" distL="0" distR="0" wp14:anchorId="71E1B3BC" wp14:editId="7AB93239">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lastRenderedPageBreak/>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val="es-ES" w:eastAsia="es-ES"/>
        </w:rPr>
        <w:drawing>
          <wp:inline distT="0" distB="0" distL="0" distR="0" wp14:anchorId="2DC8A986" wp14:editId="061C340D">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lastRenderedPageBreak/>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val="es-ES" w:eastAsia="es-ES"/>
        </w:rPr>
        <w:drawing>
          <wp:inline distT="0" distB="0" distL="0" distR="0" wp14:anchorId="03059D4F" wp14:editId="0970973A">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val="es-ES" w:eastAsia="es-ES"/>
        </w:rPr>
        <w:drawing>
          <wp:inline distT="0" distB="0" distL="0" distR="0" wp14:anchorId="3F66300A" wp14:editId="4E4DC14B">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lastRenderedPageBreak/>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val="es-ES" w:eastAsia="es-ES"/>
        </w:rPr>
        <w:drawing>
          <wp:inline distT="0" distB="0" distL="0" distR="0" wp14:anchorId="17FD4AB7" wp14:editId="6B281A9B">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542" w:name="_Toc281339347"/>
      <w:bookmarkStart w:id="543" w:name="_Toc281355190"/>
      <w:r>
        <w:t xml:space="preserve">Anexos III.  </w:t>
      </w:r>
      <w:r>
        <w:rPr>
          <w:lang w:val="es-ES"/>
        </w:rPr>
        <w:t>Sincronización Google SVN</w:t>
      </w:r>
      <w:bookmarkEnd w:id="542"/>
      <w:bookmarkEnd w:id="543"/>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20"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val="es-ES" w:eastAsia="es-ES"/>
        </w:rPr>
        <w:lastRenderedPageBreak/>
        <w:drawing>
          <wp:inline distT="0" distB="0" distL="0" distR="0" wp14:anchorId="7C919B20" wp14:editId="78F90D56">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val="es-ES" w:eastAsia="es-ES"/>
        </w:rPr>
        <w:drawing>
          <wp:inline distT="0" distB="0" distL="0" distR="0" wp14:anchorId="0581A00C" wp14:editId="58E58CF4">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lastRenderedPageBreak/>
        <w:t>Abrir  Zend Studio y elegir perspectiva SVN</w:t>
      </w:r>
      <w:r>
        <w:rPr>
          <w:noProof/>
          <w:lang w:val="es-ES"/>
        </w:rPr>
        <w:t>.</w:t>
      </w:r>
    </w:p>
    <w:p w:rsidR="00B71CC1" w:rsidRDefault="00451D3E" w:rsidP="00B71CC1">
      <w:pPr>
        <w:rPr>
          <w:lang w:val="es-ES"/>
        </w:rPr>
      </w:pPr>
      <w:r>
        <w:rPr>
          <w:noProof/>
          <w:lang w:val="es-ES" w:eastAsia="es-ES"/>
        </w:rPr>
        <w:drawing>
          <wp:inline distT="0" distB="0" distL="0" distR="0" wp14:anchorId="795D4700" wp14:editId="0A79CD74">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Añadir un nuevo Repository Location</w:t>
      </w:r>
      <w:r>
        <w:rPr>
          <w:lang w:val="es-ES"/>
        </w:rPr>
        <w:t>.</w:t>
      </w:r>
    </w:p>
    <w:p w:rsidR="00B71CC1" w:rsidRDefault="00451D3E" w:rsidP="00B71CC1">
      <w:pPr>
        <w:rPr>
          <w:lang w:val="es-ES"/>
        </w:rPr>
      </w:pPr>
      <w:r>
        <w:rPr>
          <w:noProof/>
          <w:lang w:val="es-ES" w:eastAsia="es-ES"/>
        </w:rPr>
        <w:drawing>
          <wp:inline distT="0" distB="0" distL="0" distR="0" wp14:anchorId="7DCB97C1" wp14:editId="0689C54C">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25"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val="es-ES" w:eastAsia="es-ES"/>
        </w:rPr>
        <w:drawing>
          <wp:inline distT="0" distB="0" distL="0" distR="0" wp14:anchorId="6E62A396" wp14:editId="592AAD6C">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val="es-ES" w:eastAsia="es-ES"/>
        </w:rPr>
        <w:drawing>
          <wp:inline distT="0" distB="0" distL="0" distR="0" wp14:anchorId="554BF2DB" wp14:editId="5DB0A79B">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lastRenderedPageBreak/>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val="es-ES" w:eastAsia="es-ES"/>
        </w:rPr>
        <w:drawing>
          <wp:inline distT="0" distB="0" distL="0" distR="0" wp14:anchorId="5D1ABC4D" wp14:editId="65B6AB64">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lastRenderedPageBreak/>
        <w:t>Si sale este aviso seleccionar el proyecto y poner OK, se sobre-escribirá el antiguo proyecto con los nuevos datos.</w:t>
      </w:r>
    </w:p>
    <w:p w:rsidR="00B71CC1" w:rsidRDefault="00B71CC1" w:rsidP="00B71CC1">
      <w:pPr>
        <w:rPr>
          <w:lang w:val="es-ES"/>
        </w:rPr>
      </w:pPr>
      <w:r>
        <w:rPr>
          <w:noProof/>
          <w:lang w:val="es-ES" w:eastAsia="es-ES"/>
        </w:rPr>
        <w:drawing>
          <wp:inline distT="0" distB="0" distL="0" distR="0" wp14:anchorId="2BD9F7DE" wp14:editId="6406BFA3">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 puede volver a vista PHP para ver los archivos locales.</w:t>
      </w:r>
    </w:p>
    <w:p w:rsidR="00B71CC1" w:rsidRDefault="00B71CC1" w:rsidP="00B71CC1">
      <w:pPr>
        <w:rPr>
          <w:lang w:val="es-ES"/>
        </w:rPr>
      </w:pPr>
      <w:r>
        <w:rPr>
          <w:noProof/>
          <w:lang w:val="es-ES" w:eastAsia="es-ES"/>
        </w:rPr>
        <w:drawing>
          <wp:inline distT="0" distB="0" distL="0" distR="0" wp14:anchorId="71F2AEB2" wp14:editId="0624E4BE">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544" w:name="_Toc281339348"/>
      <w:bookmarkStart w:id="545" w:name="_Toc281355191"/>
      <w:r>
        <w:lastRenderedPageBreak/>
        <w:t>Anexos IV.  Scripts  FF</w:t>
      </w:r>
      <w:r w:rsidR="00E41A61" w:rsidRPr="00E41A61">
        <w:t>mpeg</w:t>
      </w:r>
      <w:bookmarkEnd w:id="544"/>
      <w:bookmarkEnd w:id="545"/>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lastRenderedPageBreak/>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546" w:name="_Toc281355192"/>
      <w:r w:rsidRPr="00E41A61">
        <w:lastRenderedPageBreak/>
        <w:t xml:space="preserve">Anexos V.  </w:t>
      </w:r>
      <w:r>
        <w:t>Integración</w:t>
      </w:r>
      <w:r w:rsidRPr="00E41A61">
        <w:t xml:space="preserve"> </w:t>
      </w:r>
      <w:r>
        <w:t>Multimedia</w:t>
      </w:r>
      <w:bookmarkEnd w:id="546"/>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lastRenderedPageBreak/>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lastRenderedPageBreak/>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lastRenderedPageBreak/>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547" w:name="_Toc281328713"/>
      <w:bookmarkStart w:id="548" w:name="_Toc281339350"/>
      <w:bookmarkStart w:id="549" w:name="_Toc281355193"/>
      <w:r w:rsidRPr="00E41A61">
        <w:lastRenderedPageBreak/>
        <w:t>Anexos V</w:t>
      </w:r>
      <w:r>
        <w:t>I</w:t>
      </w:r>
      <w:r w:rsidRPr="00E41A61">
        <w:t xml:space="preserve">.  </w:t>
      </w:r>
      <w:r>
        <w:t>Formato Minuta Reuniones</w:t>
      </w:r>
      <w:bookmarkEnd w:id="547"/>
      <w:bookmarkEnd w:id="548"/>
      <w:bookmarkEnd w:id="549"/>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val="es-ES" w:eastAsia="es-ES"/>
        </w:rPr>
        <w:drawing>
          <wp:inline distT="0" distB="0" distL="0" distR="0" wp14:anchorId="09F6F301" wp14:editId="61D52A6E">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val="es-ES" w:eastAsia="es-ES"/>
        </w:rPr>
        <w:lastRenderedPageBreak/>
        <w:drawing>
          <wp:inline distT="0" distB="0" distL="0" distR="0" wp14:anchorId="7D90EF00" wp14:editId="3C2DE02A">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val="es-ES" w:eastAsia="es-ES"/>
        </w:rPr>
        <w:drawing>
          <wp:inline distT="0" distB="0" distL="0" distR="0" wp14:anchorId="46FD8D30" wp14:editId="081E53CA">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50" w:name="_Toc281328714"/>
      <w:bookmarkStart w:id="551" w:name="_Toc281339351"/>
      <w:r w:rsidRPr="00E41A61">
        <w:lastRenderedPageBreak/>
        <w:t>Anexos V</w:t>
      </w:r>
      <w:r>
        <w:t>II</w:t>
      </w:r>
      <w:r w:rsidRPr="00E41A61">
        <w:t xml:space="preserve">.  </w:t>
      </w:r>
      <w:r>
        <w:t>Formato Documentación Metodología XP</w:t>
      </w:r>
      <w:bookmarkEnd w:id="550"/>
      <w:bookmarkEnd w:id="551"/>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552" w:name="_GoBack"/>
      <w:bookmarkEnd w:id="552"/>
      <w:r>
        <w:rPr>
          <w:noProof/>
          <w:kern w:val="1"/>
          <w:lang w:val="es-ES" w:eastAsia="es-ES"/>
        </w:rPr>
        <w:drawing>
          <wp:inline distT="0" distB="0" distL="0" distR="0" wp14:anchorId="0E812EB3" wp14:editId="0CE932FE">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val="es-ES" w:eastAsia="es-ES"/>
        </w:rPr>
        <w:lastRenderedPageBreak/>
        <w:drawing>
          <wp:inline distT="0" distB="0" distL="0" distR="0" wp14:anchorId="6955E2F5" wp14:editId="1EF0C30C">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val="es-ES" w:eastAsia="es-ES"/>
        </w:rPr>
        <w:lastRenderedPageBreak/>
        <w:drawing>
          <wp:inline distT="0" distB="0" distL="0" distR="0" wp14:anchorId="1577685F" wp14:editId="20EBC327">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val="es-ES" w:eastAsia="es-ES"/>
        </w:rPr>
        <w:lastRenderedPageBreak/>
        <w:drawing>
          <wp:inline distT="0" distB="0" distL="0" distR="0" wp14:anchorId="0FAA8351" wp14:editId="1B7C6D3B">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553" w:name="_Toc281339352"/>
      <w:bookmarkStart w:id="554" w:name="_Toc281355194"/>
      <w:r>
        <w:lastRenderedPageBreak/>
        <w:t>Glosario</w:t>
      </w:r>
      <w:bookmarkEnd w:id="553"/>
      <w:bookmarkEnd w:id="554"/>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55" w:name="_Toc281339353"/>
      <w:bookmarkStart w:id="556" w:name="_Toc281355195"/>
      <w:r w:rsidRPr="0064191E">
        <w:rPr>
          <w:lang w:val="en-US"/>
        </w:rPr>
        <w:lastRenderedPageBreak/>
        <w:t>Acrónimos</w:t>
      </w:r>
      <w:bookmarkEnd w:id="555"/>
      <w:bookmarkEnd w:id="556"/>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lastRenderedPageBreak/>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8"/>
      <w:headerReference w:type="default" r:id="rId139"/>
      <w:footerReference w:type="even" r:id="rId140"/>
      <w:footerReference w:type="default" r:id="rId141"/>
      <w:headerReference w:type="first" r:id="rId142"/>
      <w:footerReference w:type="first" r:id="rId143"/>
      <w:pgSz w:w="12240" w:h="15840"/>
      <w:pgMar w:top="1686" w:right="1701" w:bottom="1686" w:left="1701" w:header="1417" w:footer="1417"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3" w:author="Dahianna Vega Leiva" w:date="2010-12-29T12:56:00Z" w:initials="DVL">
    <w:p w:rsidR="0020159E" w:rsidRDefault="0020159E">
      <w:pPr>
        <w:pStyle w:val="Textocomentario"/>
      </w:pPr>
      <w:r>
        <w:rPr>
          <w:rStyle w:val="Refdecomentario"/>
        </w:rPr>
        <w:annotationRef/>
      </w:r>
      <w:r>
        <w:t xml:space="preserve">Nuevamente lo veo en inglés, porfavor, cópienlo (lo que ustedes ven en español), péguenlo en un documento de texto y luego lo vuelven a colocar en este documento, así se elimina el inglés definitivamente. </w:t>
      </w:r>
    </w:p>
  </w:comment>
  <w:comment w:id="413" w:author="Dahianna Vega Leiva" w:date="2010-12-29T13:31:00Z" w:initials="DVL">
    <w:p w:rsidR="00056E86" w:rsidRDefault="00056E86">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432" w:author="Dahianna Vega Leiva" w:date="2010-12-29T13:33:00Z" w:initials="DVL">
    <w:p w:rsidR="00645D26" w:rsidRDefault="00645D26">
      <w:pPr>
        <w:pStyle w:val="Textocomentario"/>
      </w:pPr>
      <w:r>
        <w:rPr>
          <w:rStyle w:val="Refdecomentario"/>
        </w:rPr>
        <w:annotationRef/>
      </w:r>
      <w:r>
        <w:t>Nuevamente repiten texto… ya van como 4 veces</w:t>
      </w:r>
    </w:p>
  </w:comment>
  <w:comment w:id="498" w:author="Dahianna Vega Leiva" w:date="2010-12-29T13:46:00Z" w:initials="DVL">
    <w:p w:rsidR="00375D89" w:rsidRDefault="00375D89">
      <w:pPr>
        <w:pStyle w:val="Textocomentario"/>
      </w:pPr>
      <w:r>
        <w:rPr>
          <w:rStyle w:val="Refdecomentario"/>
        </w:rPr>
        <w:annotationRef/>
      </w:r>
      <w:r>
        <w:t>Introducir este punto no solo citarlo.</w:t>
      </w:r>
    </w:p>
  </w:comment>
  <w:comment w:id="528"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529"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10F7" w:rsidRDefault="008E10F7">
      <w:pPr>
        <w:spacing w:before="0" w:after="0" w:line="240" w:lineRule="auto"/>
      </w:pPr>
      <w:r>
        <w:separator/>
      </w:r>
    </w:p>
  </w:endnote>
  <w:endnote w:type="continuationSeparator" w:id="0">
    <w:p w:rsidR="008E10F7" w:rsidRDefault="008E10F7">
      <w:pPr>
        <w:spacing w:before="0" w:after="0" w:line="240" w:lineRule="auto"/>
      </w:pPr>
      <w:r>
        <w:continuationSeparator/>
      </w:r>
    </w:p>
  </w:endnote>
  <w:endnote w:type="continuationNotice" w:id="1">
    <w:p w:rsidR="008E10F7" w:rsidRDefault="008E10F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59E" w:rsidRDefault="0020159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59E" w:rsidRDefault="0020159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59E" w:rsidRDefault="0020159E">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B548AD">
            <w:rPr>
              <w:noProof/>
              <w:sz w:val="16"/>
              <w:szCs w:val="16"/>
            </w:rPr>
            <w:t>195</w:t>
          </w:r>
          <w:r>
            <w:rPr>
              <w:sz w:val="16"/>
              <w:szCs w:val="16"/>
            </w:rPr>
            <w:fldChar w:fldCharType="end"/>
          </w:r>
          <w:r>
            <w:rPr>
              <w:sz w:val="16"/>
              <w:szCs w:val="16"/>
            </w:rPr>
            <w:t xml:space="preserve"> de </w:t>
          </w:r>
          <w:fldSimple w:instr=" NUMPAGES   \* MERGEFORMAT ">
            <w:r w:rsidR="00B548AD" w:rsidRPr="00B548AD">
              <w:rPr>
                <w:noProof/>
                <w:sz w:val="16"/>
                <w:szCs w:val="16"/>
              </w:rPr>
              <w:t>195</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59E" w:rsidRDefault="0020159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10F7" w:rsidRDefault="008E10F7">
      <w:pPr>
        <w:spacing w:before="0" w:after="0" w:line="240" w:lineRule="auto"/>
      </w:pPr>
      <w:r>
        <w:separator/>
      </w:r>
    </w:p>
  </w:footnote>
  <w:footnote w:type="continuationSeparator" w:id="0">
    <w:p w:rsidR="008E10F7" w:rsidRDefault="008E10F7">
      <w:pPr>
        <w:spacing w:before="0" w:after="0" w:line="240" w:lineRule="auto"/>
      </w:pPr>
      <w:r>
        <w:continuationSeparator/>
      </w:r>
    </w:p>
  </w:footnote>
  <w:footnote w:type="continuationNotice" w:id="1">
    <w:p w:rsidR="008E10F7" w:rsidRDefault="008E10F7">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fldChar w:fldCharType="begin"/>
      </w:r>
      <w:r w:rsidRPr="008F6728">
        <w:rPr>
          <w:lang w:val="en-US"/>
        </w:rPr>
        <w:instrText xml:space="preserve"> HYPERLINK "http://helpdesk.doit.wisc.edu/helpdesk/page.php?id=5325" </w:instrText>
      </w:r>
      <w:r>
        <w:fldChar w:fldCharType="separate"/>
      </w:r>
      <w:r w:rsidRPr="007C34C3">
        <w:rPr>
          <w:rStyle w:val="Hipervnculo"/>
          <w:sz w:val="20"/>
          <w:szCs w:val="20"/>
          <w:lang w:val="en-US"/>
        </w:rPr>
        <w:t>http://helpdesk.doit.wisc.edu/helpdesk/page.php?id=5325</w:t>
      </w:r>
      <w:r>
        <w:rPr>
          <w:rStyle w:val="Hipervnculo"/>
          <w:sz w:val="20"/>
          <w:szCs w:val="20"/>
          <w:lang w:val="en-US"/>
        </w:rPr>
        <w:fldChar w:fldCharType="end"/>
      </w:r>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hyperlink r:id="rId4"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5"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6"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7"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8"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9"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0"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59E" w:rsidRDefault="0020159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59E" w:rsidRDefault="0020159E"/>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59E" w:rsidRDefault="0020159E">
    <w:pPr>
      <w:pStyle w:val="Encabezado"/>
    </w:pPr>
  </w:p>
  <w:tbl>
    <w:tblPr>
      <w:tblW w:w="0" w:type="auto"/>
      <w:tblLayout w:type="fixed"/>
      <w:tblLook w:val="0000" w:firstRow="0" w:lastRow="0" w:firstColumn="0" w:lastColumn="0" w:noHBand="0" w:noVBand="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val="es-ES" w:eastAsia="es-ES"/>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val="es-ES" w:eastAsia="es-ES"/>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59E" w:rsidRDefault="0020159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monografias.com/trabajos29/protocolo-acceso/protocolo-acceso.shtml" TargetMode="External"/><Relationship Id="rId117" Type="http://schemas.openxmlformats.org/officeDocument/2006/relationships/image" Target="media/image62.png"/><Relationship Id="rId21" Type="http://schemas.openxmlformats.org/officeDocument/2006/relationships/image" Target="media/image4.png"/><Relationship Id="rId42" Type="http://schemas.openxmlformats.org/officeDocument/2006/relationships/hyperlink" Target="http://es.wikipedia.org/wiki/Archivo:FFmpeg.svg" TargetMode="External"/><Relationship Id="rId47" Type="http://schemas.openxmlformats.org/officeDocument/2006/relationships/hyperlink" Target="http://www.programania.net/otros/zend-framework-una-vision-general/" TargetMode="External"/><Relationship Id="rId63" Type="http://schemas.openxmlformats.org/officeDocument/2006/relationships/image" Target="media/image26.png"/><Relationship Id="rId68" Type="http://schemas.openxmlformats.org/officeDocument/2006/relationships/image" Target="media/image30.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57.png"/><Relationship Id="rId133" Type="http://schemas.openxmlformats.org/officeDocument/2006/relationships/image" Target="media/image76.png"/><Relationship Id="rId138" Type="http://schemas.openxmlformats.org/officeDocument/2006/relationships/header" Target="header2.xml"/><Relationship Id="rId16" Type="http://schemas.openxmlformats.org/officeDocument/2006/relationships/hyperlink" Target="mailto:rodrigo.riquelme@latercera.com" TargetMode="External"/><Relationship Id="rId107" Type="http://schemas.openxmlformats.org/officeDocument/2006/relationships/hyperlink" Target="http://code.google.com/intl/es/webtoolkit/" TargetMode="External"/><Relationship Id="rId11" Type="http://schemas.openxmlformats.org/officeDocument/2006/relationships/endnotes" Target="endnotes.xml"/><Relationship Id="rId32" Type="http://schemas.openxmlformats.org/officeDocument/2006/relationships/image" Target="media/image10.jpeg"/><Relationship Id="rId37" Type="http://schemas.openxmlformats.org/officeDocument/2006/relationships/image" Target="media/image14.jpeg"/><Relationship Id="rId53" Type="http://schemas.openxmlformats.org/officeDocument/2006/relationships/hyperlink" Target="http://es.wikipedia.org/wiki/Filial" TargetMode="External"/><Relationship Id="rId58" Type="http://schemas.openxmlformats.org/officeDocument/2006/relationships/hyperlink" Target="http://es.wikipedia.org/wiki/Interfaz_de_programaci%C3%B3n_de_aplicaciones" TargetMode="External"/><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hyperlink" Target="http://www.ffmpeg.org/" TargetMode="External"/><Relationship Id="rId123" Type="http://schemas.openxmlformats.org/officeDocument/2006/relationships/image" Target="media/image67.png"/><Relationship Id="rId128" Type="http://schemas.openxmlformats.org/officeDocument/2006/relationships/image" Target="media/image71.png"/><Relationship Id="rId144"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51.png"/><Relationship Id="rId95" Type="http://schemas.openxmlformats.org/officeDocument/2006/relationships/hyperlink" Target="http://umacms.no-ip.org" TargetMode="External"/><Relationship Id="rId22" Type="http://schemas.openxmlformats.org/officeDocument/2006/relationships/hyperlink" Target="http://multimediacommunication.blogspot.com/2007/02/multimedia-communication-for-universal.html" TargetMode="External"/><Relationship Id="rId27" Type="http://schemas.openxmlformats.org/officeDocument/2006/relationships/image" Target="media/image7.png"/><Relationship Id="rId43" Type="http://schemas.openxmlformats.org/officeDocument/2006/relationships/comments" Target="comments.xml"/><Relationship Id="rId48" Type="http://schemas.openxmlformats.org/officeDocument/2006/relationships/image" Target="media/image20.png"/><Relationship Id="rId64" Type="http://schemas.openxmlformats.org/officeDocument/2006/relationships/image" Target="media/image27.png"/><Relationship Id="rId69" Type="http://schemas.openxmlformats.org/officeDocument/2006/relationships/image" Target="media/image31.png"/><Relationship Id="rId113" Type="http://schemas.openxmlformats.org/officeDocument/2006/relationships/image" Target="media/image58.png"/><Relationship Id="rId118" Type="http://schemas.openxmlformats.org/officeDocument/2006/relationships/image" Target="media/image63.png"/><Relationship Id="rId134" Type="http://schemas.openxmlformats.org/officeDocument/2006/relationships/image" Target="media/image77.png"/><Relationship Id="rId139" Type="http://schemas.openxmlformats.org/officeDocument/2006/relationships/header" Target="header3.xml"/><Relationship Id="rId80" Type="http://schemas.openxmlformats.org/officeDocument/2006/relationships/image" Target="media/image42.png"/><Relationship Id="rId85" Type="http://schemas.openxmlformats.org/officeDocument/2006/relationships/image" Target="media/image46.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mailto:mcanalesaraneda@yahoo.es" TargetMode="External"/><Relationship Id="rId25" Type="http://schemas.openxmlformats.org/officeDocument/2006/relationships/image" Target="media/image6.png"/><Relationship Id="rId33" Type="http://schemas.openxmlformats.org/officeDocument/2006/relationships/image" Target="media/image11.jpeg"/><Relationship Id="rId38" Type="http://schemas.openxmlformats.org/officeDocument/2006/relationships/image" Target="media/image15.jpeg"/><Relationship Id="rId46" Type="http://schemas.openxmlformats.org/officeDocument/2006/relationships/image" Target="media/image19.png"/><Relationship Id="rId59" Type="http://schemas.openxmlformats.org/officeDocument/2006/relationships/hyperlink" Target="http://es.wikipedia.org/wiki/HTML" TargetMode="External"/><Relationship Id="rId67" Type="http://schemas.openxmlformats.org/officeDocument/2006/relationships/hyperlink" Target="http://www.fayerwayer.com/2010/05/google-tv-ya-esta-al-aire/" TargetMode="External"/><Relationship Id="rId103" Type="http://schemas.openxmlformats.org/officeDocument/2006/relationships/hyperlink" Target="http://www.ffmpeg.org/" TargetMode="External"/><Relationship Id="rId108" Type="http://schemas.openxmlformats.org/officeDocument/2006/relationships/hyperlink" Target="http://es.wikipedia.org/wiki/IPTV" TargetMode="External"/><Relationship Id="rId116" Type="http://schemas.openxmlformats.org/officeDocument/2006/relationships/image" Target="media/image61.png"/><Relationship Id="rId124" Type="http://schemas.openxmlformats.org/officeDocument/2006/relationships/image" Target="media/image68.png"/><Relationship Id="rId129" Type="http://schemas.openxmlformats.org/officeDocument/2006/relationships/image" Target="media/image72.png"/><Relationship Id="rId137" Type="http://schemas.openxmlformats.org/officeDocument/2006/relationships/image" Target="media/image80.png"/><Relationship Id="rId20" Type="http://schemas.openxmlformats.org/officeDocument/2006/relationships/hyperlink" Target="http://onjava.com/onjava/2004/06/02/cg-vel-2.html" TargetMode="External"/><Relationship Id="rId41" Type="http://schemas.openxmlformats.org/officeDocument/2006/relationships/image" Target="media/image17.png"/><Relationship Id="rId54" Type="http://schemas.openxmlformats.org/officeDocument/2006/relationships/hyperlink" Target="http://es.wikipedia.org/wiki/Adobe_Flash" TargetMode="External"/><Relationship Id="rId62" Type="http://schemas.openxmlformats.org/officeDocument/2006/relationships/image" Target="media/image25.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hyperlink" Target="http://umacms.no-ip.org/docs/phpdoc" TargetMode="External"/><Relationship Id="rId111" Type="http://schemas.openxmlformats.org/officeDocument/2006/relationships/image" Target="media/image56.png"/><Relationship Id="rId132" Type="http://schemas.openxmlformats.org/officeDocument/2006/relationships/image" Target="media/image75.png"/><Relationship Id="rId140" Type="http://schemas.openxmlformats.org/officeDocument/2006/relationships/footer" Target="footer2.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gelio.elias@sonda.com" TargetMode="External"/><Relationship Id="rId23" Type="http://schemas.openxmlformats.org/officeDocument/2006/relationships/image" Target="media/image5.png"/><Relationship Id="rId28" Type="http://schemas.openxmlformats.org/officeDocument/2006/relationships/hyperlink" Target="http://www.titansol.com/?sec=bloque4&amp;lang=es" TargetMode="External"/><Relationship Id="rId36" Type="http://schemas.openxmlformats.org/officeDocument/2006/relationships/hyperlink" Target="http://www.real.com/" TargetMode="External"/><Relationship Id="rId49" Type="http://schemas.openxmlformats.org/officeDocument/2006/relationships/hyperlink" Target="http://java.ociweb.com/mark/programming/GWT.html" TargetMode="External"/><Relationship Id="rId57" Type="http://schemas.openxmlformats.org/officeDocument/2006/relationships/hyperlink" Target="http://es.wikipedia.org/wiki/Blogs" TargetMode="External"/><Relationship Id="rId106" Type="http://schemas.openxmlformats.org/officeDocument/2006/relationships/hyperlink" Target="http://www.dosideas.com/wiki/Agil" TargetMode="External"/><Relationship Id="rId114" Type="http://schemas.openxmlformats.org/officeDocument/2006/relationships/image" Target="media/image59.png"/><Relationship Id="rId119" Type="http://schemas.openxmlformats.org/officeDocument/2006/relationships/image" Target="media/image64.png"/><Relationship Id="rId127" Type="http://schemas.openxmlformats.org/officeDocument/2006/relationships/image" Target="media/image70.png"/><Relationship Id="rId10" Type="http://schemas.openxmlformats.org/officeDocument/2006/relationships/footnotes" Target="footnotes.xml"/><Relationship Id="rId31" Type="http://schemas.openxmlformats.org/officeDocument/2006/relationships/image" Target="media/image9.jpeg"/><Relationship Id="rId44" Type="http://schemas.openxmlformats.org/officeDocument/2006/relationships/image" Target="media/image18.png"/><Relationship Id="rId52" Type="http://schemas.openxmlformats.org/officeDocument/2006/relationships/hyperlink" Target="http://es.wikipedia.org/wiki/PayPal" TargetMode="External"/><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hyperlink" Target="http://www.w3.org/1999/xhtml" TargetMode="External"/><Relationship Id="rId86" Type="http://schemas.openxmlformats.org/officeDocument/2006/relationships/image" Target="media/image47.png"/><Relationship Id="rId94" Type="http://schemas.openxmlformats.org/officeDocument/2006/relationships/hyperlink" Target="http://umacms.no-ip.org" TargetMode="External"/><Relationship Id="rId99" Type="http://schemas.openxmlformats.org/officeDocument/2006/relationships/hyperlink" Target="http://umacms.no-ip.org/scripts" TargetMode="External"/><Relationship Id="rId101" Type="http://schemas.openxmlformats.org/officeDocument/2006/relationships/image" Target="media/image55.png"/><Relationship Id="rId122" Type="http://schemas.openxmlformats.org/officeDocument/2006/relationships/image" Target="media/image66.png"/><Relationship Id="rId130" Type="http://schemas.openxmlformats.org/officeDocument/2006/relationships/image" Target="media/image73.png"/><Relationship Id="rId135" Type="http://schemas.openxmlformats.org/officeDocument/2006/relationships/image" Target="media/image78.png"/><Relationship Id="rId143"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2.png"/><Relationship Id="rId39" Type="http://schemas.openxmlformats.org/officeDocument/2006/relationships/image" Target="media/image16.png"/><Relationship Id="rId109" Type="http://schemas.openxmlformats.org/officeDocument/2006/relationships/hyperlink" Target="http://www.google.com/tv/" TargetMode="External"/><Relationship Id="rId34" Type="http://schemas.openxmlformats.org/officeDocument/2006/relationships/image" Target="media/image12.jpeg"/><Relationship Id="rId50" Type="http://schemas.openxmlformats.org/officeDocument/2006/relationships/image" Target="media/image21.png"/><Relationship Id="rId55" Type="http://schemas.openxmlformats.org/officeDocument/2006/relationships/hyperlink" Target="http://es.wikipedia.org/wiki/Programa_de_televisi%C3%B3n" TargetMode="External"/><Relationship Id="rId76" Type="http://schemas.openxmlformats.org/officeDocument/2006/relationships/image" Target="media/image38.png"/><Relationship Id="rId97" Type="http://schemas.openxmlformats.org/officeDocument/2006/relationships/hyperlink" Target="http://umacms.no-ip.org/admin/xml" TargetMode="External"/><Relationship Id="rId104" Type="http://schemas.openxmlformats.org/officeDocument/2006/relationships/hyperlink" Target="http://es.wikipedia.org/wiki/Acceso_Multimedia_Universal" TargetMode="External"/><Relationship Id="rId120" Type="http://schemas.openxmlformats.org/officeDocument/2006/relationships/hyperlink" Target="http://code.google.com/p/uma-cms/source/checkout" TargetMode="External"/><Relationship Id="rId125" Type="http://schemas.openxmlformats.org/officeDocument/2006/relationships/hyperlink" Target="https://uma-cms.googlecode.com/svn/" TargetMode="External"/><Relationship Id="rId141" Type="http://schemas.openxmlformats.org/officeDocument/2006/relationships/footer" Target="footer3.xml"/><Relationship Id="rId7" Type="http://schemas.microsoft.com/office/2007/relationships/stylesWithEffects" Target="stylesWithEffects.xml"/><Relationship Id="rId71" Type="http://schemas.openxmlformats.org/officeDocument/2006/relationships/image" Target="media/image33.png"/><Relationship Id="rId92" Type="http://schemas.openxmlformats.org/officeDocument/2006/relationships/image" Target="media/image53.jpe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www.w3.org/TR/soap12-af/%23W3C.WD-soap-part2" TargetMode="External"/><Relationship Id="rId40" Type="http://schemas.openxmlformats.org/officeDocument/2006/relationships/hyperlink" Target="http://www.longtailvideo.com" TargetMode="External"/><Relationship Id="rId45" Type="http://schemas.openxmlformats.org/officeDocument/2006/relationships/hyperlink" Target="http://edna.dml.ce.sharif.edu/dmlsite/content/iptv" TargetMode="External"/><Relationship Id="rId66" Type="http://schemas.openxmlformats.org/officeDocument/2006/relationships/image" Target="media/image29.jpeg"/><Relationship Id="rId87" Type="http://schemas.openxmlformats.org/officeDocument/2006/relationships/image" Target="media/image48.png"/><Relationship Id="rId110" Type="http://schemas.openxmlformats.org/officeDocument/2006/relationships/hyperlink" Target="http://diveintohtml5.org/video.html" TargetMode="External"/><Relationship Id="rId115" Type="http://schemas.openxmlformats.org/officeDocument/2006/relationships/image" Target="media/image60.png"/><Relationship Id="rId131" Type="http://schemas.openxmlformats.org/officeDocument/2006/relationships/image" Target="media/image74.png"/><Relationship Id="rId136" Type="http://schemas.openxmlformats.org/officeDocument/2006/relationships/image" Target="media/image79.png"/><Relationship Id="rId61" Type="http://schemas.openxmlformats.org/officeDocument/2006/relationships/image" Target="media/image24.png"/><Relationship Id="rId82" Type="http://schemas.openxmlformats.org/officeDocument/2006/relationships/image" Target="media/image43.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hyperlink" Target="http://www.rediris.es/difusion/publicaciones/boletin/58-59/ponencia10.html" TargetMode="External"/><Relationship Id="rId35" Type="http://schemas.openxmlformats.org/officeDocument/2006/relationships/image" Target="media/image13.jpeg"/><Relationship Id="rId56" Type="http://schemas.openxmlformats.org/officeDocument/2006/relationships/hyperlink" Target="http://es.wikipedia.org/wiki/V%C3%ADdeo_musical" TargetMode="External"/><Relationship Id="rId77" Type="http://schemas.openxmlformats.org/officeDocument/2006/relationships/image" Target="media/image39.png"/><Relationship Id="rId100" Type="http://schemas.openxmlformats.org/officeDocument/2006/relationships/hyperlink" Target="http://code.google.com/p/uma-cms/" TargetMode="External"/><Relationship Id="rId105" Type="http://schemas.openxmlformats.org/officeDocument/2006/relationships/hyperlink" Target="http://es.wikipedia.org/wiki/Acceso_Multimedia_Universal" TargetMode="External"/><Relationship Id="rId126" Type="http://schemas.openxmlformats.org/officeDocument/2006/relationships/image" Target="media/image69.png"/><Relationship Id="rId8" Type="http://schemas.openxmlformats.org/officeDocument/2006/relationships/settings" Target="settings.xml"/><Relationship Id="rId51" Type="http://schemas.openxmlformats.org/officeDocument/2006/relationships/image" Target="media/image22.png"/><Relationship Id="rId72" Type="http://schemas.openxmlformats.org/officeDocument/2006/relationships/image" Target="media/image34.png"/><Relationship Id="rId93" Type="http://schemas.openxmlformats.org/officeDocument/2006/relationships/image" Target="media/image54.png"/><Relationship Id="rId98" Type="http://schemas.openxmlformats.org/officeDocument/2006/relationships/hyperlink" Target="http://umacms.no-ip.org/docs/components" TargetMode="External"/><Relationship Id="rId121" Type="http://schemas.openxmlformats.org/officeDocument/2006/relationships/image" Target="media/image65.png"/><Relationship Id="rId142" Type="http://schemas.openxmlformats.org/officeDocument/2006/relationships/header" Target="header4.xml"/></Relationships>
</file>

<file path=word/_rels/footnotes.xml.rels><?xml version="1.0" encoding="UTF-8" standalone="yes"?>
<Relationships xmlns="http://schemas.openxmlformats.org/package/2006/relationships"><Relationship Id="rId8" Type="http://schemas.openxmlformats.org/officeDocument/2006/relationships/hyperlink" Target="http://www.dosideas.com/wiki/Scrum"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iie.fing.edu.uy/~nacho/blandos/seminario/XProg1.html"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www.dosideas.com/wiki/Extreme_Programming" TargetMode="External"/><Relationship Id="rId5" Type="http://schemas.openxmlformats.org/officeDocument/2006/relationships/hyperlink" Target="http://dev.w3.org/html5/spec/" TargetMode="External"/><Relationship Id="rId10" Type="http://schemas.openxmlformats.org/officeDocument/2006/relationships/hyperlink" Target="http://es.wikipedia.org/wiki/Google_Video"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gnu.org/licenses/gpl-2.0.html"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1FA6F275-81EB-43F9-953E-F056BD7CDECF}">
  <ds:schemaRefs>
    <ds:schemaRef ds:uri="http://schemas.openxmlformats.org/officeDocument/2006/bibliography"/>
  </ds:schemaRefs>
</ds:datastoreItem>
</file>

<file path=customXml/itemProps2.xml><?xml version="1.0" encoding="utf-8"?>
<ds:datastoreItem xmlns:ds="http://schemas.openxmlformats.org/officeDocument/2006/customXml" ds:itemID="{431B98CB-0320-4BC2-B3DC-430357C169BF}">
  <ds:schemaRefs>
    <ds:schemaRef ds:uri="http://schemas.openxmlformats.org/officeDocument/2006/bibliography"/>
  </ds:schemaRefs>
</ds:datastoreItem>
</file>

<file path=customXml/itemProps3.xml><?xml version="1.0" encoding="utf-8"?>
<ds:datastoreItem xmlns:ds="http://schemas.openxmlformats.org/officeDocument/2006/customXml" ds:itemID="{231384E8-D1CE-489C-8CCE-0FC177FF0D9F}">
  <ds:schemaRefs>
    <ds:schemaRef ds:uri="http://schemas.openxmlformats.org/officeDocument/2006/bibliography"/>
  </ds:schemaRefs>
</ds:datastoreItem>
</file>

<file path=customXml/itemProps4.xml><?xml version="1.0" encoding="utf-8"?>
<ds:datastoreItem xmlns:ds="http://schemas.openxmlformats.org/officeDocument/2006/customXml" ds:itemID="{C556FA9A-39B6-4B12-862F-2072C24B8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195</Pages>
  <Words>20830</Words>
  <Characters>114569</Characters>
  <Application>Microsoft Office Word</Application>
  <DocSecurity>0</DocSecurity>
  <Lines>954</Lines>
  <Paragraphs>270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135129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Dahianna Vega Leiva</cp:lastModifiedBy>
  <cp:revision>2</cp:revision>
  <cp:lastPrinted>2010-12-29T06:08:00Z</cp:lastPrinted>
  <dcterms:created xsi:type="dcterms:W3CDTF">2010-12-29T16:57:00Z</dcterms:created>
  <dcterms:modified xsi:type="dcterms:W3CDTF">2010-12-29T16:57:00Z</dcterms:modified>
</cp:coreProperties>
</file>