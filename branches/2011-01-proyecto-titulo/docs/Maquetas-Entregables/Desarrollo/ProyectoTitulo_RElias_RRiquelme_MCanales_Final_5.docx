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1"/>
          <w:footerReference w:type="default" r:id="rId2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3C2820">
            <w:pPr>
              <w:pStyle w:val="Sinespaciado"/>
              <w:snapToGrid w:val="0"/>
              <w:jc w:val="both"/>
            </w:pPr>
            <w:hyperlink r:id="rId23" w:history="1">
              <w:r w:rsidR="00CC20D5">
                <w:rPr>
                  <w:rStyle w:val="Hipervnculo"/>
                </w:rPr>
                <w:t>Rogelio.elias@sonda.com</w:t>
              </w:r>
            </w:hyperlink>
          </w:p>
          <w:p w:rsidR="00CC20D5" w:rsidRDefault="003C2820">
            <w:pPr>
              <w:pStyle w:val="Sinespaciado"/>
              <w:snapToGrid w:val="0"/>
              <w:jc w:val="both"/>
            </w:pPr>
            <w:hyperlink r:id="rId24" w:history="1">
              <w:r w:rsidR="00CC20D5">
                <w:rPr>
                  <w:rStyle w:val="Hipervnculo"/>
                </w:rPr>
                <w:t>rodrigo.riquelme@latercera.com</w:t>
              </w:r>
            </w:hyperlink>
          </w:p>
          <w:p w:rsidR="00CC20D5" w:rsidRDefault="003C2820">
            <w:pPr>
              <w:pStyle w:val="Sinespaciado"/>
              <w:snapToGrid w:val="0"/>
              <w:jc w:val="both"/>
              <w:rPr>
                <w:b/>
              </w:rPr>
            </w:pPr>
            <w:hyperlink r:id="rId2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FF0994" w:rsidRDefault="00B0728E">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498305" w:history="1">
        <w:r w:rsidR="00FF0994" w:rsidRPr="007B1B3E">
          <w:rPr>
            <w:rStyle w:val="Hipervnculo"/>
          </w:rPr>
          <w:t>Capítulo 1. Introducción</w:t>
        </w:r>
        <w:r w:rsidR="00FF0994">
          <w:rPr>
            <w:webHidden/>
          </w:rPr>
          <w:tab/>
        </w:r>
        <w:r w:rsidR="00FF0994">
          <w:rPr>
            <w:webHidden/>
          </w:rPr>
          <w:fldChar w:fldCharType="begin"/>
        </w:r>
        <w:r w:rsidR="00FF0994">
          <w:rPr>
            <w:webHidden/>
          </w:rPr>
          <w:instrText xml:space="preserve"> PAGEREF _Toc281498305 \h </w:instrText>
        </w:r>
        <w:r w:rsidR="00FF0994">
          <w:rPr>
            <w:webHidden/>
          </w:rPr>
        </w:r>
        <w:r w:rsidR="00FF0994">
          <w:rPr>
            <w:webHidden/>
          </w:rPr>
          <w:fldChar w:fldCharType="separate"/>
        </w:r>
        <w:r w:rsidR="00DC6879">
          <w:rPr>
            <w:webHidden/>
          </w:rPr>
          <w:t>13</w:t>
        </w:r>
        <w:r w:rsidR="00FF0994">
          <w:rPr>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06" w:history="1">
        <w:r w:rsidRPr="007B1B3E">
          <w:rPr>
            <w:rStyle w:val="Hipervnculo"/>
            <w:noProof/>
          </w:rPr>
          <w:t>Resumen</w:t>
        </w:r>
        <w:r>
          <w:rPr>
            <w:noProof/>
            <w:webHidden/>
          </w:rPr>
          <w:tab/>
        </w:r>
        <w:r>
          <w:rPr>
            <w:noProof/>
            <w:webHidden/>
          </w:rPr>
          <w:fldChar w:fldCharType="begin"/>
        </w:r>
        <w:r>
          <w:rPr>
            <w:noProof/>
            <w:webHidden/>
          </w:rPr>
          <w:instrText xml:space="preserve"> PAGEREF _Toc281498306 \h </w:instrText>
        </w:r>
        <w:r>
          <w:rPr>
            <w:noProof/>
            <w:webHidden/>
          </w:rPr>
        </w:r>
        <w:r>
          <w:rPr>
            <w:noProof/>
            <w:webHidden/>
          </w:rPr>
          <w:fldChar w:fldCharType="separate"/>
        </w:r>
        <w:r w:rsidR="00DC6879">
          <w:rPr>
            <w:noProof/>
            <w:webHidden/>
          </w:rPr>
          <w:t>13</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07" w:history="1">
        <w:r w:rsidRPr="007B1B3E">
          <w:rPr>
            <w:rStyle w:val="Hipervnculo"/>
            <w:noProof/>
          </w:rPr>
          <w:t>1.1. Formulación General del Proyecto</w:t>
        </w:r>
        <w:r>
          <w:rPr>
            <w:noProof/>
            <w:webHidden/>
          </w:rPr>
          <w:tab/>
        </w:r>
        <w:r>
          <w:rPr>
            <w:noProof/>
            <w:webHidden/>
          </w:rPr>
          <w:fldChar w:fldCharType="begin"/>
        </w:r>
        <w:r>
          <w:rPr>
            <w:noProof/>
            <w:webHidden/>
          </w:rPr>
          <w:instrText xml:space="preserve"> PAGEREF _Toc281498307 \h </w:instrText>
        </w:r>
        <w:r>
          <w:rPr>
            <w:noProof/>
            <w:webHidden/>
          </w:rPr>
        </w:r>
        <w:r>
          <w:rPr>
            <w:noProof/>
            <w:webHidden/>
          </w:rPr>
          <w:fldChar w:fldCharType="separate"/>
        </w:r>
        <w:r w:rsidR="00DC6879">
          <w:rPr>
            <w:noProof/>
            <w:webHidden/>
          </w:rPr>
          <w:t>16</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08" w:history="1">
        <w:r w:rsidRPr="007B1B3E">
          <w:rPr>
            <w:rStyle w:val="Hipervnculo"/>
            <w:noProof/>
            <w:kern w:val="1"/>
          </w:rPr>
          <w:t>1.2. Objetivos</w:t>
        </w:r>
        <w:r>
          <w:rPr>
            <w:noProof/>
            <w:webHidden/>
          </w:rPr>
          <w:tab/>
        </w:r>
        <w:r>
          <w:rPr>
            <w:noProof/>
            <w:webHidden/>
          </w:rPr>
          <w:fldChar w:fldCharType="begin"/>
        </w:r>
        <w:r>
          <w:rPr>
            <w:noProof/>
            <w:webHidden/>
          </w:rPr>
          <w:instrText xml:space="preserve"> PAGEREF _Toc281498308 \h </w:instrText>
        </w:r>
        <w:r>
          <w:rPr>
            <w:noProof/>
            <w:webHidden/>
          </w:rPr>
        </w:r>
        <w:r>
          <w:rPr>
            <w:noProof/>
            <w:webHidden/>
          </w:rPr>
          <w:fldChar w:fldCharType="separate"/>
        </w:r>
        <w:r w:rsidR="00DC6879">
          <w:rPr>
            <w:noProof/>
            <w:webHidden/>
          </w:rPr>
          <w:t>19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09" w:history="1">
        <w:r w:rsidRPr="007B1B3E">
          <w:rPr>
            <w:rStyle w:val="Hipervnculo"/>
            <w:noProof/>
            <w:kern w:val="1"/>
          </w:rPr>
          <w:t>1.2.1. Objetivo General</w:t>
        </w:r>
        <w:r>
          <w:rPr>
            <w:noProof/>
            <w:webHidden/>
          </w:rPr>
          <w:tab/>
        </w:r>
        <w:r>
          <w:rPr>
            <w:noProof/>
            <w:webHidden/>
          </w:rPr>
          <w:fldChar w:fldCharType="begin"/>
        </w:r>
        <w:r>
          <w:rPr>
            <w:noProof/>
            <w:webHidden/>
          </w:rPr>
          <w:instrText xml:space="preserve"> PAGEREF _Toc281498309 \h </w:instrText>
        </w:r>
        <w:r>
          <w:rPr>
            <w:noProof/>
            <w:webHidden/>
          </w:rPr>
        </w:r>
        <w:r>
          <w:rPr>
            <w:noProof/>
            <w:webHidden/>
          </w:rPr>
          <w:fldChar w:fldCharType="separate"/>
        </w:r>
        <w:r w:rsidR="00DC6879">
          <w:rPr>
            <w:noProof/>
            <w:webHidden/>
          </w:rPr>
          <w:t>19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10" w:history="1">
        <w:r w:rsidRPr="007B1B3E">
          <w:rPr>
            <w:rStyle w:val="Hipervnculo"/>
            <w:noProof/>
          </w:rPr>
          <w:t>1.2.2. Objetivos Específicos</w:t>
        </w:r>
        <w:r>
          <w:rPr>
            <w:noProof/>
            <w:webHidden/>
          </w:rPr>
          <w:tab/>
        </w:r>
        <w:r>
          <w:rPr>
            <w:noProof/>
            <w:webHidden/>
          </w:rPr>
          <w:fldChar w:fldCharType="begin"/>
        </w:r>
        <w:r>
          <w:rPr>
            <w:noProof/>
            <w:webHidden/>
          </w:rPr>
          <w:instrText xml:space="preserve"> PAGEREF _Toc281498310 \h </w:instrText>
        </w:r>
        <w:r>
          <w:rPr>
            <w:noProof/>
            <w:webHidden/>
          </w:rPr>
        </w:r>
        <w:r>
          <w:rPr>
            <w:noProof/>
            <w:webHidden/>
          </w:rPr>
          <w:fldChar w:fldCharType="separate"/>
        </w:r>
        <w:r w:rsidR="00DC6879">
          <w:rPr>
            <w:noProof/>
            <w:webHidden/>
          </w:rPr>
          <w:t>19</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11" w:history="1">
        <w:r w:rsidRPr="007B1B3E">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_Toc281498311 \h </w:instrText>
        </w:r>
        <w:r>
          <w:rPr>
            <w:noProof/>
            <w:webHidden/>
          </w:rPr>
        </w:r>
        <w:r>
          <w:rPr>
            <w:noProof/>
            <w:webHidden/>
          </w:rPr>
          <w:fldChar w:fldCharType="separate"/>
        </w:r>
        <w:r w:rsidR="00DC6879">
          <w:rPr>
            <w:noProof/>
            <w:webHidden/>
          </w:rPr>
          <w:t>20</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12" w:history="1">
        <w:r w:rsidRPr="007B1B3E">
          <w:rPr>
            <w:rStyle w:val="Hipervnculo"/>
            <w:noProof/>
          </w:rPr>
          <w:t>1.4. Planificación Inicial</w:t>
        </w:r>
        <w:r>
          <w:rPr>
            <w:noProof/>
            <w:webHidden/>
          </w:rPr>
          <w:tab/>
        </w:r>
        <w:r>
          <w:rPr>
            <w:noProof/>
            <w:webHidden/>
          </w:rPr>
          <w:fldChar w:fldCharType="begin"/>
        </w:r>
        <w:r>
          <w:rPr>
            <w:noProof/>
            <w:webHidden/>
          </w:rPr>
          <w:instrText xml:space="preserve"> PAGEREF _Toc281498312 \h </w:instrText>
        </w:r>
        <w:r>
          <w:rPr>
            <w:noProof/>
            <w:webHidden/>
          </w:rPr>
        </w:r>
        <w:r>
          <w:rPr>
            <w:noProof/>
            <w:webHidden/>
          </w:rPr>
          <w:fldChar w:fldCharType="separate"/>
        </w:r>
        <w:r w:rsidR="00DC6879">
          <w:rPr>
            <w:noProof/>
            <w:webHidden/>
          </w:rPr>
          <w:t>21</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313" w:history="1">
        <w:r w:rsidRPr="007B1B3E">
          <w:rPr>
            <w:rStyle w:val="Hipervnculo"/>
          </w:rPr>
          <w:t>Capítulo 2. Marco Teórico</w:t>
        </w:r>
        <w:r>
          <w:rPr>
            <w:webHidden/>
          </w:rPr>
          <w:tab/>
        </w:r>
        <w:r>
          <w:rPr>
            <w:webHidden/>
          </w:rPr>
          <w:fldChar w:fldCharType="begin"/>
        </w:r>
        <w:r>
          <w:rPr>
            <w:webHidden/>
          </w:rPr>
          <w:instrText xml:space="preserve"> PAGEREF _Toc281498313 \h </w:instrText>
        </w:r>
        <w:r>
          <w:rPr>
            <w:webHidden/>
          </w:rPr>
        </w:r>
        <w:r>
          <w:rPr>
            <w:webHidden/>
          </w:rPr>
          <w:fldChar w:fldCharType="separate"/>
        </w:r>
        <w:r w:rsidR="00DC6879">
          <w:rPr>
            <w:webHidden/>
          </w:rPr>
          <w:t>23</w:t>
        </w:r>
        <w:r>
          <w:rPr>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14" w:history="1">
        <w:r w:rsidRPr="007B1B3E">
          <w:rPr>
            <w:rStyle w:val="Hipervnculo"/>
            <w:noProof/>
          </w:rPr>
          <w:t>2.1. Acceso Multimedia Universal</w:t>
        </w:r>
        <w:r>
          <w:rPr>
            <w:noProof/>
            <w:webHidden/>
          </w:rPr>
          <w:tab/>
        </w:r>
        <w:r>
          <w:rPr>
            <w:noProof/>
            <w:webHidden/>
          </w:rPr>
          <w:fldChar w:fldCharType="begin"/>
        </w:r>
        <w:r>
          <w:rPr>
            <w:noProof/>
            <w:webHidden/>
          </w:rPr>
          <w:instrText xml:space="preserve"> PAGEREF _Toc281498314 \h </w:instrText>
        </w:r>
        <w:r>
          <w:rPr>
            <w:noProof/>
            <w:webHidden/>
          </w:rPr>
        </w:r>
        <w:r>
          <w:rPr>
            <w:noProof/>
            <w:webHidden/>
          </w:rPr>
          <w:fldChar w:fldCharType="separate"/>
        </w:r>
        <w:r w:rsidR="00DC6879">
          <w:rPr>
            <w:noProof/>
            <w:webHidden/>
          </w:rPr>
          <w:t>23</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15" w:history="1">
        <w:r w:rsidRPr="007B1B3E">
          <w:rPr>
            <w:rStyle w:val="Hipervnculo"/>
            <w:noProof/>
          </w:rPr>
          <w:t>2.2. Protocolo XML orientado a objetos</w:t>
        </w:r>
        <w:r>
          <w:rPr>
            <w:noProof/>
            <w:webHidden/>
          </w:rPr>
          <w:tab/>
        </w:r>
        <w:r>
          <w:rPr>
            <w:noProof/>
            <w:webHidden/>
          </w:rPr>
          <w:fldChar w:fldCharType="begin"/>
        </w:r>
        <w:r>
          <w:rPr>
            <w:noProof/>
            <w:webHidden/>
          </w:rPr>
          <w:instrText xml:space="preserve"> PAGEREF _Toc281498315 \h </w:instrText>
        </w:r>
        <w:r>
          <w:rPr>
            <w:noProof/>
            <w:webHidden/>
          </w:rPr>
        </w:r>
        <w:r>
          <w:rPr>
            <w:noProof/>
            <w:webHidden/>
          </w:rPr>
          <w:fldChar w:fldCharType="separate"/>
        </w:r>
        <w:r w:rsidR="00DC6879">
          <w:rPr>
            <w:noProof/>
            <w:webHidden/>
          </w:rPr>
          <w:t>27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16" w:history="1">
        <w:r w:rsidRPr="007B1B3E">
          <w:rPr>
            <w:rStyle w:val="Hipervnculo"/>
            <w:noProof/>
          </w:rPr>
          <w:t>2.2.1. SOAP</w:t>
        </w:r>
        <w:r>
          <w:rPr>
            <w:noProof/>
            <w:webHidden/>
          </w:rPr>
          <w:tab/>
        </w:r>
        <w:r>
          <w:rPr>
            <w:noProof/>
            <w:webHidden/>
          </w:rPr>
          <w:fldChar w:fldCharType="begin"/>
        </w:r>
        <w:r>
          <w:rPr>
            <w:noProof/>
            <w:webHidden/>
          </w:rPr>
          <w:instrText xml:space="preserve"> PAGEREF _Toc281498316 \h </w:instrText>
        </w:r>
        <w:r>
          <w:rPr>
            <w:noProof/>
            <w:webHidden/>
          </w:rPr>
        </w:r>
        <w:r>
          <w:rPr>
            <w:noProof/>
            <w:webHidden/>
          </w:rPr>
          <w:fldChar w:fldCharType="separate"/>
        </w:r>
        <w:r w:rsidR="00DC6879">
          <w:rPr>
            <w:noProof/>
            <w:webHidden/>
          </w:rPr>
          <w:t>27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17" w:history="1">
        <w:r w:rsidRPr="007B1B3E">
          <w:rPr>
            <w:rStyle w:val="Hipervnculo"/>
            <w:noProof/>
          </w:rPr>
          <w:t>2.2.2. REST</w:t>
        </w:r>
        <w:r>
          <w:rPr>
            <w:noProof/>
            <w:webHidden/>
          </w:rPr>
          <w:tab/>
        </w:r>
        <w:r>
          <w:rPr>
            <w:noProof/>
            <w:webHidden/>
          </w:rPr>
          <w:fldChar w:fldCharType="begin"/>
        </w:r>
        <w:r>
          <w:rPr>
            <w:noProof/>
            <w:webHidden/>
          </w:rPr>
          <w:instrText xml:space="preserve"> PAGEREF _Toc281498317 \h </w:instrText>
        </w:r>
        <w:r>
          <w:rPr>
            <w:noProof/>
            <w:webHidden/>
          </w:rPr>
        </w:r>
        <w:r>
          <w:rPr>
            <w:noProof/>
            <w:webHidden/>
          </w:rPr>
          <w:fldChar w:fldCharType="separate"/>
        </w:r>
        <w:r w:rsidR="00DC6879">
          <w:rPr>
            <w:noProof/>
            <w:webHidden/>
          </w:rPr>
          <w:t>29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18" w:history="1">
        <w:r w:rsidRPr="007B1B3E">
          <w:rPr>
            <w:rStyle w:val="Hipervnculo"/>
            <w:noProof/>
          </w:rPr>
          <w:t>2.2.3. RSS</w:t>
        </w:r>
        <w:r>
          <w:rPr>
            <w:noProof/>
            <w:webHidden/>
          </w:rPr>
          <w:tab/>
        </w:r>
        <w:r>
          <w:rPr>
            <w:noProof/>
            <w:webHidden/>
          </w:rPr>
          <w:fldChar w:fldCharType="begin"/>
        </w:r>
        <w:r>
          <w:rPr>
            <w:noProof/>
            <w:webHidden/>
          </w:rPr>
          <w:instrText xml:space="preserve"> PAGEREF _Toc281498318 \h </w:instrText>
        </w:r>
        <w:r>
          <w:rPr>
            <w:noProof/>
            <w:webHidden/>
          </w:rPr>
        </w:r>
        <w:r>
          <w:rPr>
            <w:noProof/>
            <w:webHidden/>
          </w:rPr>
          <w:fldChar w:fldCharType="separate"/>
        </w:r>
        <w:r w:rsidR="00DC6879">
          <w:rPr>
            <w:noProof/>
            <w:webHidden/>
          </w:rPr>
          <w:t>30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19" w:history="1">
        <w:r w:rsidRPr="007B1B3E">
          <w:rPr>
            <w:rStyle w:val="Hipervnculo"/>
            <w:noProof/>
          </w:rPr>
          <w:t>2.2.4. XML Orientado a MVC</w:t>
        </w:r>
        <w:r>
          <w:rPr>
            <w:noProof/>
            <w:webHidden/>
          </w:rPr>
          <w:tab/>
        </w:r>
        <w:r>
          <w:rPr>
            <w:noProof/>
            <w:webHidden/>
          </w:rPr>
          <w:fldChar w:fldCharType="begin"/>
        </w:r>
        <w:r>
          <w:rPr>
            <w:noProof/>
            <w:webHidden/>
          </w:rPr>
          <w:instrText xml:space="preserve"> PAGEREF _Toc281498319 \h </w:instrText>
        </w:r>
        <w:r>
          <w:rPr>
            <w:noProof/>
            <w:webHidden/>
          </w:rPr>
        </w:r>
        <w:r>
          <w:rPr>
            <w:noProof/>
            <w:webHidden/>
          </w:rPr>
          <w:fldChar w:fldCharType="separate"/>
        </w:r>
        <w:r w:rsidR="00DC6879">
          <w:rPr>
            <w:noProof/>
            <w:webHidden/>
          </w:rPr>
          <w:t>31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0" w:history="1">
        <w:r w:rsidRPr="007B1B3E">
          <w:rPr>
            <w:rStyle w:val="Hipervnculo"/>
            <w:noProof/>
          </w:rPr>
          <w:t>2.3.1. Servidor Web</w:t>
        </w:r>
        <w:r>
          <w:rPr>
            <w:noProof/>
            <w:webHidden/>
          </w:rPr>
          <w:tab/>
        </w:r>
        <w:r>
          <w:rPr>
            <w:noProof/>
            <w:webHidden/>
          </w:rPr>
          <w:fldChar w:fldCharType="begin"/>
        </w:r>
        <w:r>
          <w:rPr>
            <w:noProof/>
            <w:webHidden/>
          </w:rPr>
          <w:instrText xml:space="preserve"> PAGEREF _Toc281498320 \h </w:instrText>
        </w:r>
        <w:r>
          <w:rPr>
            <w:noProof/>
            <w:webHidden/>
          </w:rPr>
        </w:r>
        <w:r>
          <w:rPr>
            <w:noProof/>
            <w:webHidden/>
          </w:rPr>
          <w:fldChar w:fldCharType="separate"/>
        </w:r>
        <w:r w:rsidR="00DC6879">
          <w:rPr>
            <w:noProof/>
            <w:webHidden/>
          </w:rPr>
          <w:t>32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1" w:history="1">
        <w:r w:rsidRPr="007B1B3E">
          <w:rPr>
            <w:rStyle w:val="Hipervnculo"/>
            <w:noProof/>
            <w:lang w:val="es-ES"/>
          </w:rPr>
          <w:t>2.3.2. Stream</w:t>
        </w:r>
        <w:r>
          <w:rPr>
            <w:noProof/>
            <w:webHidden/>
          </w:rPr>
          <w:tab/>
        </w:r>
        <w:r>
          <w:rPr>
            <w:noProof/>
            <w:webHidden/>
          </w:rPr>
          <w:fldChar w:fldCharType="begin"/>
        </w:r>
        <w:r>
          <w:rPr>
            <w:noProof/>
            <w:webHidden/>
          </w:rPr>
          <w:instrText xml:space="preserve"> PAGEREF _Toc281498321 \h </w:instrText>
        </w:r>
        <w:r>
          <w:rPr>
            <w:noProof/>
            <w:webHidden/>
          </w:rPr>
        </w:r>
        <w:r>
          <w:rPr>
            <w:noProof/>
            <w:webHidden/>
          </w:rPr>
          <w:fldChar w:fldCharType="separate"/>
        </w:r>
        <w:r w:rsidR="00DC6879">
          <w:rPr>
            <w:noProof/>
            <w:webHidden/>
          </w:rPr>
          <w:t>33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2" w:history="1">
        <w:r w:rsidRPr="007B1B3E">
          <w:rPr>
            <w:rStyle w:val="Hipervnculo"/>
            <w:noProof/>
            <w:lang w:val="es-ES"/>
          </w:rPr>
          <w:t>2.3.2.1. HTTP Delivery</w:t>
        </w:r>
        <w:r>
          <w:rPr>
            <w:noProof/>
            <w:webHidden/>
          </w:rPr>
          <w:tab/>
        </w:r>
        <w:r>
          <w:rPr>
            <w:noProof/>
            <w:webHidden/>
          </w:rPr>
          <w:fldChar w:fldCharType="begin"/>
        </w:r>
        <w:r>
          <w:rPr>
            <w:noProof/>
            <w:webHidden/>
          </w:rPr>
          <w:instrText xml:space="preserve"> PAGEREF _Toc281498322 \h </w:instrText>
        </w:r>
        <w:r>
          <w:rPr>
            <w:noProof/>
            <w:webHidden/>
          </w:rPr>
        </w:r>
        <w:r>
          <w:rPr>
            <w:noProof/>
            <w:webHidden/>
          </w:rPr>
          <w:fldChar w:fldCharType="separate"/>
        </w:r>
        <w:r w:rsidR="00DC6879">
          <w:rPr>
            <w:noProof/>
            <w:webHidden/>
          </w:rPr>
          <w:t>33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3" w:history="1">
        <w:r w:rsidRPr="007B1B3E">
          <w:rPr>
            <w:rStyle w:val="Hipervnculo"/>
            <w:noProof/>
          </w:rPr>
          <w:t>2.3.2.2. Streaming</w:t>
        </w:r>
        <w:r>
          <w:rPr>
            <w:noProof/>
            <w:webHidden/>
          </w:rPr>
          <w:tab/>
        </w:r>
        <w:r>
          <w:rPr>
            <w:noProof/>
            <w:webHidden/>
          </w:rPr>
          <w:fldChar w:fldCharType="begin"/>
        </w:r>
        <w:r>
          <w:rPr>
            <w:noProof/>
            <w:webHidden/>
          </w:rPr>
          <w:instrText xml:space="preserve"> PAGEREF _Toc281498323 \h </w:instrText>
        </w:r>
        <w:r>
          <w:rPr>
            <w:noProof/>
            <w:webHidden/>
          </w:rPr>
        </w:r>
        <w:r>
          <w:rPr>
            <w:noProof/>
            <w:webHidden/>
          </w:rPr>
          <w:fldChar w:fldCharType="separate"/>
        </w:r>
        <w:r w:rsidR="00DC6879">
          <w:rPr>
            <w:noProof/>
            <w:webHidden/>
          </w:rPr>
          <w:t>34</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4" w:history="1">
        <w:r w:rsidRPr="007B1B3E">
          <w:rPr>
            <w:rStyle w:val="Hipervnculo"/>
            <w:noProof/>
            <w:lang w:val="es-ES"/>
          </w:rPr>
          <w:t>2.3.2.3. Media Streaming</w:t>
        </w:r>
        <w:r>
          <w:rPr>
            <w:noProof/>
            <w:webHidden/>
          </w:rPr>
          <w:tab/>
        </w:r>
        <w:r>
          <w:rPr>
            <w:noProof/>
            <w:webHidden/>
          </w:rPr>
          <w:fldChar w:fldCharType="begin"/>
        </w:r>
        <w:r>
          <w:rPr>
            <w:noProof/>
            <w:webHidden/>
          </w:rPr>
          <w:instrText xml:space="preserve"> PAGEREF _Toc281498324 \h </w:instrText>
        </w:r>
        <w:r>
          <w:rPr>
            <w:noProof/>
            <w:webHidden/>
          </w:rPr>
        </w:r>
        <w:r>
          <w:rPr>
            <w:noProof/>
            <w:webHidden/>
          </w:rPr>
          <w:fldChar w:fldCharType="separate"/>
        </w:r>
        <w:r w:rsidR="00DC6879">
          <w:rPr>
            <w:noProof/>
            <w:webHidden/>
          </w:rPr>
          <w:t>35</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25" w:history="1">
        <w:r w:rsidRPr="007B1B3E">
          <w:rPr>
            <w:rStyle w:val="Hipervnculo"/>
            <w:noProof/>
          </w:rPr>
          <w:t>2.4. Codecs de Video</w:t>
        </w:r>
        <w:r>
          <w:rPr>
            <w:noProof/>
            <w:webHidden/>
          </w:rPr>
          <w:tab/>
        </w:r>
        <w:r>
          <w:rPr>
            <w:noProof/>
            <w:webHidden/>
          </w:rPr>
          <w:fldChar w:fldCharType="begin"/>
        </w:r>
        <w:r>
          <w:rPr>
            <w:noProof/>
            <w:webHidden/>
          </w:rPr>
          <w:instrText xml:space="preserve"> PAGEREF _Toc281498325 \h </w:instrText>
        </w:r>
        <w:r>
          <w:rPr>
            <w:noProof/>
            <w:webHidden/>
          </w:rPr>
        </w:r>
        <w:r>
          <w:rPr>
            <w:noProof/>
            <w:webHidden/>
          </w:rPr>
          <w:fldChar w:fldCharType="separate"/>
        </w:r>
        <w:r w:rsidR="00DC6879">
          <w:rPr>
            <w:noProof/>
            <w:webHidden/>
          </w:rPr>
          <w:t>38</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6" w:history="1">
        <w:r w:rsidRPr="007B1B3E">
          <w:rPr>
            <w:rStyle w:val="Hipervnculo"/>
            <w:noProof/>
            <w:lang w:val="es-ES"/>
          </w:rPr>
          <w:t>2.4.1. H263 Sorenson</w:t>
        </w:r>
        <w:r>
          <w:rPr>
            <w:noProof/>
            <w:webHidden/>
          </w:rPr>
          <w:tab/>
        </w:r>
        <w:r>
          <w:rPr>
            <w:noProof/>
            <w:webHidden/>
          </w:rPr>
          <w:fldChar w:fldCharType="begin"/>
        </w:r>
        <w:r>
          <w:rPr>
            <w:noProof/>
            <w:webHidden/>
          </w:rPr>
          <w:instrText xml:space="preserve"> PAGEREF _Toc281498326 \h </w:instrText>
        </w:r>
        <w:r>
          <w:rPr>
            <w:noProof/>
            <w:webHidden/>
          </w:rPr>
        </w:r>
        <w:r>
          <w:rPr>
            <w:noProof/>
            <w:webHidden/>
          </w:rPr>
          <w:fldChar w:fldCharType="separate"/>
        </w:r>
        <w:r w:rsidR="00DC6879">
          <w:rPr>
            <w:noProof/>
            <w:webHidden/>
          </w:rPr>
          <w:t>39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7" w:history="1">
        <w:r w:rsidRPr="007B1B3E">
          <w:rPr>
            <w:rStyle w:val="Hipervnculo"/>
            <w:noProof/>
          </w:rPr>
          <w:t>2.4.2. H264 Mpeg-4 Parte 10</w:t>
        </w:r>
        <w:r>
          <w:rPr>
            <w:noProof/>
            <w:webHidden/>
          </w:rPr>
          <w:tab/>
        </w:r>
        <w:r>
          <w:rPr>
            <w:noProof/>
            <w:webHidden/>
          </w:rPr>
          <w:fldChar w:fldCharType="begin"/>
        </w:r>
        <w:r>
          <w:rPr>
            <w:noProof/>
            <w:webHidden/>
          </w:rPr>
          <w:instrText xml:space="preserve"> PAGEREF _Toc281498327 \h </w:instrText>
        </w:r>
        <w:r>
          <w:rPr>
            <w:noProof/>
            <w:webHidden/>
          </w:rPr>
        </w:r>
        <w:r>
          <w:rPr>
            <w:noProof/>
            <w:webHidden/>
          </w:rPr>
          <w:fldChar w:fldCharType="separate"/>
        </w:r>
        <w:r w:rsidR="00DC6879">
          <w:rPr>
            <w:noProof/>
            <w:webHidden/>
          </w:rPr>
          <w:t>39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8" w:history="1">
        <w:r w:rsidRPr="007B1B3E">
          <w:rPr>
            <w:rStyle w:val="Hipervnculo"/>
            <w:noProof/>
          </w:rPr>
          <w:t>2.4.3. TrueMotion</w:t>
        </w:r>
        <w:r>
          <w:rPr>
            <w:noProof/>
            <w:webHidden/>
          </w:rPr>
          <w:tab/>
        </w:r>
        <w:r>
          <w:rPr>
            <w:noProof/>
            <w:webHidden/>
          </w:rPr>
          <w:fldChar w:fldCharType="begin"/>
        </w:r>
        <w:r>
          <w:rPr>
            <w:noProof/>
            <w:webHidden/>
          </w:rPr>
          <w:instrText xml:space="preserve"> PAGEREF _Toc281498328 \h </w:instrText>
        </w:r>
        <w:r>
          <w:rPr>
            <w:noProof/>
            <w:webHidden/>
          </w:rPr>
        </w:r>
        <w:r>
          <w:rPr>
            <w:noProof/>
            <w:webHidden/>
          </w:rPr>
          <w:fldChar w:fldCharType="separate"/>
        </w:r>
        <w:r w:rsidR="00DC6879">
          <w:rPr>
            <w:noProof/>
            <w:webHidden/>
          </w:rPr>
          <w:t>40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29" w:history="1">
        <w:r w:rsidRPr="007B1B3E">
          <w:rPr>
            <w:rStyle w:val="Hipervnculo"/>
            <w:noProof/>
          </w:rPr>
          <w:t>2.4.4. OGG Theora</w:t>
        </w:r>
        <w:r>
          <w:rPr>
            <w:noProof/>
            <w:webHidden/>
          </w:rPr>
          <w:tab/>
        </w:r>
        <w:r>
          <w:rPr>
            <w:noProof/>
            <w:webHidden/>
          </w:rPr>
          <w:fldChar w:fldCharType="begin"/>
        </w:r>
        <w:r>
          <w:rPr>
            <w:noProof/>
            <w:webHidden/>
          </w:rPr>
          <w:instrText xml:space="preserve"> PAGEREF _Toc281498329 \h </w:instrText>
        </w:r>
        <w:r>
          <w:rPr>
            <w:noProof/>
            <w:webHidden/>
          </w:rPr>
        </w:r>
        <w:r>
          <w:rPr>
            <w:noProof/>
            <w:webHidden/>
          </w:rPr>
          <w:fldChar w:fldCharType="separate"/>
        </w:r>
        <w:r w:rsidR="00DC6879">
          <w:rPr>
            <w:noProof/>
            <w:webHidden/>
          </w:rPr>
          <w:t>40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0" w:history="1">
        <w:r w:rsidRPr="007B1B3E">
          <w:rPr>
            <w:rStyle w:val="Hipervnculo"/>
            <w:noProof/>
            <w:lang w:val="es-ES"/>
          </w:rPr>
          <w:t>2.4.5. MPEG-4</w:t>
        </w:r>
        <w:r>
          <w:rPr>
            <w:noProof/>
            <w:webHidden/>
          </w:rPr>
          <w:tab/>
        </w:r>
        <w:r>
          <w:rPr>
            <w:noProof/>
            <w:webHidden/>
          </w:rPr>
          <w:fldChar w:fldCharType="begin"/>
        </w:r>
        <w:r>
          <w:rPr>
            <w:noProof/>
            <w:webHidden/>
          </w:rPr>
          <w:instrText xml:space="preserve"> PAGEREF _Toc281498330 \h </w:instrText>
        </w:r>
        <w:r>
          <w:rPr>
            <w:noProof/>
            <w:webHidden/>
          </w:rPr>
        </w:r>
        <w:r>
          <w:rPr>
            <w:noProof/>
            <w:webHidden/>
          </w:rPr>
          <w:fldChar w:fldCharType="separate"/>
        </w:r>
        <w:r w:rsidR="00DC6879">
          <w:rPr>
            <w:noProof/>
            <w:webHidden/>
          </w:rPr>
          <w:t>40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1" w:history="1">
        <w:r w:rsidRPr="007B1B3E">
          <w:rPr>
            <w:rStyle w:val="Hipervnculo"/>
            <w:noProof/>
            <w:lang w:val="es-ES"/>
          </w:rPr>
          <w:t>2.4.6. WMV</w:t>
        </w:r>
        <w:r>
          <w:rPr>
            <w:noProof/>
            <w:webHidden/>
          </w:rPr>
          <w:tab/>
        </w:r>
        <w:r>
          <w:rPr>
            <w:noProof/>
            <w:webHidden/>
          </w:rPr>
          <w:fldChar w:fldCharType="begin"/>
        </w:r>
        <w:r>
          <w:rPr>
            <w:noProof/>
            <w:webHidden/>
          </w:rPr>
          <w:instrText xml:space="preserve"> PAGEREF _Toc281498331 \h </w:instrText>
        </w:r>
        <w:r>
          <w:rPr>
            <w:noProof/>
            <w:webHidden/>
          </w:rPr>
        </w:r>
        <w:r>
          <w:rPr>
            <w:noProof/>
            <w:webHidden/>
          </w:rPr>
          <w:fldChar w:fldCharType="separate"/>
        </w:r>
        <w:r w:rsidR="00DC6879">
          <w:rPr>
            <w:noProof/>
            <w:webHidden/>
          </w:rPr>
          <w:t>41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2" w:history="1">
        <w:r w:rsidRPr="007B1B3E">
          <w:rPr>
            <w:rStyle w:val="Hipervnculo"/>
            <w:noProof/>
            <w:lang w:val="es-ES"/>
          </w:rPr>
          <w:t>2.4.7. VP8</w:t>
        </w:r>
        <w:r>
          <w:rPr>
            <w:noProof/>
            <w:webHidden/>
          </w:rPr>
          <w:tab/>
        </w:r>
        <w:r>
          <w:rPr>
            <w:noProof/>
            <w:webHidden/>
          </w:rPr>
          <w:fldChar w:fldCharType="begin"/>
        </w:r>
        <w:r>
          <w:rPr>
            <w:noProof/>
            <w:webHidden/>
          </w:rPr>
          <w:instrText xml:space="preserve"> PAGEREF _Toc281498332 \h </w:instrText>
        </w:r>
        <w:r>
          <w:rPr>
            <w:noProof/>
            <w:webHidden/>
          </w:rPr>
        </w:r>
        <w:r>
          <w:rPr>
            <w:noProof/>
            <w:webHidden/>
          </w:rPr>
          <w:fldChar w:fldCharType="separate"/>
        </w:r>
        <w:r w:rsidR="00DC6879">
          <w:rPr>
            <w:noProof/>
            <w:webHidden/>
          </w:rPr>
          <w:t>41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3" w:history="1">
        <w:r w:rsidRPr="007B1B3E">
          <w:rPr>
            <w:rStyle w:val="Hipervnculo"/>
            <w:noProof/>
          </w:rPr>
          <w:t>2.4.8. 3GP</w:t>
        </w:r>
        <w:r>
          <w:rPr>
            <w:noProof/>
            <w:webHidden/>
          </w:rPr>
          <w:tab/>
        </w:r>
        <w:r>
          <w:rPr>
            <w:noProof/>
            <w:webHidden/>
          </w:rPr>
          <w:fldChar w:fldCharType="begin"/>
        </w:r>
        <w:r>
          <w:rPr>
            <w:noProof/>
            <w:webHidden/>
          </w:rPr>
          <w:instrText xml:space="preserve"> PAGEREF _Toc281498333 \h </w:instrText>
        </w:r>
        <w:r>
          <w:rPr>
            <w:noProof/>
            <w:webHidden/>
          </w:rPr>
        </w:r>
        <w:r>
          <w:rPr>
            <w:noProof/>
            <w:webHidden/>
          </w:rPr>
          <w:fldChar w:fldCharType="separate"/>
        </w:r>
        <w:r w:rsidR="00DC6879">
          <w:rPr>
            <w:noProof/>
            <w:webHidden/>
          </w:rPr>
          <w:t>42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4" w:history="1">
        <w:r w:rsidRPr="007B1B3E">
          <w:rPr>
            <w:rStyle w:val="Hipervnculo"/>
            <w:noProof/>
          </w:rPr>
          <w:t>2.4.9. WEBM</w:t>
        </w:r>
        <w:r>
          <w:rPr>
            <w:noProof/>
            <w:webHidden/>
          </w:rPr>
          <w:tab/>
        </w:r>
        <w:r>
          <w:rPr>
            <w:noProof/>
            <w:webHidden/>
          </w:rPr>
          <w:fldChar w:fldCharType="begin"/>
        </w:r>
        <w:r>
          <w:rPr>
            <w:noProof/>
            <w:webHidden/>
          </w:rPr>
          <w:instrText xml:space="preserve"> PAGEREF _Toc281498334 \h </w:instrText>
        </w:r>
        <w:r>
          <w:rPr>
            <w:noProof/>
            <w:webHidden/>
          </w:rPr>
        </w:r>
        <w:r>
          <w:rPr>
            <w:noProof/>
            <w:webHidden/>
          </w:rPr>
          <w:fldChar w:fldCharType="separate"/>
        </w:r>
        <w:r w:rsidR="00DC6879">
          <w:rPr>
            <w:noProof/>
            <w:webHidden/>
          </w:rPr>
          <w:t>43</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35" w:history="1">
        <w:r w:rsidRPr="007B1B3E">
          <w:rPr>
            <w:rStyle w:val="Hipervnculo"/>
            <w:noProof/>
          </w:rPr>
          <w:t>2.5. Tecnologías Clientes</w:t>
        </w:r>
        <w:r>
          <w:rPr>
            <w:noProof/>
            <w:webHidden/>
          </w:rPr>
          <w:tab/>
        </w:r>
        <w:r>
          <w:rPr>
            <w:noProof/>
            <w:webHidden/>
          </w:rPr>
          <w:fldChar w:fldCharType="begin"/>
        </w:r>
        <w:r>
          <w:rPr>
            <w:noProof/>
            <w:webHidden/>
          </w:rPr>
          <w:instrText xml:space="preserve"> PAGEREF _Toc281498335 \h </w:instrText>
        </w:r>
        <w:r>
          <w:rPr>
            <w:noProof/>
            <w:webHidden/>
          </w:rPr>
        </w:r>
        <w:r>
          <w:rPr>
            <w:noProof/>
            <w:webHidden/>
          </w:rPr>
          <w:fldChar w:fldCharType="separate"/>
        </w:r>
        <w:r w:rsidR="00DC6879">
          <w:rPr>
            <w:noProof/>
            <w:webHidden/>
          </w:rPr>
          <w:t>44</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6" w:history="1">
        <w:r w:rsidRPr="007B1B3E">
          <w:rPr>
            <w:rStyle w:val="Hipervnculo"/>
            <w:noProof/>
            <w:lang w:val="es-ES"/>
          </w:rPr>
          <w:t>2.5.1. Real Media Player</w:t>
        </w:r>
        <w:r>
          <w:rPr>
            <w:noProof/>
            <w:webHidden/>
          </w:rPr>
          <w:tab/>
        </w:r>
        <w:r>
          <w:rPr>
            <w:noProof/>
            <w:webHidden/>
          </w:rPr>
          <w:fldChar w:fldCharType="begin"/>
        </w:r>
        <w:r>
          <w:rPr>
            <w:noProof/>
            <w:webHidden/>
          </w:rPr>
          <w:instrText xml:space="preserve"> PAGEREF _Toc281498336 \h </w:instrText>
        </w:r>
        <w:r>
          <w:rPr>
            <w:noProof/>
            <w:webHidden/>
          </w:rPr>
        </w:r>
        <w:r>
          <w:rPr>
            <w:noProof/>
            <w:webHidden/>
          </w:rPr>
          <w:fldChar w:fldCharType="separate"/>
        </w:r>
        <w:r w:rsidR="00DC6879">
          <w:rPr>
            <w:noProof/>
            <w:webHidden/>
          </w:rPr>
          <w:t>45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7" w:history="1">
        <w:r w:rsidRPr="007B1B3E">
          <w:rPr>
            <w:rStyle w:val="Hipervnculo"/>
            <w:noProof/>
            <w:lang w:val="es-ES"/>
          </w:rPr>
          <w:t>2.5.2. Windows Media Player</w:t>
        </w:r>
        <w:r>
          <w:rPr>
            <w:noProof/>
            <w:webHidden/>
          </w:rPr>
          <w:tab/>
        </w:r>
        <w:r>
          <w:rPr>
            <w:noProof/>
            <w:webHidden/>
          </w:rPr>
          <w:fldChar w:fldCharType="begin"/>
        </w:r>
        <w:r>
          <w:rPr>
            <w:noProof/>
            <w:webHidden/>
          </w:rPr>
          <w:instrText xml:space="preserve"> PAGEREF _Toc281498337 \h </w:instrText>
        </w:r>
        <w:r>
          <w:rPr>
            <w:noProof/>
            <w:webHidden/>
          </w:rPr>
        </w:r>
        <w:r>
          <w:rPr>
            <w:noProof/>
            <w:webHidden/>
          </w:rPr>
          <w:fldChar w:fldCharType="separate"/>
        </w:r>
        <w:r w:rsidR="00DC6879">
          <w:rPr>
            <w:noProof/>
            <w:webHidden/>
          </w:rPr>
          <w:t>46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8" w:history="1">
        <w:r w:rsidRPr="007B1B3E">
          <w:rPr>
            <w:rStyle w:val="Hipervnculo"/>
            <w:noProof/>
            <w:lang w:val="es-ES"/>
          </w:rPr>
          <w:t>2.5.3. Quicktime Player</w:t>
        </w:r>
        <w:r>
          <w:rPr>
            <w:noProof/>
            <w:webHidden/>
          </w:rPr>
          <w:tab/>
        </w:r>
        <w:r>
          <w:rPr>
            <w:noProof/>
            <w:webHidden/>
          </w:rPr>
          <w:fldChar w:fldCharType="begin"/>
        </w:r>
        <w:r>
          <w:rPr>
            <w:noProof/>
            <w:webHidden/>
          </w:rPr>
          <w:instrText xml:space="preserve"> PAGEREF _Toc281498338 \h </w:instrText>
        </w:r>
        <w:r>
          <w:rPr>
            <w:noProof/>
            <w:webHidden/>
          </w:rPr>
        </w:r>
        <w:r>
          <w:rPr>
            <w:noProof/>
            <w:webHidden/>
          </w:rPr>
          <w:fldChar w:fldCharType="separate"/>
        </w:r>
        <w:r w:rsidR="00DC6879">
          <w:rPr>
            <w:noProof/>
            <w:webHidden/>
          </w:rPr>
          <w:t>47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39" w:history="1">
        <w:r w:rsidRPr="007B1B3E">
          <w:rPr>
            <w:rStyle w:val="Hipervnculo"/>
            <w:noProof/>
          </w:rPr>
          <w:t>2.5.4. Adobe Flash</w:t>
        </w:r>
        <w:r>
          <w:rPr>
            <w:noProof/>
            <w:webHidden/>
          </w:rPr>
          <w:tab/>
        </w:r>
        <w:r>
          <w:rPr>
            <w:noProof/>
            <w:webHidden/>
          </w:rPr>
          <w:fldChar w:fldCharType="begin"/>
        </w:r>
        <w:r>
          <w:rPr>
            <w:noProof/>
            <w:webHidden/>
          </w:rPr>
          <w:instrText xml:space="preserve"> PAGEREF _Toc281498339 \h </w:instrText>
        </w:r>
        <w:r>
          <w:rPr>
            <w:noProof/>
            <w:webHidden/>
          </w:rPr>
        </w:r>
        <w:r>
          <w:rPr>
            <w:noProof/>
            <w:webHidden/>
          </w:rPr>
          <w:fldChar w:fldCharType="separate"/>
        </w:r>
        <w:r w:rsidR="00DC6879">
          <w:rPr>
            <w:noProof/>
            <w:webHidden/>
          </w:rPr>
          <w:t>48</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0" w:history="1">
        <w:r w:rsidRPr="007B1B3E">
          <w:rPr>
            <w:rStyle w:val="Hipervnculo"/>
            <w:noProof/>
            <w:lang w:val="es-ES"/>
          </w:rPr>
          <w:t>2.5.5. Video HTML5</w:t>
        </w:r>
        <w:r>
          <w:rPr>
            <w:noProof/>
            <w:webHidden/>
          </w:rPr>
          <w:tab/>
        </w:r>
        <w:r>
          <w:rPr>
            <w:noProof/>
            <w:webHidden/>
          </w:rPr>
          <w:fldChar w:fldCharType="begin"/>
        </w:r>
        <w:r>
          <w:rPr>
            <w:noProof/>
            <w:webHidden/>
          </w:rPr>
          <w:instrText xml:space="preserve"> PAGEREF _Toc281498340 \h </w:instrText>
        </w:r>
        <w:r>
          <w:rPr>
            <w:noProof/>
            <w:webHidden/>
          </w:rPr>
        </w:r>
        <w:r>
          <w:rPr>
            <w:noProof/>
            <w:webHidden/>
          </w:rPr>
          <w:fldChar w:fldCharType="separate"/>
        </w:r>
        <w:r w:rsidR="00DC6879">
          <w:rPr>
            <w:noProof/>
            <w:webHidden/>
          </w:rPr>
          <w:t>51</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41" w:history="1">
        <w:r w:rsidRPr="007B1B3E">
          <w:rPr>
            <w:rStyle w:val="Hipervnculo"/>
            <w:noProof/>
          </w:rPr>
          <w:t>2.6. Conversión de Videos</w:t>
        </w:r>
        <w:r>
          <w:rPr>
            <w:noProof/>
            <w:webHidden/>
          </w:rPr>
          <w:tab/>
        </w:r>
        <w:r>
          <w:rPr>
            <w:noProof/>
            <w:webHidden/>
          </w:rPr>
          <w:fldChar w:fldCharType="begin"/>
        </w:r>
        <w:r>
          <w:rPr>
            <w:noProof/>
            <w:webHidden/>
          </w:rPr>
          <w:instrText xml:space="preserve"> PAGEREF _Toc281498341 \h </w:instrText>
        </w:r>
        <w:r>
          <w:rPr>
            <w:noProof/>
            <w:webHidden/>
          </w:rPr>
        </w:r>
        <w:r>
          <w:rPr>
            <w:noProof/>
            <w:webHidden/>
          </w:rPr>
          <w:fldChar w:fldCharType="separate"/>
        </w:r>
        <w:r w:rsidR="00DC6879">
          <w:rPr>
            <w:noProof/>
            <w:webHidden/>
          </w:rPr>
          <w:t>52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2" w:history="1">
        <w:r w:rsidRPr="007B1B3E">
          <w:rPr>
            <w:rStyle w:val="Hipervnculo"/>
            <w:noProof/>
          </w:rPr>
          <w:t>2.6.1. FFmpeg</w:t>
        </w:r>
        <w:r>
          <w:rPr>
            <w:noProof/>
            <w:webHidden/>
          </w:rPr>
          <w:tab/>
        </w:r>
        <w:r>
          <w:rPr>
            <w:noProof/>
            <w:webHidden/>
          </w:rPr>
          <w:fldChar w:fldCharType="begin"/>
        </w:r>
        <w:r>
          <w:rPr>
            <w:noProof/>
            <w:webHidden/>
          </w:rPr>
          <w:instrText xml:space="preserve"> PAGEREF _Toc281498342 \h </w:instrText>
        </w:r>
        <w:r>
          <w:rPr>
            <w:noProof/>
            <w:webHidden/>
          </w:rPr>
        </w:r>
        <w:r>
          <w:rPr>
            <w:noProof/>
            <w:webHidden/>
          </w:rPr>
          <w:fldChar w:fldCharType="separate"/>
        </w:r>
        <w:r w:rsidR="00DC6879">
          <w:rPr>
            <w:noProof/>
            <w:webHidden/>
          </w:rPr>
          <w:t>52</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43" w:history="1">
        <w:r w:rsidRPr="007B1B3E">
          <w:rPr>
            <w:rStyle w:val="Hipervnculo"/>
            <w:noProof/>
          </w:rPr>
          <w:t>2.7. IPTV</w:t>
        </w:r>
        <w:r>
          <w:rPr>
            <w:noProof/>
            <w:webHidden/>
          </w:rPr>
          <w:tab/>
        </w:r>
        <w:r>
          <w:rPr>
            <w:noProof/>
            <w:webHidden/>
          </w:rPr>
          <w:fldChar w:fldCharType="begin"/>
        </w:r>
        <w:r>
          <w:rPr>
            <w:noProof/>
            <w:webHidden/>
          </w:rPr>
          <w:instrText xml:space="preserve"> PAGEREF _Toc281498343 \h </w:instrText>
        </w:r>
        <w:r>
          <w:rPr>
            <w:noProof/>
            <w:webHidden/>
          </w:rPr>
        </w:r>
        <w:r>
          <w:rPr>
            <w:noProof/>
            <w:webHidden/>
          </w:rPr>
          <w:fldChar w:fldCharType="separate"/>
        </w:r>
        <w:r w:rsidR="00DC6879">
          <w:rPr>
            <w:noProof/>
            <w:webHidden/>
          </w:rPr>
          <w:t>54</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44" w:history="1">
        <w:r w:rsidRPr="007B1B3E">
          <w:rPr>
            <w:rStyle w:val="Hipervnculo"/>
            <w:noProof/>
          </w:rPr>
          <w:t>2.8. Metodología de Desarrollo</w:t>
        </w:r>
        <w:r>
          <w:rPr>
            <w:noProof/>
            <w:webHidden/>
          </w:rPr>
          <w:tab/>
        </w:r>
        <w:r>
          <w:rPr>
            <w:noProof/>
            <w:webHidden/>
          </w:rPr>
          <w:fldChar w:fldCharType="begin"/>
        </w:r>
        <w:r>
          <w:rPr>
            <w:noProof/>
            <w:webHidden/>
          </w:rPr>
          <w:instrText xml:space="preserve"> PAGEREF _Toc281498344 \h </w:instrText>
        </w:r>
        <w:r>
          <w:rPr>
            <w:noProof/>
            <w:webHidden/>
          </w:rPr>
        </w:r>
        <w:r>
          <w:rPr>
            <w:noProof/>
            <w:webHidden/>
          </w:rPr>
          <w:fldChar w:fldCharType="separate"/>
        </w:r>
        <w:r w:rsidR="00DC6879">
          <w:rPr>
            <w:noProof/>
            <w:webHidden/>
          </w:rPr>
          <w:t>56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5" w:history="1">
        <w:r w:rsidRPr="007B1B3E">
          <w:rPr>
            <w:rStyle w:val="Hipervnculo"/>
            <w:noProof/>
          </w:rPr>
          <w:t>2.8.1. Extreme Programming</w:t>
        </w:r>
        <w:r>
          <w:rPr>
            <w:noProof/>
            <w:webHidden/>
          </w:rPr>
          <w:tab/>
        </w:r>
        <w:r>
          <w:rPr>
            <w:noProof/>
            <w:webHidden/>
          </w:rPr>
          <w:fldChar w:fldCharType="begin"/>
        </w:r>
        <w:r>
          <w:rPr>
            <w:noProof/>
            <w:webHidden/>
          </w:rPr>
          <w:instrText xml:space="preserve"> PAGEREF _Toc281498345 \h </w:instrText>
        </w:r>
        <w:r>
          <w:rPr>
            <w:noProof/>
            <w:webHidden/>
          </w:rPr>
        </w:r>
        <w:r>
          <w:rPr>
            <w:noProof/>
            <w:webHidden/>
          </w:rPr>
          <w:fldChar w:fldCharType="separate"/>
        </w:r>
        <w:r w:rsidR="00DC6879">
          <w:rPr>
            <w:noProof/>
            <w:webHidden/>
          </w:rPr>
          <w:t>57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6" w:history="1">
        <w:r w:rsidRPr="007B1B3E">
          <w:rPr>
            <w:rStyle w:val="Hipervnculo"/>
            <w:noProof/>
          </w:rPr>
          <w:t>2.8.2. Scrum</w:t>
        </w:r>
        <w:r>
          <w:rPr>
            <w:noProof/>
            <w:webHidden/>
          </w:rPr>
          <w:tab/>
        </w:r>
        <w:r>
          <w:rPr>
            <w:noProof/>
            <w:webHidden/>
          </w:rPr>
          <w:fldChar w:fldCharType="begin"/>
        </w:r>
        <w:r>
          <w:rPr>
            <w:noProof/>
            <w:webHidden/>
          </w:rPr>
          <w:instrText xml:space="preserve"> PAGEREF _Toc281498346 \h </w:instrText>
        </w:r>
        <w:r>
          <w:rPr>
            <w:noProof/>
            <w:webHidden/>
          </w:rPr>
        </w:r>
        <w:r>
          <w:rPr>
            <w:noProof/>
            <w:webHidden/>
          </w:rPr>
          <w:fldChar w:fldCharType="separate"/>
        </w:r>
        <w:r w:rsidR="00DC6879">
          <w:rPr>
            <w:noProof/>
            <w:webHidden/>
          </w:rPr>
          <w:t>59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7" w:history="1">
        <w:r w:rsidRPr="007B1B3E">
          <w:rPr>
            <w:rStyle w:val="Hipervnculo"/>
            <w:noProof/>
          </w:rPr>
          <w:t>2.8.3. Software Libre</w:t>
        </w:r>
        <w:r>
          <w:rPr>
            <w:noProof/>
            <w:webHidden/>
          </w:rPr>
          <w:tab/>
        </w:r>
        <w:r>
          <w:rPr>
            <w:noProof/>
            <w:webHidden/>
          </w:rPr>
          <w:fldChar w:fldCharType="begin"/>
        </w:r>
        <w:r>
          <w:rPr>
            <w:noProof/>
            <w:webHidden/>
          </w:rPr>
          <w:instrText xml:space="preserve"> PAGEREF _Toc281498347 \h </w:instrText>
        </w:r>
        <w:r>
          <w:rPr>
            <w:noProof/>
            <w:webHidden/>
          </w:rPr>
        </w:r>
        <w:r>
          <w:rPr>
            <w:noProof/>
            <w:webHidden/>
          </w:rPr>
          <w:fldChar w:fldCharType="separate"/>
        </w:r>
        <w:r w:rsidR="00DC6879">
          <w:rPr>
            <w:noProof/>
            <w:webHidden/>
          </w:rPr>
          <w:t>61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48" w:history="1">
        <w:r w:rsidRPr="007B1B3E">
          <w:rPr>
            <w:rStyle w:val="Hipervnculo"/>
            <w:noProof/>
          </w:rPr>
          <w:t>2.8.3.1. Licencia GNU GPL v2</w:t>
        </w:r>
        <w:r>
          <w:rPr>
            <w:noProof/>
            <w:webHidden/>
          </w:rPr>
          <w:tab/>
        </w:r>
        <w:r>
          <w:rPr>
            <w:noProof/>
            <w:webHidden/>
          </w:rPr>
          <w:fldChar w:fldCharType="begin"/>
        </w:r>
        <w:r>
          <w:rPr>
            <w:noProof/>
            <w:webHidden/>
          </w:rPr>
          <w:instrText xml:space="preserve"> PAGEREF _Toc281498348 \h </w:instrText>
        </w:r>
        <w:r>
          <w:rPr>
            <w:noProof/>
            <w:webHidden/>
          </w:rPr>
        </w:r>
        <w:r>
          <w:rPr>
            <w:noProof/>
            <w:webHidden/>
          </w:rPr>
          <w:fldChar w:fldCharType="separate"/>
        </w:r>
        <w:r w:rsidR="00DC6879">
          <w:rPr>
            <w:noProof/>
            <w:webHidden/>
          </w:rPr>
          <w:t>65</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49" w:history="1">
        <w:r w:rsidRPr="007B1B3E">
          <w:rPr>
            <w:rStyle w:val="Hipervnculo"/>
            <w:noProof/>
          </w:rPr>
          <w:t>2.9. Frameworks</w:t>
        </w:r>
        <w:r>
          <w:rPr>
            <w:noProof/>
            <w:webHidden/>
          </w:rPr>
          <w:tab/>
        </w:r>
        <w:r>
          <w:rPr>
            <w:noProof/>
            <w:webHidden/>
          </w:rPr>
          <w:fldChar w:fldCharType="begin"/>
        </w:r>
        <w:r>
          <w:rPr>
            <w:noProof/>
            <w:webHidden/>
          </w:rPr>
          <w:instrText xml:space="preserve"> PAGEREF _Toc281498349 \h </w:instrText>
        </w:r>
        <w:r>
          <w:rPr>
            <w:noProof/>
            <w:webHidden/>
          </w:rPr>
        </w:r>
        <w:r>
          <w:rPr>
            <w:noProof/>
            <w:webHidden/>
          </w:rPr>
          <w:fldChar w:fldCharType="separate"/>
        </w:r>
        <w:r w:rsidR="00DC6879">
          <w:rPr>
            <w:noProof/>
            <w:webHidden/>
          </w:rPr>
          <w:t>66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0" w:history="1">
        <w:r w:rsidRPr="007B1B3E">
          <w:rPr>
            <w:rStyle w:val="Hipervnculo"/>
            <w:noProof/>
          </w:rPr>
          <w:t>2.9.1. Zend Framework</w:t>
        </w:r>
        <w:r>
          <w:rPr>
            <w:noProof/>
            <w:webHidden/>
          </w:rPr>
          <w:tab/>
        </w:r>
        <w:r>
          <w:rPr>
            <w:noProof/>
            <w:webHidden/>
          </w:rPr>
          <w:fldChar w:fldCharType="begin"/>
        </w:r>
        <w:r>
          <w:rPr>
            <w:noProof/>
            <w:webHidden/>
          </w:rPr>
          <w:instrText xml:space="preserve"> PAGEREF _Toc281498350 \h </w:instrText>
        </w:r>
        <w:r>
          <w:rPr>
            <w:noProof/>
            <w:webHidden/>
          </w:rPr>
        </w:r>
        <w:r>
          <w:rPr>
            <w:noProof/>
            <w:webHidden/>
          </w:rPr>
          <w:fldChar w:fldCharType="separate"/>
        </w:r>
        <w:r w:rsidR="00DC6879">
          <w:rPr>
            <w:noProof/>
            <w:webHidden/>
          </w:rPr>
          <w:t>67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1" w:history="1">
        <w:r w:rsidRPr="007B1B3E">
          <w:rPr>
            <w:rStyle w:val="Hipervnculo"/>
            <w:noProof/>
            <w:lang w:val="pt-BR"/>
          </w:rPr>
          <w:t>2.9.2. Google Web Toolkit</w:t>
        </w:r>
        <w:r>
          <w:rPr>
            <w:noProof/>
            <w:webHidden/>
          </w:rPr>
          <w:tab/>
        </w:r>
        <w:r>
          <w:rPr>
            <w:noProof/>
            <w:webHidden/>
          </w:rPr>
          <w:fldChar w:fldCharType="begin"/>
        </w:r>
        <w:r>
          <w:rPr>
            <w:noProof/>
            <w:webHidden/>
          </w:rPr>
          <w:instrText xml:space="preserve"> PAGEREF _Toc281498351 \h </w:instrText>
        </w:r>
        <w:r>
          <w:rPr>
            <w:noProof/>
            <w:webHidden/>
          </w:rPr>
        </w:r>
        <w:r>
          <w:rPr>
            <w:noProof/>
            <w:webHidden/>
          </w:rPr>
          <w:fldChar w:fldCharType="separate"/>
        </w:r>
        <w:r w:rsidR="00DC6879">
          <w:rPr>
            <w:noProof/>
            <w:webHidden/>
          </w:rPr>
          <w:t>68</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352" w:history="1">
        <w:r w:rsidRPr="007B1B3E">
          <w:rPr>
            <w:rStyle w:val="Hipervnculo"/>
          </w:rPr>
          <w:t>Capítulo 3: Estado del Arte</w:t>
        </w:r>
        <w:r>
          <w:rPr>
            <w:webHidden/>
          </w:rPr>
          <w:tab/>
        </w:r>
        <w:r>
          <w:rPr>
            <w:webHidden/>
          </w:rPr>
          <w:fldChar w:fldCharType="begin"/>
        </w:r>
        <w:r>
          <w:rPr>
            <w:webHidden/>
          </w:rPr>
          <w:instrText xml:space="preserve"> PAGEREF _Toc281498352 \h </w:instrText>
        </w:r>
        <w:r>
          <w:rPr>
            <w:webHidden/>
          </w:rPr>
        </w:r>
        <w:r>
          <w:rPr>
            <w:webHidden/>
          </w:rPr>
          <w:fldChar w:fldCharType="separate"/>
        </w:r>
        <w:r w:rsidR="00DC6879">
          <w:rPr>
            <w:webHidden/>
          </w:rPr>
          <w:t>69</w:t>
        </w:r>
        <w:r>
          <w:rPr>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53" w:history="1">
        <w:r w:rsidRPr="007B1B3E">
          <w:rPr>
            <w:rStyle w:val="Hipervnculo"/>
            <w:noProof/>
          </w:rPr>
          <w:t>3.1. Gestores de Contenidos Multimedia Existentes</w:t>
        </w:r>
        <w:r>
          <w:rPr>
            <w:noProof/>
            <w:webHidden/>
          </w:rPr>
          <w:tab/>
        </w:r>
        <w:r>
          <w:rPr>
            <w:noProof/>
            <w:webHidden/>
          </w:rPr>
          <w:fldChar w:fldCharType="begin"/>
        </w:r>
        <w:r>
          <w:rPr>
            <w:noProof/>
            <w:webHidden/>
          </w:rPr>
          <w:instrText xml:space="preserve"> PAGEREF _Toc281498353 \h </w:instrText>
        </w:r>
        <w:r>
          <w:rPr>
            <w:noProof/>
            <w:webHidden/>
          </w:rPr>
        </w:r>
        <w:r>
          <w:rPr>
            <w:noProof/>
            <w:webHidden/>
          </w:rPr>
          <w:fldChar w:fldCharType="separate"/>
        </w:r>
        <w:r w:rsidR="00DC6879">
          <w:rPr>
            <w:noProof/>
            <w:webHidden/>
          </w:rPr>
          <w:t>69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4" w:history="1">
        <w:r w:rsidRPr="007B1B3E">
          <w:rPr>
            <w:rStyle w:val="Hipervnculo"/>
            <w:noProof/>
            <w:lang w:val="es-ES"/>
          </w:rPr>
          <w:t>3.1.1. PHPMotion</w:t>
        </w:r>
        <w:r>
          <w:rPr>
            <w:noProof/>
            <w:webHidden/>
          </w:rPr>
          <w:tab/>
        </w:r>
        <w:r>
          <w:rPr>
            <w:noProof/>
            <w:webHidden/>
          </w:rPr>
          <w:fldChar w:fldCharType="begin"/>
        </w:r>
        <w:r>
          <w:rPr>
            <w:noProof/>
            <w:webHidden/>
          </w:rPr>
          <w:instrText xml:space="preserve"> PAGEREF _Toc281498354 \h </w:instrText>
        </w:r>
        <w:r>
          <w:rPr>
            <w:noProof/>
            <w:webHidden/>
          </w:rPr>
        </w:r>
        <w:r>
          <w:rPr>
            <w:noProof/>
            <w:webHidden/>
          </w:rPr>
          <w:fldChar w:fldCharType="separate"/>
        </w:r>
        <w:r w:rsidR="00DC6879">
          <w:rPr>
            <w:noProof/>
            <w:webHidden/>
          </w:rPr>
          <w:t>69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5" w:history="1">
        <w:r w:rsidRPr="007B1B3E">
          <w:rPr>
            <w:rStyle w:val="Hipervnculo"/>
            <w:noProof/>
            <w:lang w:val="es-ES"/>
          </w:rPr>
          <w:t>3.1.2. OsTube</w:t>
        </w:r>
        <w:r>
          <w:rPr>
            <w:noProof/>
            <w:webHidden/>
          </w:rPr>
          <w:tab/>
        </w:r>
        <w:r>
          <w:rPr>
            <w:noProof/>
            <w:webHidden/>
          </w:rPr>
          <w:fldChar w:fldCharType="begin"/>
        </w:r>
        <w:r>
          <w:rPr>
            <w:noProof/>
            <w:webHidden/>
          </w:rPr>
          <w:instrText xml:space="preserve"> PAGEREF _Toc281498355 \h </w:instrText>
        </w:r>
        <w:r>
          <w:rPr>
            <w:noProof/>
            <w:webHidden/>
          </w:rPr>
        </w:r>
        <w:r>
          <w:rPr>
            <w:noProof/>
            <w:webHidden/>
          </w:rPr>
          <w:fldChar w:fldCharType="separate"/>
        </w:r>
        <w:r w:rsidR="00DC6879">
          <w:rPr>
            <w:noProof/>
            <w:webHidden/>
          </w:rPr>
          <w:t>71</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56" w:history="1">
        <w:r w:rsidRPr="007B1B3E">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_Toc281498356 \h </w:instrText>
        </w:r>
        <w:r>
          <w:rPr>
            <w:noProof/>
            <w:webHidden/>
          </w:rPr>
        </w:r>
        <w:r>
          <w:rPr>
            <w:noProof/>
            <w:webHidden/>
          </w:rPr>
          <w:fldChar w:fldCharType="separate"/>
        </w:r>
        <w:r w:rsidR="00DC6879">
          <w:rPr>
            <w:noProof/>
            <w:webHidden/>
          </w:rPr>
          <w:t>72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7" w:history="1">
        <w:r w:rsidRPr="007B1B3E">
          <w:rPr>
            <w:rStyle w:val="Hipervnculo"/>
            <w:noProof/>
            <w:lang w:val="es-ES"/>
          </w:rPr>
          <w:t>3.2.1. YouTube</w:t>
        </w:r>
        <w:r>
          <w:rPr>
            <w:noProof/>
            <w:webHidden/>
          </w:rPr>
          <w:tab/>
        </w:r>
        <w:r>
          <w:rPr>
            <w:noProof/>
            <w:webHidden/>
          </w:rPr>
          <w:fldChar w:fldCharType="begin"/>
        </w:r>
        <w:r>
          <w:rPr>
            <w:noProof/>
            <w:webHidden/>
          </w:rPr>
          <w:instrText xml:space="preserve"> PAGEREF _Toc281498357 \h </w:instrText>
        </w:r>
        <w:r>
          <w:rPr>
            <w:noProof/>
            <w:webHidden/>
          </w:rPr>
        </w:r>
        <w:r>
          <w:rPr>
            <w:noProof/>
            <w:webHidden/>
          </w:rPr>
          <w:fldChar w:fldCharType="separate"/>
        </w:r>
        <w:r w:rsidR="00DC6879">
          <w:rPr>
            <w:noProof/>
            <w:webHidden/>
          </w:rPr>
          <w:t>72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8" w:history="1">
        <w:r w:rsidRPr="007B1B3E">
          <w:rPr>
            <w:rStyle w:val="Hipervnculo"/>
            <w:noProof/>
            <w:lang w:val="es-ES"/>
          </w:rPr>
          <w:t>3.2.2. Google Video</w:t>
        </w:r>
        <w:r>
          <w:rPr>
            <w:noProof/>
            <w:webHidden/>
          </w:rPr>
          <w:tab/>
        </w:r>
        <w:r>
          <w:rPr>
            <w:noProof/>
            <w:webHidden/>
          </w:rPr>
          <w:fldChar w:fldCharType="begin"/>
        </w:r>
        <w:r>
          <w:rPr>
            <w:noProof/>
            <w:webHidden/>
          </w:rPr>
          <w:instrText xml:space="preserve"> PAGEREF _Toc281498358 \h </w:instrText>
        </w:r>
        <w:r>
          <w:rPr>
            <w:noProof/>
            <w:webHidden/>
          </w:rPr>
        </w:r>
        <w:r>
          <w:rPr>
            <w:noProof/>
            <w:webHidden/>
          </w:rPr>
          <w:fldChar w:fldCharType="separate"/>
        </w:r>
        <w:r w:rsidR="00DC6879">
          <w:rPr>
            <w:noProof/>
            <w:webHidden/>
          </w:rPr>
          <w:t>73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59" w:history="1">
        <w:r w:rsidRPr="007B1B3E">
          <w:rPr>
            <w:rStyle w:val="Hipervnculo"/>
            <w:noProof/>
          </w:rPr>
          <w:t>3.2.3. Vimeo</w:t>
        </w:r>
        <w:r>
          <w:rPr>
            <w:noProof/>
            <w:webHidden/>
          </w:rPr>
          <w:tab/>
        </w:r>
        <w:r>
          <w:rPr>
            <w:noProof/>
            <w:webHidden/>
          </w:rPr>
          <w:fldChar w:fldCharType="begin"/>
        </w:r>
        <w:r>
          <w:rPr>
            <w:noProof/>
            <w:webHidden/>
          </w:rPr>
          <w:instrText xml:space="preserve"> PAGEREF _Toc281498359 \h </w:instrText>
        </w:r>
        <w:r>
          <w:rPr>
            <w:noProof/>
            <w:webHidden/>
          </w:rPr>
        </w:r>
        <w:r>
          <w:rPr>
            <w:noProof/>
            <w:webHidden/>
          </w:rPr>
          <w:fldChar w:fldCharType="separate"/>
        </w:r>
        <w:r w:rsidR="00DC6879">
          <w:rPr>
            <w:noProof/>
            <w:webHidden/>
          </w:rPr>
          <w:t>76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0" w:history="1">
        <w:r w:rsidRPr="007B1B3E">
          <w:rPr>
            <w:rStyle w:val="Hipervnculo"/>
            <w:noProof/>
            <w:lang w:val="es-ES"/>
          </w:rPr>
          <w:t>3.2.4. TerraTV</w:t>
        </w:r>
        <w:r>
          <w:rPr>
            <w:noProof/>
            <w:webHidden/>
          </w:rPr>
          <w:tab/>
        </w:r>
        <w:r>
          <w:rPr>
            <w:noProof/>
            <w:webHidden/>
          </w:rPr>
          <w:fldChar w:fldCharType="begin"/>
        </w:r>
        <w:r>
          <w:rPr>
            <w:noProof/>
            <w:webHidden/>
          </w:rPr>
          <w:instrText xml:space="preserve"> PAGEREF _Toc281498360 \h </w:instrText>
        </w:r>
        <w:r>
          <w:rPr>
            <w:noProof/>
            <w:webHidden/>
          </w:rPr>
        </w:r>
        <w:r>
          <w:rPr>
            <w:noProof/>
            <w:webHidden/>
          </w:rPr>
          <w:fldChar w:fldCharType="separate"/>
        </w:r>
        <w:r w:rsidR="00DC6879">
          <w:rPr>
            <w:noProof/>
            <w:webHidden/>
          </w:rPr>
          <w:t>77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1" w:history="1">
        <w:r w:rsidRPr="007B1B3E">
          <w:rPr>
            <w:rStyle w:val="Hipervnculo"/>
            <w:noProof/>
            <w:lang w:val="es-ES"/>
          </w:rPr>
          <w:t>3.2.5. EmolTV</w:t>
        </w:r>
        <w:r>
          <w:rPr>
            <w:noProof/>
            <w:webHidden/>
          </w:rPr>
          <w:tab/>
        </w:r>
        <w:r>
          <w:rPr>
            <w:noProof/>
            <w:webHidden/>
          </w:rPr>
          <w:fldChar w:fldCharType="begin"/>
        </w:r>
        <w:r>
          <w:rPr>
            <w:noProof/>
            <w:webHidden/>
          </w:rPr>
          <w:instrText xml:space="preserve"> PAGEREF _Toc281498361 \h </w:instrText>
        </w:r>
        <w:r>
          <w:rPr>
            <w:noProof/>
            <w:webHidden/>
          </w:rPr>
        </w:r>
        <w:r>
          <w:rPr>
            <w:noProof/>
            <w:webHidden/>
          </w:rPr>
          <w:fldChar w:fldCharType="separate"/>
        </w:r>
        <w:r w:rsidR="00DC6879">
          <w:rPr>
            <w:noProof/>
            <w:webHidden/>
          </w:rPr>
          <w:t>78</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2" w:history="1">
        <w:r w:rsidRPr="007B1B3E">
          <w:rPr>
            <w:rStyle w:val="Hipervnculo"/>
            <w:noProof/>
            <w:lang w:val="es-ES"/>
          </w:rPr>
          <w:t>3.2.6. 3TV</w:t>
        </w:r>
        <w:r>
          <w:rPr>
            <w:noProof/>
            <w:webHidden/>
          </w:rPr>
          <w:tab/>
        </w:r>
        <w:r>
          <w:rPr>
            <w:noProof/>
            <w:webHidden/>
          </w:rPr>
          <w:fldChar w:fldCharType="begin"/>
        </w:r>
        <w:r>
          <w:rPr>
            <w:noProof/>
            <w:webHidden/>
          </w:rPr>
          <w:instrText xml:space="preserve"> PAGEREF _Toc281498362 \h </w:instrText>
        </w:r>
        <w:r>
          <w:rPr>
            <w:noProof/>
            <w:webHidden/>
          </w:rPr>
        </w:r>
        <w:r>
          <w:rPr>
            <w:noProof/>
            <w:webHidden/>
          </w:rPr>
          <w:fldChar w:fldCharType="separate"/>
        </w:r>
        <w:r w:rsidR="00DC6879">
          <w:rPr>
            <w:noProof/>
            <w:webHidden/>
          </w:rPr>
          <w:t>79</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63" w:history="1">
        <w:r w:rsidRPr="007B1B3E">
          <w:rPr>
            <w:rStyle w:val="Hipervnculo"/>
            <w:noProof/>
          </w:rPr>
          <w:t>3.3. Google TV</w:t>
        </w:r>
        <w:r>
          <w:rPr>
            <w:noProof/>
            <w:webHidden/>
          </w:rPr>
          <w:tab/>
        </w:r>
        <w:r>
          <w:rPr>
            <w:noProof/>
            <w:webHidden/>
          </w:rPr>
          <w:fldChar w:fldCharType="begin"/>
        </w:r>
        <w:r>
          <w:rPr>
            <w:noProof/>
            <w:webHidden/>
          </w:rPr>
          <w:instrText xml:space="preserve"> PAGEREF _Toc281498363 \h </w:instrText>
        </w:r>
        <w:r>
          <w:rPr>
            <w:noProof/>
            <w:webHidden/>
          </w:rPr>
        </w:r>
        <w:r>
          <w:rPr>
            <w:noProof/>
            <w:webHidden/>
          </w:rPr>
          <w:fldChar w:fldCharType="separate"/>
        </w:r>
        <w:r w:rsidR="00DC6879">
          <w:rPr>
            <w:noProof/>
            <w:webHidden/>
          </w:rPr>
          <w:t>80</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364" w:history="1">
        <w:r w:rsidRPr="007B1B3E">
          <w:rPr>
            <w:rStyle w:val="Hipervnculo"/>
          </w:rPr>
          <w:t>4. Desarrollo</w:t>
        </w:r>
        <w:r>
          <w:rPr>
            <w:webHidden/>
          </w:rPr>
          <w:tab/>
        </w:r>
        <w:r>
          <w:rPr>
            <w:webHidden/>
          </w:rPr>
          <w:fldChar w:fldCharType="begin"/>
        </w:r>
        <w:r>
          <w:rPr>
            <w:webHidden/>
          </w:rPr>
          <w:instrText xml:space="preserve"> PAGEREF _Toc281498364 \h </w:instrText>
        </w:r>
        <w:r>
          <w:rPr>
            <w:webHidden/>
          </w:rPr>
        </w:r>
        <w:r>
          <w:rPr>
            <w:webHidden/>
          </w:rPr>
          <w:fldChar w:fldCharType="separate"/>
        </w:r>
        <w:r w:rsidR="00DC6879">
          <w:rPr>
            <w:webHidden/>
          </w:rPr>
          <w:t>82</w:t>
        </w:r>
        <w:r>
          <w:rPr>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65" w:history="1">
        <w:r w:rsidRPr="007B1B3E">
          <w:rPr>
            <w:rStyle w:val="Hipervnculo"/>
            <w:noProof/>
          </w:rPr>
          <w:t>4.1. Toma de requerimientos</w:t>
        </w:r>
        <w:r>
          <w:rPr>
            <w:noProof/>
            <w:webHidden/>
          </w:rPr>
          <w:tab/>
        </w:r>
        <w:r>
          <w:rPr>
            <w:noProof/>
            <w:webHidden/>
          </w:rPr>
          <w:fldChar w:fldCharType="begin"/>
        </w:r>
        <w:r>
          <w:rPr>
            <w:noProof/>
            <w:webHidden/>
          </w:rPr>
          <w:instrText xml:space="preserve"> PAGEREF _Toc281498365 \h </w:instrText>
        </w:r>
        <w:r>
          <w:rPr>
            <w:noProof/>
            <w:webHidden/>
          </w:rPr>
        </w:r>
        <w:r>
          <w:rPr>
            <w:noProof/>
            <w:webHidden/>
          </w:rPr>
          <w:fldChar w:fldCharType="separate"/>
        </w:r>
        <w:r w:rsidR="00DC6879">
          <w:rPr>
            <w:noProof/>
            <w:webHidden/>
          </w:rPr>
          <w:t>82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6" w:history="1">
        <w:r w:rsidRPr="007B1B3E">
          <w:rPr>
            <w:rStyle w:val="Hipervnculo"/>
            <w:noProof/>
          </w:rPr>
          <w:t>4.1.1. Requerimientos Funcionales</w:t>
        </w:r>
        <w:r>
          <w:rPr>
            <w:noProof/>
            <w:webHidden/>
          </w:rPr>
          <w:tab/>
        </w:r>
        <w:r>
          <w:rPr>
            <w:noProof/>
            <w:webHidden/>
          </w:rPr>
          <w:fldChar w:fldCharType="begin"/>
        </w:r>
        <w:r>
          <w:rPr>
            <w:noProof/>
            <w:webHidden/>
          </w:rPr>
          <w:instrText xml:space="preserve"> PAGEREF _Toc281498366 \h </w:instrText>
        </w:r>
        <w:r>
          <w:rPr>
            <w:noProof/>
            <w:webHidden/>
          </w:rPr>
        </w:r>
        <w:r>
          <w:rPr>
            <w:noProof/>
            <w:webHidden/>
          </w:rPr>
          <w:fldChar w:fldCharType="separate"/>
        </w:r>
        <w:r w:rsidR="00DC6879">
          <w:rPr>
            <w:noProof/>
            <w:webHidden/>
          </w:rPr>
          <w:t>84</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7" w:history="1">
        <w:r w:rsidRPr="007B1B3E">
          <w:rPr>
            <w:rStyle w:val="Hipervnculo"/>
            <w:noProof/>
          </w:rPr>
          <w:t>4.1.2. Requerimientos No Funcionales</w:t>
        </w:r>
        <w:r>
          <w:rPr>
            <w:noProof/>
            <w:webHidden/>
          </w:rPr>
          <w:tab/>
        </w:r>
        <w:r>
          <w:rPr>
            <w:noProof/>
            <w:webHidden/>
          </w:rPr>
          <w:fldChar w:fldCharType="begin"/>
        </w:r>
        <w:r>
          <w:rPr>
            <w:noProof/>
            <w:webHidden/>
          </w:rPr>
          <w:instrText xml:space="preserve"> PAGEREF _Toc281498367 \h </w:instrText>
        </w:r>
        <w:r>
          <w:rPr>
            <w:noProof/>
            <w:webHidden/>
          </w:rPr>
        </w:r>
        <w:r>
          <w:rPr>
            <w:noProof/>
            <w:webHidden/>
          </w:rPr>
          <w:fldChar w:fldCharType="separate"/>
        </w:r>
        <w:r w:rsidR="00DC6879">
          <w:rPr>
            <w:noProof/>
            <w:webHidden/>
          </w:rPr>
          <w:t>84</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68" w:history="1">
        <w:r w:rsidRPr="007B1B3E">
          <w:rPr>
            <w:rStyle w:val="Hipervnculo"/>
            <w:noProof/>
          </w:rPr>
          <w:t>4.2. Tecnología a Utilizar</w:t>
        </w:r>
        <w:r>
          <w:rPr>
            <w:noProof/>
            <w:webHidden/>
          </w:rPr>
          <w:tab/>
        </w:r>
        <w:r>
          <w:rPr>
            <w:noProof/>
            <w:webHidden/>
          </w:rPr>
          <w:fldChar w:fldCharType="begin"/>
        </w:r>
        <w:r>
          <w:rPr>
            <w:noProof/>
            <w:webHidden/>
          </w:rPr>
          <w:instrText xml:space="preserve"> PAGEREF _Toc281498368 \h </w:instrText>
        </w:r>
        <w:r>
          <w:rPr>
            <w:noProof/>
            <w:webHidden/>
          </w:rPr>
        </w:r>
        <w:r>
          <w:rPr>
            <w:noProof/>
            <w:webHidden/>
          </w:rPr>
          <w:fldChar w:fldCharType="separate"/>
        </w:r>
        <w:r w:rsidR="00DC6879">
          <w:rPr>
            <w:noProof/>
            <w:webHidden/>
          </w:rPr>
          <w:t>85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69" w:history="1">
        <w:r w:rsidRPr="007B1B3E">
          <w:rPr>
            <w:rStyle w:val="Hipervnculo"/>
            <w:noProof/>
          </w:rPr>
          <w:t>4.2.1. Frente Servidor</w:t>
        </w:r>
        <w:r>
          <w:rPr>
            <w:noProof/>
            <w:webHidden/>
          </w:rPr>
          <w:tab/>
        </w:r>
        <w:r>
          <w:rPr>
            <w:noProof/>
            <w:webHidden/>
          </w:rPr>
          <w:fldChar w:fldCharType="begin"/>
        </w:r>
        <w:r>
          <w:rPr>
            <w:noProof/>
            <w:webHidden/>
          </w:rPr>
          <w:instrText xml:space="preserve"> PAGEREF _Toc281498369 \h </w:instrText>
        </w:r>
        <w:r>
          <w:rPr>
            <w:noProof/>
            <w:webHidden/>
          </w:rPr>
        </w:r>
        <w:r>
          <w:rPr>
            <w:noProof/>
            <w:webHidden/>
          </w:rPr>
          <w:fldChar w:fldCharType="separate"/>
        </w:r>
        <w:r w:rsidR="00DC6879">
          <w:rPr>
            <w:noProof/>
            <w:webHidden/>
          </w:rPr>
          <w:t>85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0" w:history="1">
        <w:r w:rsidRPr="007B1B3E">
          <w:rPr>
            <w:rStyle w:val="Hipervnculo"/>
            <w:noProof/>
          </w:rPr>
          <w:t>4.2.1.1. PHP 5.3</w:t>
        </w:r>
        <w:r>
          <w:rPr>
            <w:noProof/>
            <w:webHidden/>
          </w:rPr>
          <w:tab/>
        </w:r>
        <w:r>
          <w:rPr>
            <w:noProof/>
            <w:webHidden/>
          </w:rPr>
          <w:fldChar w:fldCharType="begin"/>
        </w:r>
        <w:r>
          <w:rPr>
            <w:noProof/>
            <w:webHidden/>
          </w:rPr>
          <w:instrText xml:space="preserve"> PAGEREF _Toc281498370 \h </w:instrText>
        </w:r>
        <w:r>
          <w:rPr>
            <w:noProof/>
            <w:webHidden/>
          </w:rPr>
        </w:r>
        <w:r>
          <w:rPr>
            <w:noProof/>
            <w:webHidden/>
          </w:rPr>
          <w:fldChar w:fldCharType="separate"/>
        </w:r>
        <w:r w:rsidR="00DC6879">
          <w:rPr>
            <w:noProof/>
            <w:webHidden/>
          </w:rPr>
          <w:t>85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1" w:history="1">
        <w:r w:rsidRPr="007B1B3E">
          <w:rPr>
            <w:rStyle w:val="Hipervnculo"/>
            <w:noProof/>
          </w:rPr>
          <w:t>4.2.1.2. MySQL 5</w:t>
        </w:r>
        <w:r>
          <w:rPr>
            <w:noProof/>
            <w:webHidden/>
          </w:rPr>
          <w:tab/>
        </w:r>
        <w:r>
          <w:rPr>
            <w:noProof/>
            <w:webHidden/>
          </w:rPr>
          <w:fldChar w:fldCharType="begin"/>
        </w:r>
        <w:r>
          <w:rPr>
            <w:noProof/>
            <w:webHidden/>
          </w:rPr>
          <w:instrText xml:space="preserve"> PAGEREF _Toc281498371 \h </w:instrText>
        </w:r>
        <w:r>
          <w:rPr>
            <w:noProof/>
            <w:webHidden/>
          </w:rPr>
        </w:r>
        <w:r>
          <w:rPr>
            <w:noProof/>
            <w:webHidden/>
          </w:rPr>
          <w:fldChar w:fldCharType="separate"/>
        </w:r>
        <w:r w:rsidR="00DC6879">
          <w:rPr>
            <w:noProof/>
            <w:webHidden/>
          </w:rPr>
          <w:t>87</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2" w:history="1">
        <w:r w:rsidRPr="007B1B3E">
          <w:rPr>
            <w:rStyle w:val="Hipervnculo"/>
            <w:noProof/>
          </w:rPr>
          <w:t>4.2.1.3. FFmpeg</w:t>
        </w:r>
        <w:r>
          <w:rPr>
            <w:noProof/>
            <w:webHidden/>
          </w:rPr>
          <w:tab/>
        </w:r>
        <w:r>
          <w:rPr>
            <w:noProof/>
            <w:webHidden/>
          </w:rPr>
          <w:fldChar w:fldCharType="begin"/>
        </w:r>
        <w:r>
          <w:rPr>
            <w:noProof/>
            <w:webHidden/>
          </w:rPr>
          <w:instrText xml:space="preserve"> PAGEREF _Toc281498372 \h </w:instrText>
        </w:r>
        <w:r>
          <w:rPr>
            <w:noProof/>
            <w:webHidden/>
          </w:rPr>
        </w:r>
        <w:r>
          <w:rPr>
            <w:noProof/>
            <w:webHidden/>
          </w:rPr>
          <w:fldChar w:fldCharType="separate"/>
        </w:r>
        <w:r w:rsidR="00DC6879">
          <w:rPr>
            <w:noProof/>
            <w:webHidden/>
          </w:rPr>
          <w:t>88</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3" w:history="1">
        <w:r w:rsidRPr="007B1B3E">
          <w:rPr>
            <w:rStyle w:val="Hipervnculo"/>
            <w:noProof/>
          </w:rPr>
          <w:t>4.2.2. Frente Cliente</w:t>
        </w:r>
        <w:r>
          <w:rPr>
            <w:noProof/>
            <w:webHidden/>
          </w:rPr>
          <w:tab/>
        </w:r>
        <w:r>
          <w:rPr>
            <w:noProof/>
            <w:webHidden/>
          </w:rPr>
          <w:fldChar w:fldCharType="begin"/>
        </w:r>
        <w:r>
          <w:rPr>
            <w:noProof/>
            <w:webHidden/>
          </w:rPr>
          <w:instrText xml:space="preserve"> PAGEREF _Toc281498373 \h </w:instrText>
        </w:r>
        <w:r>
          <w:rPr>
            <w:noProof/>
            <w:webHidden/>
          </w:rPr>
        </w:r>
        <w:r>
          <w:rPr>
            <w:noProof/>
            <w:webHidden/>
          </w:rPr>
          <w:fldChar w:fldCharType="separate"/>
        </w:r>
        <w:r w:rsidR="00DC6879">
          <w:rPr>
            <w:noProof/>
            <w:webHidden/>
          </w:rPr>
          <w:t>89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4" w:history="1">
        <w:r w:rsidRPr="007B1B3E">
          <w:rPr>
            <w:rStyle w:val="Hipervnculo"/>
            <w:noProof/>
          </w:rPr>
          <w:t>4.2.2.1 Javascript</w:t>
        </w:r>
        <w:r>
          <w:rPr>
            <w:noProof/>
            <w:webHidden/>
          </w:rPr>
          <w:tab/>
        </w:r>
        <w:r>
          <w:rPr>
            <w:noProof/>
            <w:webHidden/>
          </w:rPr>
          <w:fldChar w:fldCharType="begin"/>
        </w:r>
        <w:r>
          <w:rPr>
            <w:noProof/>
            <w:webHidden/>
          </w:rPr>
          <w:instrText xml:space="preserve"> PAGEREF _Toc281498374 \h </w:instrText>
        </w:r>
        <w:r>
          <w:rPr>
            <w:noProof/>
            <w:webHidden/>
          </w:rPr>
        </w:r>
        <w:r>
          <w:rPr>
            <w:noProof/>
            <w:webHidden/>
          </w:rPr>
          <w:fldChar w:fldCharType="separate"/>
        </w:r>
        <w:r w:rsidR="00DC6879">
          <w:rPr>
            <w:noProof/>
            <w:webHidden/>
          </w:rPr>
          <w:t>89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5" w:history="1">
        <w:r w:rsidRPr="007B1B3E">
          <w:rPr>
            <w:rStyle w:val="Hipervnculo"/>
            <w:noProof/>
          </w:rPr>
          <w:t>4.2.2.2 JW Player</w:t>
        </w:r>
        <w:r>
          <w:rPr>
            <w:noProof/>
            <w:webHidden/>
          </w:rPr>
          <w:tab/>
        </w:r>
        <w:r>
          <w:rPr>
            <w:noProof/>
            <w:webHidden/>
          </w:rPr>
          <w:fldChar w:fldCharType="begin"/>
        </w:r>
        <w:r>
          <w:rPr>
            <w:noProof/>
            <w:webHidden/>
          </w:rPr>
          <w:instrText xml:space="preserve"> PAGEREF _Toc281498375 \h </w:instrText>
        </w:r>
        <w:r>
          <w:rPr>
            <w:noProof/>
            <w:webHidden/>
          </w:rPr>
        </w:r>
        <w:r>
          <w:rPr>
            <w:noProof/>
            <w:webHidden/>
          </w:rPr>
          <w:fldChar w:fldCharType="separate"/>
        </w:r>
        <w:r w:rsidR="00DC6879">
          <w:rPr>
            <w:noProof/>
            <w:webHidden/>
          </w:rPr>
          <w:t>91</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76" w:history="1">
        <w:r w:rsidRPr="007B1B3E">
          <w:rPr>
            <w:rStyle w:val="Hipervnculo"/>
            <w:noProof/>
          </w:rPr>
          <w:t>4.3. Entorno de Desarrollo</w:t>
        </w:r>
        <w:r>
          <w:rPr>
            <w:noProof/>
            <w:webHidden/>
          </w:rPr>
          <w:tab/>
        </w:r>
        <w:r>
          <w:rPr>
            <w:noProof/>
            <w:webHidden/>
          </w:rPr>
          <w:fldChar w:fldCharType="begin"/>
        </w:r>
        <w:r>
          <w:rPr>
            <w:noProof/>
            <w:webHidden/>
          </w:rPr>
          <w:instrText xml:space="preserve"> PAGEREF _Toc281498376 \h </w:instrText>
        </w:r>
        <w:r>
          <w:rPr>
            <w:noProof/>
            <w:webHidden/>
          </w:rPr>
        </w:r>
        <w:r>
          <w:rPr>
            <w:noProof/>
            <w:webHidden/>
          </w:rPr>
          <w:fldChar w:fldCharType="separate"/>
        </w:r>
        <w:r w:rsidR="00DC6879">
          <w:rPr>
            <w:noProof/>
            <w:webHidden/>
          </w:rPr>
          <w:t>92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7" w:history="1">
        <w:r w:rsidRPr="007B1B3E">
          <w:rPr>
            <w:rStyle w:val="Hipervnculo"/>
            <w:noProof/>
          </w:rPr>
          <w:t>4.3.1. Entorno Integrado de Desarrollo (IDE)</w:t>
        </w:r>
        <w:r>
          <w:rPr>
            <w:noProof/>
            <w:webHidden/>
          </w:rPr>
          <w:tab/>
        </w:r>
        <w:r>
          <w:rPr>
            <w:noProof/>
            <w:webHidden/>
          </w:rPr>
          <w:fldChar w:fldCharType="begin"/>
        </w:r>
        <w:r>
          <w:rPr>
            <w:noProof/>
            <w:webHidden/>
          </w:rPr>
          <w:instrText xml:space="preserve"> PAGEREF _Toc281498377 \h </w:instrText>
        </w:r>
        <w:r>
          <w:rPr>
            <w:noProof/>
            <w:webHidden/>
          </w:rPr>
        </w:r>
        <w:r>
          <w:rPr>
            <w:noProof/>
            <w:webHidden/>
          </w:rPr>
          <w:fldChar w:fldCharType="separate"/>
        </w:r>
        <w:r w:rsidR="00DC6879">
          <w:rPr>
            <w:noProof/>
            <w:webHidden/>
          </w:rPr>
          <w:t>92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78" w:history="1">
        <w:r w:rsidRPr="007B1B3E">
          <w:rPr>
            <w:rStyle w:val="Hipervnculo"/>
            <w:noProof/>
          </w:rPr>
          <w:t>4.3.2. Control de versiones</w:t>
        </w:r>
        <w:r>
          <w:rPr>
            <w:noProof/>
            <w:webHidden/>
          </w:rPr>
          <w:tab/>
        </w:r>
        <w:r>
          <w:rPr>
            <w:noProof/>
            <w:webHidden/>
          </w:rPr>
          <w:fldChar w:fldCharType="begin"/>
        </w:r>
        <w:r>
          <w:rPr>
            <w:noProof/>
            <w:webHidden/>
          </w:rPr>
          <w:instrText xml:space="preserve"> PAGEREF _Toc281498378 \h </w:instrText>
        </w:r>
        <w:r>
          <w:rPr>
            <w:noProof/>
            <w:webHidden/>
          </w:rPr>
        </w:r>
        <w:r>
          <w:rPr>
            <w:noProof/>
            <w:webHidden/>
          </w:rPr>
          <w:fldChar w:fldCharType="separate"/>
        </w:r>
        <w:r w:rsidR="00DC6879">
          <w:rPr>
            <w:noProof/>
            <w:webHidden/>
          </w:rPr>
          <w:t>93</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79" w:history="1">
        <w:r w:rsidRPr="007B1B3E">
          <w:rPr>
            <w:rStyle w:val="Hipervnculo"/>
            <w:noProof/>
          </w:rPr>
          <w:t>4.3. Diagrama de Datos</w:t>
        </w:r>
        <w:r>
          <w:rPr>
            <w:noProof/>
            <w:webHidden/>
          </w:rPr>
          <w:tab/>
        </w:r>
        <w:r>
          <w:rPr>
            <w:noProof/>
            <w:webHidden/>
          </w:rPr>
          <w:fldChar w:fldCharType="begin"/>
        </w:r>
        <w:r>
          <w:rPr>
            <w:noProof/>
            <w:webHidden/>
          </w:rPr>
          <w:instrText xml:space="preserve"> PAGEREF _Toc281498379 \h </w:instrText>
        </w:r>
        <w:r>
          <w:rPr>
            <w:noProof/>
            <w:webHidden/>
          </w:rPr>
        </w:r>
        <w:r>
          <w:rPr>
            <w:noProof/>
            <w:webHidden/>
          </w:rPr>
          <w:fldChar w:fldCharType="separate"/>
        </w:r>
        <w:r w:rsidR="00DC6879">
          <w:rPr>
            <w:noProof/>
            <w:webHidden/>
          </w:rPr>
          <w:t>94</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80" w:history="1">
        <w:r w:rsidRPr="007B1B3E">
          <w:rPr>
            <w:rStyle w:val="Hipervnculo"/>
            <w:noProof/>
          </w:rPr>
          <w:t>4.4. Diagrama de Clases</w:t>
        </w:r>
        <w:r>
          <w:rPr>
            <w:noProof/>
            <w:webHidden/>
          </w:rPr>
          <w:tab/>
        </w:r>
        <w:r>
          <w:rPr>
            <w:noProof/>
            <w:webHidden/>
          </w:rPr>
          <w:fldChar w:fldCharType="begin"/>
        </w:r>
        <w:r>
          <w:rPr>
            <w:noProof/>
            <w:webHidden/>
          </w:rPr>
          <w:instrText xml:space="preserve"> PAGEREF _Toc281498380 \h </w:instrText>
        </w:r>
        <w:r>
          <w:rPr>
            <w:noProof/>
            <w:webHidden/>
          </w:rPr>
        </w:r>
        <w:r>
          <w:rPr>
            <w:noProof/>
            <w:webHidden/>
          </w:rPr>
          <w:fldChar w:fldCharType="separate"/>
        </w:r>
        <w:r w:rsidR="00DC6879">
          <w:rPr>
            <w:noProof/>
            <w:webHidden/>
          </w:rPr>
          <w:t>95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1" w:history="1">
        <w:r w:rsidRPr="007B1B3E">
          <w:rPr>
            <w:rStyle w:val="Hipervnculo"/>
            <w:noProof/>
          </w:rPr>
          <w:t>4.4.1. Namespace Models</w:t>
        </w:r>
        <w:r>
          <w:rPr>
            <w:noProof/>
            <w:webHidden/>
          </w:rPr>
          <w:tab/>
        </w:r>
        <w:r>
          <w:rPr>
            <w:noProof/>
            <w:webHidden/>
          </w:rPr>
          <w:fldChar w:fldCharType="begin"/>
        </w:r>
        <w:r>
          <w:rPr>
            <w:noProof/>
            <w:webHidden/>
          </w:rPr>
          <w:instrText xml:space="preserve"> PAGEREF _Toc281498381 \h </w:instrText>
        </w:r>
        <w:r>
          <w:rPr>
            <w:noProof/>
            <w:webHidden/>
          </w:rPr>
        </w:r>
        <w:r>
          <w:rPr>
            <w:noProof/>
            <w:webHidden/>
          </w:rPr>
          <w:fldChar w:fldCharType="separate"/>
        </w:r>
        <w:r w:rsidR="00DC6879">
          <w:rPr>
            <w:noProof/>
            <w:webHidden/>
          </w:rPr>
          <w:t>96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2" w:history="1">
        <w:r w:rsidRPr="007B1B3E">
          <w:rPr>
            <w:rStyle w:val="Hipervnculo"/>
            <w:noProof/>
          </w:rPr>
          <w:t>4.4.4.1. Interface IModel</w:t>
        </w:r>
        <w:r>
          <w:rPr>
            <w:noProof/>
            <w:webHidden/>
          </w:rPr>
          <w:tab/>
        </w:r>
        <w:r>
          <w:rPr>
            <w:noProof/>
            <w:webHidden/>
          </w:rPr>
          <w:fldChar w:fldCharType="begin"/>
        </w:r>
        <w:r>
          <w:rPr>
            <w:noProof/>
            <w:webHidden/>
          </w:rPr>
          <w:instrText xml:space="preserve"> PAGEREF _Toc281498382 \h </w:instrText>
        </w:r>
        <w:r>
          <w:rPr>
            <w:noProof/>
            <w:webHidden/>
          </w:rPr>
        </w:r>
        <w:r>
          <w:rPr>
            <w:noProof/>
            <w:webHidden/>
          </w:rPr>
          <w:fldChar w:fldCharType="separate"/>
        </w:r>
        <w:r w:rsidR="00DC6879">
          <w:rPr>
            <w:noProof/>
            <w:webHidden/>
          </w:rPr>
          <w:t>96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3" w:history="1">
        <w:r w:rsidRPr="007B1B3E">
          <w:rPr>
            <w:rStyle w:val="Hipervnculo"/>
            <w:noProof/>
          </w:rPr>
          <w:t>4.4.2. Namespace Views</w:t>
        </w:r>
        <w:r>
          <w:rPr>
            <w:noProof/>
            <w:webHidden/>
          </w:rPr>
          <w:tab/>
        </w:r>
        <w:r>
          <w:rPr>
            <w:noProof/>
            <w:webHidden/>
          </w:rPr>
          <w:fldChar w:fldCharType="begin"/>
        </w:r>
        <w:r>
          <w:rPr>
            <w:noProof/>
            <w:webHidden/>
          </w:rPr>
          <w:instrText xml:space="preserve"> PAGEREF _Toc281498383 \h </w:instrText>
        </w:r>
        <w:r>
          <w:rPr>
            <w:noProof/>
            <w:webHidden/>
          </w:rPr>
        </w:r>
        <w:r>
          <w:rPr>
            <w:noProof/>
            <w:webHidden/>
          </w:rPr>
          <w:fldChar w:fldCharType="separate"/>
        </w:r>
        <w:r w:rsidR="00DC6879">
          <w:rPr>
            <w:noProof/>
            <w:webHidden/>
          </w:rPr>
          <w:t>100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4" w:history="1">
        <w:r w:rsidRPr="007B1B3E">
          <w:rPr>
            <w:rStyle w:val="Hipervnculo"/>
            <w:noProof/>
          </w:rPr>
          <w:t>4.4.2.1. Clase VView</w:t>
        </w:r>
        <w:r>
          <w:rPr>
            <w:noProof/>
            <w:webHidden/>
          </w:rPr>
          <w:tab/>
        </w:r>
        <w:r>
          <w:rPr>
            <w:noProof/>
            <w:webHidden/>
          </w:rPr>
          <w:fldChar w:fldCharType="begin"/>
        </w:r>
        <w:r>
          <w:rPr>
            <w:noProof/>
            <w:webHidden/>
          </w:rPr>
          <w:instrText xml:space="preserve"> PAGEREF _Toc281498384 \h </w:instrText>
        </w:r>
        <w:r>
          <w:rPr>
            <w:noProof/>
            <w:webHidden/>
          </w:rPr>
        </w:r>
        <w:r>
          <w:rPr>
            <w:noProof/>
            <w:webHidden/>
          </w:rPr>
          <w:fldChar w:fldCharType="separate"/>
        </w:r>
        <w:r w:rsidR="00DC6879">
          <w:rPr>
            <w:noProof/>
            <w:webHidden/>
          </w:rPr>
          <w:t>100</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5" w:history="1">
        <w:r w:rsidRPr="007B1B3E">
          <w:rPr>
            <w:rStyle w:val="Hipervnculo"/>
            <w:noProof/>
          </w:rPr>
          <w:t>4.4.2.2. Clase VPage</w:t>
        </w:r>
        <w:r>
          <w:rPr>
            <w:noProof/>
            <w:webHidden/>
          </w:rPr>
          <w:tab/>
        </w:r>
        <w:r>
          <w:rPr>
            <w:noProof/>
            <w:webHidden/>
          </w:rPr>
          <w:fldChar w:fldCharType="begin"/>
        </w:r>
        <w:r>
          <w:rPr>
            <w:noProof/>
            <w:webHidden/>
          </w:rPr>
          <w:instrText xml:space="preserve"> PAGEREF _Toc281498385 \h </w:instrText>
        </w:r>
        <w:r>
          <w:rPr>
            <w:noProof/>
            <w:webHidden/>
          </w:rPr>
        </w:r>
        <w:r>
          <w:rPr>
            <w:noProof/>
            <w:webHidden/>
          </w:rPr>
          <w:fldChar w:fldCharType="separate"/>
        </w:r>
        <w:r w:rsidR="00DC6879">
          <w:rPr>
            <w:noProof/>
            <w:webHidden/>
          </w:rPr>
          <w:t>101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6" w:history="1">
        <w:r w:rsidRPr="007B1B3E">
          <w:rPr>
            <w:rStyle w:val="Hipervnculo"/>
            <w:noProof/>
          </w:rPr>
          <w:t>4.4.3. Namespace Controllers</w:t>
        </w:r>
        <w:r>
          <w:rPr>
            <w:noProof/>
            <w:webHidden/>
          </w:rPr>
          <w:tab/>
        </w:r>
        <w:r>
          <w:rPr>
            <w:noProof/>
            <w:webHidden/>
          </w:rPr>
          <w:fldChar w:fldCharType="begin"/>
        </w:r>
        <w:r>
          <w:rPr>
            <w:noProof/>
            <w:webHidden/>
          </w:rPr>
          <w:instrText xml:space="preserve"> PAGEREF _Toc281498386 \h </w:instrText>
        </w:r>
        <w:r>
          <w:rPr>
            <w:noProof/>
            <w:webHidden/>
          </w:rPr>
        </w:r>
        <w:r>
          <w:rPr>
            <w:noProof/>
            <w:webHidden/>
          </w:rPr>
          <w:fldChar w:fldCharType="separate"/>
        </w:r>
        <w:r w:rsidR="00DC6879">
          <w:rPr>
            <w:noProof/>
            <w:webHidden/>
          </w:rPr>
          <w:t>103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7" w:history="1">
        <w:r w:rsidRPr="007B1B3E">
          <w:rPr>
            <w:rStyle w:val="Hipervnculo"/>
            <w:noProof/>
          </w:rPr>
          <w:t>4.4.3.1. Clase CCommand</w:t>
        </w:r>
        <w:r>
          <w:rPr>
            <w:noProof/>
            <w:webHidden/>
          </w:rPr>
          <w:tab/>
        </w:r>
        <w:r>
          <w:rPr>
            <w:noProof/>
            <w:webHidden/>
          </w:rPr>
          <w:fldChar w:fldCharType="begin"/>
        </w:r>
        <w:r>
          <w:rPr>
            <w:noProof/>
            <w:webHidden/>
          </w:rPr>
          <w:instrText xml:space="preserve"> PAGEREF _Toc281498387 \h </w:instrText>
        </w:r>
        <w:r>
          <w:rPr>
            <w:noProof/>
            <w:webHidden/>
          </w:rPr>
        </w:r>
        <w:r>
          <w:rPr>
            <w:noProof/>
            <w:webHidden/>
          </w:rPr>
          <w:fldChar w:fldCharType="separate"/>
        </w:r>
        <w:r w:rsidR="00DC6879">
          <w:rPr>
            <w:noProof/>
            <w:webHidden/>
          </w:rPr>
          <w:t>103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88" w:history="1">
        <w:r w:rsidRPr="007B1B3E">
          <w:rPr>
            <w:rStyle w:val="Hipervnculo"/>
            <w:noProof/>
          </w:rPr>
          <w:t>4.4.5. Namespace Lib</w:t>
        </w:r>
        <w:r>
          <w:rPr>
            <w:noProof/>
            <w:webHidden/>
          </w:rPr>
          <w:tab/>
        </w:r>
        <w:r>
          <w:rPr>
            <w:noProof/>
            <w:webHidden/>
          </w:rPr>
          <w:fldChar w:fldCharType="begin"/>
        </w:r>
        <w:r>
          <w:rPr>
            <w:noProof/>
            <w:webHidden/>
          </w:rPr>
          <w:instrText xml:space="preserve"> PAGEREF _Toc281498388 \h </w:instrText>
        </w:r>
        <w:r>
          <w:rPr>
            <w:noProof/>
            <w:webHidden/>
          </w:rPr>
        </w:r>
        <w:r>
          <w:rPr>
            <w:noProof/>
            <w:webHidden/>
          </w:rPr>
          <w:fldChar w:fldCharType="separate"/>
        </w:r>
        <w:r w:rsidR="00DC6879">
          <w:rPr>
            <w:noProof/>
            <w:webHidden/>
          </w:rPr>
          <w:t>108</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89" w:history="1">
        <w:r w:rsidRPr="007B1B3E">
          <w:rPr>
            <w:rStyle w:val="Hipervnculo"/>
            <w:noProof/>
          </w:rPr>
          <w:t>4.5. Especificaciones de Desarrollo Back Office</w:t>
        </w:r>
        <w:r>
          <w:rPr>
            <w:noProof/>
            <w:webHidden/>
          </w:rPr>
          <w:tab/>
        </w:r>
        <w:r>
          <w:rPr>
            <w:noProof/>
            <w:webHidden/>
          </w:rPr>
          <w:fldChar w:fldCharType="begin"/>
        </w:r>
        <w:r>
          <w:rPr>
            <w:noProof/>
            <w:webHidden/>
          </w:rPr>
          <w:instrText xml:space="preserve"> PAGEREF _Toc281498389 \h </w:instrText>
        </w:r>
        <w:r>
          <w:rPr>
            <w:noProof/>
            <w:webHidden/>
          </w:rPr>
        </w:r>
        <w:r>
          <w:rPr>
            <w:noProof/>
            <w:webHidden/>
          </w:rPr>
          <w:fldChar w:fldCharType="separate"/>
        </w:r>
        <w:r w:rsidR="00DC6879">
          <w:rPr>
            <w:noProof/>
            <w:webHidden/>
          </w:rPr>
          <w:t>115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90" w:history="1">
        <w:r w:rsidRPr="007B1B3E">
          <w:rPr>
            <w:rStyle w:val="Hipervnculo"/>
            <w:noProof/>
          </w:rPr>
          <w:t>4.5.1. Configuración de Sitio</w:t>
        </w:r>
        <w:r>
          <w:rPr>
            <w:noProof/>
            <w:webHidden/>
          </w:rPr>
          <w:tab/>
        </w:r>
        <w:r>
          <w:rPr>
            <w:noProof/>
            <w:webHidden/>
          </w:rPr>
          <w:fldChar w:fldCharType="begin"/>
        </w:r>
        <w:r>
          <w:rPr>
            <w:noProof/>
            <w:webHidden/>
          </w:rPr>
          <w:instrText xml:space="preserve"> PAGEREF _Toc281498390 \h </w:instrText>
        </w:r>
        <w:r>
          <w:rPr>
            <w:noProof/>
            <w:webHidden/>
          </w:rPr>
        </w:r>
        <w:r>
          <w:rPr>
            <w:noProof/>
            <w:webHidden/>
          </w:rPr>
          <w:fldChar w:fldCharType="separate"/>
        </w:r>
        <w:r w:rsidR="00DC6879">
          <w:rPr>
            <w:noProof/>
            <w:webHidden/>
          </w:rPr>
          <w:t>115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91" w:history="1">
        <w:r w:rsidRPr="007B1B3E">
          <w:rPr>
            <w:rStyle w:val="Hipervnculo"/>
            <w:noProof/>
          </w:rPr>
          <w:t>4.5.2. Componentes XML</w:t>
        </w:r>
        <w:r>
          <w:rPr>
            <w:noProof/>
            <w:webHidden/>
          </w:rPr>
          <w:tab/>
        </w:r>
        <w:r>
          <w:rPr>
            <w:noProof/>
            <w:webHidden/>
          </w:rPr>
          <w:fldChar w:fldCharType="begin"/>
        </w:r>
        <w:r>
          <w:rPr>
            <w:noProof/>
            <w:webHidden/>
          </w:rPr>
          <w:instrText xml:space="preserve"> PAGEREF _Toc281498391 \h </w:instrText>
        </w:r>
        <w:r>
          <w:rPr>
            <w:noProof/>
            <w:webHidden/>
          </w:rPr>
        </w:r>
        <w:r>
          <w:rPr>
            <w:noProof/>
            <w:webHidden/>
          </w:rPr>
          <w:fldChar w:fldCharType="separate"/>
        </w:r>
        <w:r w:rsidR="00DC6879">
          <w:rPr>
            <w:noProof/>
            <w:webHidden/>
          </w:rPr>
          <w:t>116</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92" w:history="1">
        <w:r w:rsidRPr="007B1B3E">
          <w:rPr>
            <w:rStyle w:val="Hipervnculo"/>
            <w:noProof/>
          </w:rPr>
          <w:t>4.6. Especificaciones Front Office</w:t>
        </w:r>
        <w:r>
          <w:rPr>
            <w:noProof/>
            <w:webHidden/>
          </w:rPr>
          <w:tab/>
        </w:r>
        <w:r>
          <w:rPr>
            <w:noProof/>
            <w:webHidden/>
          </w:rPr>
          <w:fldChar w:fldCharType="begin"/>
        </w:r>
        <w:r>
          <w:rPr>
            <w:noProof/>
            <w:webHidden/>
          </w:rPr>
          <w:instrText xml:space="preserve"> PAGEREF _Toc281498392 \h </w:instrText>
        </w:r>
        <w:r>
          <w:rPr>
            <w:noProof/>
            <w:webHidden/>
          </w:rPr>
        </w:r>
        <w:r>
          <w:rPr>
            <w:noProof/>
            <w:webHidden/>
          </w:rPr>
          <w:fldChar w:fldCharType="separate"/>
        </w:r>
        <w:r w:rsidR="00DC6879">
          <w:rPr>
            <w:noProof/>
            <w:webHidden/>
          </w:rPr>
          <w:t>117</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93" w:history="1">
        <w:r w:rsidRPr="007B1B3E">
          <w:rPr>
            <w:rStyle w:val="Hipervnculo"/>
            <w:noProof/>
          </w:rPr>
          <w:t>4.7. Prototipos Back Office.</w:t>
        </w:r>
        <w:r>
          <w:rPr>
            <w:noProof/>
            <w:webHidden/>
          </w:rPr>
          <w:tab/>
        </w:r>
        <w:r>
          <w:rPr>
            <w:noProof/>
            <w:webHidden/>
          </w:rPr>
          <w:fldChar w:fldCharType="begin"/>
        </w:r>
        <w:r>
          <w:rPr>
            <w:noProof/>
            <w:webHidden/>
          </w:rPr>
          <w:instrText xml:space="preserve"> PAGEREF _Toc281498393 \h </w:instrText>
        </w:r>
        <w:r>
          <w:rPr>
            <w:noProof/>
            <w:webHidden/>
          </w:rPr>
        </w:r>
        <w:r>
          <w:rPr>
            <w:noProof/>
            <w:webHidden/>
          </w:rPr>
          <w:fldChar w:fldCharType="separate"/>
        </w:r>
        <w:r w:rsidR="00DC6879">
          <w:rPr>
            <w:noProof/>
            <w:webHidden/>
          </w:rPr>
          <w:t>121</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94" w:history="1">
        <w:r w:rsidRPr="007B1B3E">
          <w:rPr>
            <w:rStyle w:val="Hipervnculo"/>
            <w:noProof/>
          </w:rPr>
          <w:t>4.8. Puesta en Producción</w:t>
        </w:r>
        <w:r>
          <w:rPr>
            <w:noProof/>
            <w:webHidden/>
          </w:rPr>
          <w:tab/>
        </w:r>
        <w:r>
          <w:rPr>
            <w:noProof/>
            <w:webHidden/>
          </w:rPr>
          <w:fldChar w:fldCharType="begin"/>
        </w:r>
        <w:r>
          <w:rPr>
            <w:noProof/>
            <w:webHidden/>
          </w:rPr>
          <w:instrText xml:space="preserve"> PAGEREF _Toc281498394 \h </w:instrText>
        </w:r>
        <w:r>
          <w:rPr>
            <w:noProof/>
            <w:webHidden/>
          </w:rPr>
        </w:r>
        <w:r>
          <w:rPr>
            <w:noProof/>
            <w:webHidden/>
          </w:rPr>
          <w:fldChar w:fldCharType="separate"/>
        </w:r>
        <w:r w:rsidR="00DC6879">
          <w:rPr>
            <w:noProof/>
            <w:webHidden/>
          </w:rPr>
          <w:t>136</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95" w:history="1">
        <w:r w:rsidRPr="007B1B3E">
          <w:rPr>
            <w:rStyle w:val="Hipervnculo"/>
            <w:noProof/>
          </w:rPr>
          <w:t>4.9. Plan de pruebas</w:t>
        </w:r>
        <w:r>
          <w:rPr>
            <w:noProof/>
            <w:webHidden/>
          </w:rPr>
          <w:tab/>
        </w:r>
        <w:r>
          <w:rPr>
            <w:noProof/>
            <w:webHidden/>
          </w:rPr>
          <w:fldChar w:fldCharType="begin"/>
        </w:r>
        <w:r>
          <w:rPr>
            <w:noProof/>
            <w:webHidden/>
          </w:rPr>
          <w:instrText xml:space="preserve"> PAGEREF _Toc281498395 \h </w:instrText>
        </w:r>
        <w:r>
          <w:rPr>
            <w:noProof/>
            <w:webHidden/>
          </w:rPr>
        </w:r>
        <w:r>
          <w:rPr>
            <w:noProof/>
            <w:webHidden/>
          </w:rPr>
          <w:fldChar w:fldCharType="separate"/>
        </w:r>
        <w:r w:rsidR="00DC6879">
          <w:rPr>
            <w:noProof/>
            <w:webHidden/>
          </w:rPr>
          <w:t>138</w:t>
        </w:r>
        <w:r>
          <w:rPr>
            <w:noProof/>
            <w:webHidden/>
          </w:rPr>
          <w:fldChar w:fldCharType="end"/>
        </w:r>
      </w:hyperlink>
    </w:p>
    <w:p w:rsidR="00FF0994" w:rsidRDefault="00FF0994">
      <w:pPr>
        <w:pStyle w:val="TDC2"/>
        <w:tabs>
          <w:tab w:val="right" w:leader="dot" w:pos="8828"/>
        </w:tabs>
        <w:rPr>
          <w:rFonts w:asciiTheme="minorHAnsi" w:eastAsiaTheme="minorEastAsia" w:hAnsiTheme="minorHAnsi" w:cstheme="minorBidi"/>
          <w:noProof/>
          <w:sz w:val="22"/>
          <w:lang w:eastAsia="es-CL"/>
        </w:rPr>
      </w:pPr>
      <w:hyperlink w:anchor="_Toc281498396" w:history="1">
        <w:r w:rsidRPr="007B1B3E">
          <w:rPr>
            <w:rStyle w:val="Hipervnculo"/>
            <w:noProof/>
          </w:rPr>
          <w:t>4.10. Plan de liberación</w:t>
        </w:r>
        <w:r>
          <w:rPr>
            <w:noProof/>
            <w:webHidden/>
          </w:rPr>
          <w:tab/>
        </w:r>
        <w:r>
          <w:rPr>
            <w:noProof/>
            <w:webHidden/>
          </w:rPr>
          <w:fldChar w:fldCharType="begin"/>
        </w:r>
        <w:r>
          <w:rPr>
            <w:noProof/>
            <w:webHidden/>
          </w:rPr>
          <w:instrText xml:space="preserve"> PAGEREF _Toc281498396 \h </w:instrText>
        </w:r>
        <w:r>
          <w:rPr>
            <w:noProof/>
            <w:webHidden/>
          </w:rPr>
        </w:r>
        <w:r>
          <w:rPr>
            <w:noProof/>
            <w:webHidden/>
          </w:rPr>
          <w:fldChar w:fldCharType="separate"/>
        </w:r>
        <w:r w:rsidR="00DC6879">
          <w:rPr>
            <w:noProof/>
            <w:webHidden/>
          </w:rPr>
          <w:t>143</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397" w:history="1">
        <w:r w:rsidRPr="007B1B3E">
          <w:rPr>
            <w:rStyle w:val="Hipervnculo"/>
          </w:rPr>
          <w:t>5. Conclusiones</w:t>
        </w:r>
        <w:r>
          <w:rPr>
            <w:webHidden/>
          </w:rPr>
          <w:tab/>
        </w:r>
        <w:r>
          <w:rPr>
            <w:webHidden/>
          </w:rPr>
          <w:fldChar w:fldCharType="begin"/>
        </w:r>
        <w:r>
          <w:rPr>
            <w:webHidden/>
          </w:rPr>
          <w:instrText xml:space="preserve"> PAGEREF _Toc281498397 \h </w:instrText>
        </w:r>
        <w:r>
          <w:rPr>
            <w:webHidden/>
          </w:rPr>
        </w:r>
        <w:r>
          <w:rPr>
            <w:webHidden/>
          </w:rPr>
          <w:fldChar w:fldCharType="separate"/>
        </w:r>
        <w:r w:rsidR="00DC6879">
          <w:rPr>
            <w:webHidden/>
          </w:rPr>
          <w:t>144</w:t>
        </w:r>
        <w:r>
          <w:rPr>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98" w:history="1">
        <w:r w:rsidRPr="007B1B3E">
          <w:rPr>
            <w:rStyle w:val="Hipervnculo"/>
            <w:noProof/>
          </w:rPr>
          <w:t>5.1. Metodología</w:t>
        </w:r>
        <w:r>
          <w:rPr>
            <w:noProof/>
            <w:webHidden/>
          </w:rPr>
          <w:tab/>
        </w:r>
        <w:r>
          <w:rPr>
            <w:noProof/>
            <w:webHidden/>
          </w:rPr>
          <w:fldChar w:fldCharType="begin"/>
        </w:r>
        <w:r>
          <w:rPr>
            <w:noProof/>
            <w:webHidden/>
          </w:rPr>
          <w:instrText xml:space="preserve"> PAGEREF _Toc281498398 \h </w:instrText>
        </w:r>
        <w:r>
          <w:rPr>
            <w:noProof/>
            <w:webHidden/>
          </w:rPr>
        </w:r>
        <w:r>
          <w:rPr>
            <w:noProof/>
            <w:webHidden/>
          </w:rPr>
          <w:fldChar w:fldCharType="separate"/>
        </w:r>
        <w:r w:rsidR="00DC6879">
          <w:rPr>
            <w:noProof/>
            <w:webHidden/>
          </w:rPr>
          <w:t>144</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399" w:history="1">
        <w:r w:rsidRPr="007B1B3E">
          <w:rPr>
            <w:rStyle w:val="Hipervnculo"/>
            <w:noProof/>
          </w:rPr>
          <w:t>5.2. Trabajo Realizado</w:t>
        </w:r>
        <w:r>
          <w:rPr>
            <w:noProof/>
            <w:webHidden/>
          </w:rPr>
          <w:tab/>
        </w:r>
        <w:r>
          <w:rPr>
            <w:noProof/>
            <w:webHidden/>
          </w:rPr>
          <w:fldChar w:fldCharType="begin"/>
        </w:r>
        <w:r>
          <w:rPr>
            <w:noProof/>
            <w:webHidden/>
          </w:rPr>
          <w:instrText xml:space="preserve"> PAGEREF _Toc281498399 \h </w:instrText>
        </w:r>
        <w:r>
          <w:rPr>
            <w:noProof/>
            <w:webHidden/>
          </w:rPr>
        </w:r>
        <w:r>
          <w:rPr>
            <w:noProof/>
            <w:webHidden/>
          </w:rPr>
          <w:fldChar w:fldCharType="separate"/>
        </w:r>
        <w:r w:rsidR="00DC6879">
          <w:rPr>
            <w:noProof/>
            <w:webHidden/>
          </w:rPr>
          <w:t>146</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0" w:history="1">
        <w:r w:rsidRPr="007B1B3E">
          <w:rPr>
            <w:rStyle w:val="Hipervnculo"/>
            <w:noProof/>
          </w:rPr>
          <w:t>5.3. Aprendizaje Obtenido</w:t>
        </w:r>
        <w:r>
          <w:rPr>
            <w:noProof/>
            <w:webHidden/>
          </w:rPr>
          <w:tab/>
        </w:r>
        <w:r>
          <w:rPr>
            <w:noProof/>
            <w:webHidden/>
          </w:rPr>
          <w:fldChar w:fldCharType="begin"/>
        </w:r>
        <w:r>
          <w:rPr>
            <w:noProof/>
            <w:webHidden/>
          </w:rPr>
          <w:instrText xml:space="preserve"> PAGEREF _Toc281498400 \h </w:instrText>
        </w:r>
        <w:r>
          <w:rPr>
            <w:noProof/>
            <w:webHidden/>
          </w:rPr>
        </w:r>
        <w:r>
          <w:rPr>
            <w:noProof/>
            <w:webHidden/>
          </w:rPr>
          <w:fldChar w:fldCharType="separate"/>
        </w:r>
        <w:r w:rsidR="00DC6879">
          <w:rPr>
            <w:noProof/>
            <w:webHidden/>
          </w:rPr>
          <w:t>148</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1" w:history="1">
        <w:r w:rsidRPr="007B1B3E">
          <w:rPr>
            <w:rStyle w:val="Hipervnculo"/>
            <w:noProof/>
          </w:rPr>
          <w:t>5.4. Dificultades Surgidas Durante el Desarrollo</w:t>
        </w:r>
        <w:r>
          <w:rPr>
            <w:noProof/>
            <w:webHidden/>
          </w:rPr>
          <w:tab/>
        </w:r>
        <w:r>
          <w:rPr>
            <w:noProof/>
            <w:webHidden/>
          </w:rPr>
          <w:fldChar w:fldCharType="begin"/>
        </w:r>
        <w:r>
          <w:rPr>
            <w:noProof/>
            <w:webHidden/>
          </w:rPr>
          <w:instrText xml:space="preserve"> PAGEREF _Toc281498401 \h </w:instrText>
        </w:r>
        <w:r>
          <w:rPr>
            <w:noProof/>
            <w:webHidden/>
          </w:rPr>
        </w:r>
        <w:r>
          <w:rPr>
            <w:noProof/>
            <w:webHidden/>
          </w:rPr>
          <w:fldChar w:fldCharType="separate"/>
        </w:r>
        <w:r w:rsidR="00DC6879">
          <w:rPr>
            <w:noProof/>
            <w:webHidden/>
          </w:rPr>
          <w:t>149</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2" w:history="1">
        <w:r w:rsidRPr="007B1B3E">
          <w:rPr>
            <w:rStyle w:val="Hipervnculo"/>
            <w:noProof/>
          </w:rPr>
          <w:t>5.5. Proyecciones</w:t>
        </w:r>
        <w:r>
          <w:rPr>
            <w:noProof/>
            <w:webHidden/>
          </w:rPr>
          <w:tab/>
        </w:r>
        <w:r>
          <w:rPr>
            <w:noProof/>
            <w:webHidden/>
          </w:rPr>
          <w:fldChar w:fldCharType="begin"/>
        </w:r>
        <w:r>
          <w:rPr>
            <w:noProof/>
            <w:webHidden/>
          </w:rPr>
          <w:instrText xml:space="preserve"> PAGEREF _Toc281498402 \h </w:instrText>
        </w:r>
        <w:r>
          <w:rPr>
            <w:noProof/>
            <w:webHidden/>
          </w:rPr>
        </w:r>
        <w:r>
          <w:rPr>
            <w:noProof/>
            <w:webHidden/>
          </w:rPr>
          <w:fldChar w:fldCharType="separate"/>
        </w:r>
        <w:r w:rsidR="00DC6879">
          <w:rPr>
            <w:noProof/>
            <w:webHidden/>
          </w:rPr>
          <w:t>151</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403" w:history="1">
        <w:r w:rsidRPr="007B1B3E">
          <w:rPr>
            <w:rStyle w:val="Hipervnculo"/>
            <w:lang w:val="en-US"/>
          </w:rPr>
          <w:t>6. Bibliografía</w:t>
        </w:r>
        <w:r>
          <w:rPr>
            <w:webHidden/>
          </w:rPr>
          <w:tab/>
        </w:r>
        <w:r>
          <w:rPr>
            <w:webHidden/>
          </w:rPr>
          <w:fldChar w:fldCharType="begin"/>
        </w:r>
        <w:r>
          <w:rPr>
            <w:webHidden/>
          </w:rPr>
          <w:instrText xml:space="preserve"> PAGEREF _Toc281498403 \h </w:instrText>
        </w:r>
        <w:r>
          <w:rPr>
            <w:webHidden/>
          </w:rPr>
        </w:r>
        <w:r>
          <w:rPr>
            <w:webHidden/>
          </w:rPr>
          <w:fldChar w:fldCharType="separate"/>
        </w:r>
        <w:r w:rsidR="00DC6879">
          <w:rPr>
            <w:webHidden/>
          </w:rPr>
          <w:t>153</w:t>
        </w:r>
        <w:r>
          <w:rPr>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404" w:history="1">
        <w:r w:rsidRPr="007B1B3E">
          <w:rPr>
            <w:rStyle w:val="Hipervnculo"/>
          </w:rPr>
          <w:t>Anexos</w:t>
        </w:r>
        <w:r>
          <w:rPr>
            <w:webHidden/>
          </w:rPr>
          <w:tab/>
        </w:r>
        <w:r>
          <w:rPr>
            <w:webHidden/>
          </w:rPr>
          <w:fldChar w:fldCharType="begin"/>
        </w:r>
        <w:r>
          <w:rPr>
            <w:webHidden/>
          </w:rPr>
          <w:instrText xml:space="preserve"> PAGEREF _Toc281498404 \h </w:instrText>
        </w:r>
        <w:r>
          <w:rPr>
            <w:webHidden/>
          </w:rPr>
        </w:r>
        <w:r>
          <w:rPr>
            <w:webHidden/>
          </w:rPr>
          <w:fldChar w:fldCharType="separate"/>
        </w:r>
        <w:r w:rsidR="00DC6879">
          <w:rPr>
            <w:webHidden/>
          </w:rPr>
          <w:t>155</w:t>
        </w:r>
        <w:r>
          <w:rPr>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5" w:history="1">
        <w:r w:rsidRPr="007B1B3E">
          <w:rPr>
            <w:rStyle w:val="Hipervnculo"/>
            <w:noProof/>
          </w:rPr>
          <w:t>Anexos I.  Componentes XML</w:t>
        </w:r>
        <w:r>
          <w:rPr>
            <w:noProof/>
            <w:webHidden/>
          </w:rPr>
          <w:tab/>
        </w:r>
        <w:r>
          <w:rPr>
            <w:noProof/>
            <w:webHidden/>
          </w:rPr>
          <w:fldChar w:fldCharType="begin"/>
        </w:r>
        <w:r>
          <w:rPr>
            <w:noProof/>
            <w:webHidden/>
          </w:rPr>
          <w:instrText xml:space="preserve"> PAGEREF _Toc281498405 \h </w:instrText>
        </w:r>
        <w:r>
          <w:rPr>
            <w:noProof/>
            <w:webHidden/>
          </w:rPr>
        </w:r>
        <w:r>
          <w:rPr>
            <w:noProof/>
            <w:webHidden/>
          </w:rPr>
          <w:fldChar w:fldCharType="separate"/>
        </w:r>
        <w:r w:rsidR="00DC6879">
          <w:rPr>
            <w:noProof/>
            <w:webHidden/>
          </w:rPr>
          <w:t>155</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6" w:history="1">
        <w:r w:rsidRPr="007B1B3E">
          <w:rPr>
            <w:rStyle w:val="Hipervnculo"/>
            <w:noProof/>
          </w:rPr>
          <w:t>Anexos II.  Casos de prueba</w:t>
        </w:r>
        <w:r>
          <w:rPr>
            <w:noProof/>
            <w:webHidden/>
          </w:rPr>
          <w:tab/>
        </w:r>
        <w:r>
          <w:rPr>
            <w:noProof/>
            <w:webHidden/>
          </w:rPr>
          <w:fldChar w:fldCharType="begin"/>
        </w:r>
        <w:r>
          <w:rPr>
            <w:noProof/>
            <w:webHidden/>
          </w:rPr>
          <w:instrText xml:space="preserve"> PAGEREF _Toc281498406 \h </w:instrText>
        </w:r>
        <w:r>
          <w:rPr>
            <w:noProof/>
            <w:webHidden/>
          </w:rPr>
        </w:r>
        <w:r>
          <w:rPr>
            <w:noProof/>
            <w:webHidden/>
          </w:rPr>
          <w:fldChar w:fldCharType="separate"/>
        </w:r>
        <w:r w:rsidR="00DC6879">
          <w:rPr>
            <w:noProof/>
            <w:webHidden/>
          </w:rPr>
          <w:t>162</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7" w:history="1">
        <w:r w:rsidRPr="007B1B3E">
          <w:rPr>
            <w:rStyle w:val="Hipervnculo"/>
            <w:noProof/>
          </w:rPr>
          <w:t xml:space="preserve">Anexos III.  </w:t>
        </w:r>
        <w:r w:rsidRPr="007B1B3E">
          <w:rPr>
            <w:rStyle w:val="Hipervnculo"/>
            <w:noProof/>
            <w:lang w:val="es-ES"/>
          </w:rPr>
          <w:t>Sincronización Google SVN</w:t>
        </w:r>
        <w:r>
          <w:rPr>
            <w:noProof/>
            <w:webHidden/>
          </w:rPr>
          <w:tab/>
        </w:r>
        <w:r>
          <w:rPr>
            <w:noProof/>
            <w:webHidden/>
          </w:rPr>
          <w:fldChar w:fldCharType="begin"/>
        </w:r>
        <w:r>
          <w:rPr>
            <w:noProof/>
            <w:webHidden/>
          </w:rPr>
          <w:instrText xml:space="preserve"> PAGEREF _Toc281498407 \h </w:instrText>
        </w:r>
        <w:r>
          <w:rPr>
            <w:noProof/>
            <w:webHidden/>
          </w:rPr>
        </w:r>
        <w:r>
          <w:rPr>
            <w:noProof/>
            <w:webHidden/>
          </w:rPr>
          <w:fldChar w:fldCharType="separate"/>
        </w:r>
        <w:r w:rsidR="00DC6879">
          <w:rPr>
            <w:noProof/>
            <w:webHidden/>
          </w:rPr>
          <w:t>171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8" w:history="1">
        <w:r w:rsidRPr="007B1B3E">
          <w:rPr>
            <w:rStyle w:val="Hipervnculo"/>
            <w:noProof/>
          </w:rPr>
          <w:t>Anexos IV.  Scripts  FFmpeg</w:t>
        </w:r>
        <w:r>
          <w:rPr>
            <w:noProof/>
            <w:webHidden/>
          </w:rPr>
          <w:tab/>
        </w:r>
        <w:r>
          <w:rPr>
            <w:noProof/>
            <w:webHidden/>
          </w:rPr>
          <w:fldChar w:fldCharType="begin"/>
        </w:r>
        <w:r>
          <w:rPr>
            <w:noProof/>
            <w:webHidden/>
          </w:rPr>
          <w:instrText xml:space="preserve"> PAGEREF _Toc281498408 \h </w:instrText>
        </w:r>
        <w:r>
          <w:rPr>
            <w:noProof/>
            <w:webHidden/>
          </w:rPr>
        </w:r>
        <w:r>
          <w:rPr>
            <w:noProof/>
            <w:webHidden/>
          </w:rPr>
          <w:fldChar w:fldCharType="separate"/>
        </w:r>
        <w:r w:rsidR="00DC6879">
          <w:rPr>
            <w:noProof/>
            <w:webHidden/>
          </w:rPr>
          <w:t>181</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09" w:history="1">
        <w:r w:rsidRPr="007B1B3E">
          <w:rPr>
            <w:rStyle w:val="Hipervnculo"/>
            <w:noProof/>
          </w:rPr>
          <w:t>Anexos V.  Integración Multimedia</w:t>
        </w:r>
        <w:r>
          <w:rPr>
            <w:noProof/>
            <w:webHidden/>
          </w:rPr>
          <w:tab/>
        </w:r>
        <w:r>
          <w:rPr>
            <w:noProof/>
            <w:webHidden/>
          </w:rPr>
          <w:fldChar w:fldCharType="begin"/>
        </w:r>
        <w:r>
          <w:rPr>
            <w:noProof/>
            <w:webHidden/>
          </w:rPr>
          <w:instrText xml:space="preserve"> PAGEREF _Toc281498409 \h </w:instrText>
        </w:r>
        <w:r>
          <w:rPr>
            <w:noProof/>
            <w:webHidden/>
          </w:rPr>
        </w:r>
        <w:r>
          <w:rPr>
            <w:noProof/>
            <w:webHidden/>
          </w:rPr>
          <w:fldChar w:fldCharType="separate"/>
        </w:r>
        <w:r w:rsidR="00DC6879">
          <w:rPr>
            <w:noProof/>
            <w:webHidden/>
          </w:rPr>
          <w:t>183</w:t>
        </w:r>
        <w:r>
          <w:rPr>
            <w:noProof/>
            <w:webHidden/>
          </w:rPr>
          <w:fldChar w:fldCharType="end"/>
        </w:r>
      </w:hyperlink>
    </w:p>
    <w:p w:rsidR="00FF0994" w:rsidRDefault="00FF0994">
      <w:pPr>
        <w:pStyle w:val="TDC3"/>
        <w:tabs>
          <w:tab w:val="right" w:leader="dot" w:pos="8828"/>
        </w:tabs>
        <w:rPr>
          <w:rFonts w:asciiTheme="minorHAnsi" w:eastAsiaTheme="minorEastAsia" w:hAnsiTheme="minorHAnsi" w:cstheme="minorBidi"/>
          <w:noProof/>
          <w:sz w:val="22"/>
        </w:rPr>
      </w:pPr>
      <w:hyperlink w:anchor="_Toc281498410" w:history="1">
        <w:r w:rsidRPr="007B1B3E">
          <w:rPr>
            <w:rStyle w:val="Hipervnculo"/>
            <w:noProof/>
          </w:rPr>
          <w:t>Anexos VI.  Formato Minuta Reuniones</w:t>
        </w:r>
        <w:r>
          <w:rPr>
            <w:noProof/>
            <w:webHidden/>
          </w:rPr>
          <w:tab/>
        </w:r>
        <w:r>
          <w:rPr>
            <w:noProof/>
            <w:webHidden/>
          </w:rPr>
          <w:fldChar w:fldCharType="begin"/>
        </w:r>
        <w:r>
          <w:rPr>
            <w:noProof/>
            <w:webHidden/>
          </w:rPr>
          <w:instrText xml:space="preserve"> PAGEREF _Toc281498410 \h </w:instrText>
        </w:r>
        <w:r>
          <w:rPr>
            <w:noProof/>
            <w:webHidden/>
          </w:rPr>
        </w:r>
        <w:r>
          <w:rPr>
            <w:noProof/>
            <w:webHidden/>
          </w:rPr>
          <w:fldChar w:fldCharType="separate"/>
        </w:r>
        <w:r w:rsidR="00DC6879">
          <w:rPr>
            <w:noProof/>
            <w:webHidden/>
          </w:rPr>
          <w:t>187</w:t>
        </w:r>
        <w:r>
          <w:rPr>
            <w:noProof/>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411" w:history="1">
        <w:r w:rsidRPr="007B1B3E">
          <w:rPr>
            <w:rStyle w:val="Hipervnculo"/>
          </w:rPr>
          <w:t>Glosario</w:t>
        </w:r>
        <w:r>
          <w:rPr>
            <w:webHidden/>
          </w:rPr>
          <w:tab/>
        </w:r>
        <w:r>
          <w:rPr>
            <w:webHidden/>
          </w:rPr>
          <w:fldChar w:fldCharType="begin"/>
        </w:r>
        <w:r>
          <w:rPr>
            <w:webHidden/>
          </w:rPr>
          <w:instrText xml:space="preserve"> PAGEREF _Toc281498411 \h </w:instrText>
        </w:r>
        <w:r>
          <w:rPr>
            <w:webHidden/>
          </w:rPr>
        </w:r>
        <w:r>
          <w:rPr>
            <w:webHidden/>
          </w:rPr>
          <w:fldChar w:fldCharType="separate"/>
        </w:r>
        <w:r w:rsidR="00DC6879">
          <w:rPr>
            <w:webHidden/>
          </w:rPr>
          <w:t>193</w:t>
        </w:r>
        <w:r>
          <w:rPr>
            <w:webHidden/>
          </w:rPr>
          <w:fldChar w:fldCharType="end"/>
        </w:r>
      </w:hyperlink>
    </w:p>
    <w:p w:rsidR="00FF0994" w:rsidRDefault="00FF0994">
      <w:pPr>
        <w:pStyle w:val="TDC1"/>
        <w:rPr>
          <w:rFonts w:asciiTheme="minorHAnsi" w:eastAsiaTheme="minorEastAsia" w:hAnsiTheme="minorHAnsi" w:cstheme="minorBidi"/>
          <w:b w:val="0"/>
          <w:sz w:val="22"/>
          <w:lang w:eastAsia="es-CL"/>
        </w:rPr>
      </w:pPr>
      <w:hyperlink w:anchor="_Toc281498412" w:history="1">
        <w:r w:rsidRPr="007B1B3E">
          <w:rPr>
            <w:rStyle w:val="Hipervnculo"/>
            <w:lang w:val="en-US"/>
          </w:rPr>
          <w:t>Acrónimos</w:t>
        </w:r>
        <w:r>
          <w:rPr>
            <w:webHidden/>
          </w:rPr>
          <w:tab/>
        </w:r>
        <w:r>
          <w:rPr>
            <w:webHidden/>
          </w:rPr>
          <w:fldChar w:fldCharType="begin"/>
        </w:r>
        <w:r>
          <w:rPr>
            <w:webHidden/>
          </w:rPr>
          <w:instrText xml:space="preserve"> PAGEREF _Toc281498412 \h </w:instrText>
        </w:r>
        <w:r>
          <w:rPr>
            <w:webHidden/>
          </w:rPr>
        </w:r>
        <w:r>
          <w:rPr>
            <w:webHidden/>
          </w:rPr>
          <w:fldChar w:fldCharType="separate"/>
        </w:r>
        <w:r w:rsidR="00DC6879">
          <w:rPr>
            <w:webHidden/>
          </w:rPr>
          <w:t>194</w:t>
        </w:r>
        <w:r>
          <w:rPr>
            <w:webHidden/>
          </w:rPr>
          <w:fldChar w:fldCharType="end"/>
        </w:r>
      </w:hyperlink>
    </w:p>
    <w:p w:rsidR="00B71CC1" w:rsidRDefault="00B0728E"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FF0994" w:rsidRDefault="00B0728E">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FF0994">
        <w:rPr>
          <w:noProof/>
        </w:rPr>
        <w:t>Ilustración 1 - Componentes que intervienen en acceso multimedia web</w:t>
      </w:r>
      <w:r w:rsidR="00FF0994">
        <w:rPr>
          <w:noProof/>
        </w:rPr>
        <w:tab/>
      </w:r>
      <w:r w:rsidR="00FF0994">
        <w:rPr>
          <w:noProof/>
        </w:rPr>
        <w:fldChar w:fldCharType="begin"/>
      </w:r>
      <w:r w:rsidR="00FF0994">
        <w:rPr>
          <w:noProof/>
        </w:rPr>
        <w:instrText xml:space="preserve"> PAGEREF _Toc281498255 \h </w:instrText>
      </w:r>
      <w:r w:rsidR="00FF0994">
        <w:rPr>
          <w:noProof/>
        </w:rPr>
      </w:r>
      <w:r w:rsidR="00FF0994">
        <w:rPr>
          <w:noProof/>
        </w:rPr>
        <w:fldChar w:fldCharType="separate"/>
      </w:r>
      <w:r w:rsidR="00DC6879">
        <w:rPr>
          <w:noProof/>
        </w:rPr>
        <w:t>15</w:t>
      </w:r>
      <w:r w:rsidR="00FF0994">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_Toc281498256 \h </w:instrText>
      </w:r>
      <w:r>
        <w:rPr>
          <w:noProof/>
        </w:rPr>
      </w:r>
      <w:r>
        <w:rPr>
          <w:noProof/>
        </w:rPr>
        <w:fldChar w:fldCharType="separate"/>
      </w:r>
      <w:r w:rsidR="00DC6879">
        <w:rPr>
          <w:noProof/>
        </w:rPr>
        <w:t>26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_Toc281498257 \h </w:instrText>
      </w:r>
      <w:r>
        <w:rPr>
          <w:noProof/>
        </w:rPr>
      </w:r>
      <w:r>
        <w:rPr>
          <w:noProof/>
        </w:rPr>
        <w:fldChar w:fldCharType="separate"/>
      </w:r>
      <w:r w:rsidR="00DC6879">
        <w:rPr>
          <w:noProof/>
        </w:rPr>
        <w:t>28</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_Toc281498258 \h </w:instrText>
      </w:r>
      <w:r>
        <w:rPr>
          <w:noProof/>
        </w:rPr>
      </w:r>
      <w:r>
        <w:rPr>
          <w:noProof/>
        </w:rPr>
        <w:fldChar w:fldCharType="separate"/>
      </w:r>
      <w:r w:rsidR="00DC6879">
        <w:rPr>
          <w:noProof/>
        </w:rPr>
        <w:t>30</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_Toc281498259 \h </w:instrText>
      </w:r>
      <w:r>
        <w:rPr>
          <w:noProof/>
        </w:rPr>
      </w:r>
      <w:r>
        <w:rPr>
          <w:noProof/>
        </w:rPr>
        <w:fldChar w:fldCharType="separate"/>
      </w:r>
      <w:r w:rsidR="00DC6879">
        <w:rPr>
          <w:noProof/>
        </w:rPr>
        <w:t>32</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_Toc281498260 \h </w:instrText>
      </w:r>
      <w:r>
        <w:rPr>
          <w:noProof/>
        </w:rPr>
      </w:r>
      <w:r>
        <w:rPr>
          <w:noProof/>
        </w:rPr>
        <w:fldChar w:fldCharType="separate"/>
      </w:r>
      <w:r w:rsidR="00DC6879">
        <w:rPr>
          <w:noProof/>
        </w:rPr>
        <w:t>37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_Toc281498261 \h </w:instrText>
      </w:r>
      <w:r>
        <w:rPr>
          <w:noProof/>
        </w:rPr>
      </w:r>
      <w:r>
        <w:rPr>
          <w:noProof/>
        </w:rPr>
        <w:fldChar w:fldCharType="separate"/>
      </w:r>
      <w:r w:rsidR="00DC6879">
        <w:rPr>
          <w:noProof/>
        </w:rPr>
        <w:t>44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_Toc281498262 \h </w:instrText>
      </w:r>
      <w:r>
        <w:rPr>
          <w:noProof/>
        </w:rPr>
      </w:r>
      <w:r>
        <w:rPr>
          <w:noProof/>
        </w:rPr>
        <w:fldChar w:fldCharType="separate"/>
      </w:r>
      <w:r w:rsidR="00DC6879">
        <w:rPr>
          <w:noProof/>
        </w:rPr>
        <w:t>45</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_Toc281498263 \h </w:instrText>
      </w:r>
      <w:r>
        <w:rPr>
          <w:noProof/>
        </w:rPr>
      </w:r>
      <w:r>
        <w:rPr>
          <w:noProof/>
        </w:rPr>
        <w:fldChar w:fldCharType="separate"/>
      </w:r>
      <w:r w:rsidR="00DC6879">
        <w:rPr>
          <w:noProof/>
        </w:rPr>
        <w:t>46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_Toc281498264 \h </w:instrText>
      </w:r>
      <w:r>
        <w:rPr>
          <w:noProof/>
        </w:rPr>
      </w:r>
      <w:r>
        <w:rPr>
          <w:noProof/>
        </w:rPr>
        <w:fldChar w:fldCharType="separate"/>
      </w:r>
      <w:r w:rsidR="00DC6879">
        <w:rPr>
          <w:noProof/>
        </w:rPr>
        <w:t>47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_Toc281498265 \h </w:instrText>
      </w:r>
      <w:r>
        <w:rPr>
          <w:noProof/>
        </w:rPr>
      </w:r>
      <w:r>
        <w:rPr>
          <w:noProof/>
        </w:rPr>
        <w:fldChar w:fldCharType="separate"/>
      </w:r>
      <w:r w:rsidR="00DC6879">
        <w:rPr>
          <w:noProof/>
        </w:rPr>
        <w:t>49</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_Toc281498266 \h </w:instrText>
      </w:r>
      <w:r>
        <w:rPr>
          <w:noProof/>
        </w:rPr>
      </w:r>
      <w:r>
        <w:rPr>
          <w:noProof/>
        </w:rPr>
        <w:fldChar w:fldCharType="separate"/>
      </w:r>
      <w:r w:rsidR="00DC6879">
        <w:rPr>
          <w:noProof/>
        </w:rPr>
        <w:t>53</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_Toc281498267 \h </w:instrText>
      </w:r>
      <w:r>
        <w:rPr>
          <w:noProof/>
        </w:rPr>
      </w:r>
      <w:r>
        <w:rPr>
          <w:noProof/>
        </w:rPr>
        <w:fldChar w:fldCharType="separate"/>
      </w:r>
      <w:r w:rsidR="00DC6879">
        <w:rPr>
          <w:noProof/>
        </w:rPr>
        <w:t>55</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_Toc281498268 \h </w:instrText>
      </w:r>
      <w:r>
        <w:rPr>
          <w:noProof/>
        </w:rPr>
      </w:r>
      <w:r>
        <w:rPr>
          <w:noProof/>
        </w:rPr>
        <w:fldChar w:fldCharType="separate"/>
      </w:r>
      <w:r w:rsidR="00DC6879">
        <w:rPr>
          <w:noProof/>
        </w:rPr>
        <w:t>67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_Toc281498269 \h </w:instrText>
      </w:r>
      <w:r>
        <w:rPr>
          <w:noProof/>
        </w:rPr>
      </w:r>
      <w:r>
        <w:rPr>
          <w:noProof/>
        </w:rPr>
        <w:fldChar w:fldCharType="separate"/>
      </w:r>
      <w:r w:rsidR="00DC6879">
        <w:rPr>
          <w:noProof/>
        </w:rPr>
        <w:t>68</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_Toc281498270 \h </w:instrText>
      </w:r>
      <w:r>
        <w:rPr>
          <w:noProof/>
        </w:rPr>
      </w:r>
      <w:r>
        <w:rPr>
          <w:noProof/>
        </w:rPr>
        <w:fldChar w:fldCharType="separate"/>
      </w:r>
      <w:r w:rsidR="00DC6879">
        <w:rPr>
          <w:noProof/>
        </w:rPr>
        <w:t>70</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_Toc281498271 \h </w:instrText>
      </w:r>
      <w:r>
        <w:rPr>
          <w:noProof/>
        </w:rPr>
      </w:r>
      <w:r>
        <w:rPr>
          <w:noProof/>
        </w:rPr>
        <w:fldChar w:fldCharType="separate"/>
      </w:r>
      <w:r w:rsidR="00DC6879">
        <w:rPr>
          <w:noProof/>
        </w:rPr>
        <w:t>71</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_Toc281498272 \h </w:instrText>
      </w:r>
      <w:r>
        <w:rPr>
          <w:noProof/>
        </w:rPr>
      </w:r>
      <w:r>
        <w:rPr>
          <w:noProof/>
        </w:rPr>
        <w:fldChar w:fldCharType="separate"/>
      </w:r>
      <w:r w:rsidR="00DC6879">
        <w:rPr>
          <w:noProof/>
        </w:rPr>
        <w:t>73</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_Toc281498273 \h </w:instrText>
      </w:r>
      <w:r>
        <w:rPr>
          <w:noProof/>
        </w:rPr>
      </w:r>
      <w:r>
        <w:rPr>
          <w:noProof/>
        </w:rPr>
        <w:fldChar w:fldCharType="separate"/>
      </w:r>
      <w:r w:rsidR="00DC6879">
        <w:rPr>
          <w:noProof/>
        </w:rPr>
        <w:t>74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_Toc281498274 \h </w:instrText>
      </w:r>
      <w:r>
        <w:rPr>
          <w:noProof/>
        </w:rPr>
      </w:r>
      <w:r>
        <w:rPr>
          <w:noProof/>
        </w:rPr>
        <w:fldChar w:fldCharType="separate"/>
      </w:r>
      <w:r w:rsidR="00DC6879">
        <w:rPr>
          <w:noProof/>
        </w:rPr>
        <w:t>76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_Toc281498275 \h </w:instrText>
      </w:r>
      <w:r>
        <w:rPr>
          <w:noProof/>
        </w:rPr>
      </w:r>
      <w:r>
        <w:rPr>
          <w:noProof/>
        </w:rPr>
        <w:fldChar w:fldCharType="separate"/>
      </w:r>
      <w:r w:rsidR="00DC6879">
        <w:rPr>
          <w:noProof/>
        </w:rPr>
        <w:t>77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_Toc281498276 \h </w:instrText>
      </w:r>
      <w:r>
        <w:rPr>
          <w:noProof/>
        </w:rPr>
      </w:r>
      <w:r>
        <w:rPr>
          <w:noProof/>
        </w:rPr>
        <w:fldChar w:fldCharType="separate"/>
      </w:r>
      <w:r w:rsidR="00DC6879">
        <w:rPr>
          <w:noProof/>
        </w:rPr>
        <w:t>78</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_Toc281498277 \h </w:instrText>
      </w:r>
      <w:r>
        <w:rPr>
          <w:noProof/>
        </w:rPr>
      </w:r>
      <w:r>
        <w:rPr>
          <w:noProof/>
        </w:rPr>
        <w:fldChar w:fldCharType="separate"/>
      </w:r>
      <w:r w:rsidR="00DC6879">
        <w:rPr>
          <w:noProof/>
        </w:rPr>
        <w:t>79</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_Toc281498278 \h </w:instrText>
      </w:r>
      <w:r>
        <w:rPr>
          <w:noProof/>
        </w:rPr>
      </w:r>
      <w:r>
        <w:rPr>
          <w:noProof/>
        </w:rPr>
        <w:fldChar w:fldCharType="separate"/>
      </w:r>
      <w:r w:rsidR="00DC6879">
        <w:rPr>
          <w:noProof/>
        </w:rPr>
        <w:t>81</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_Toc281498279 \h </w:instrText>
      </w:r>
      <w:r>
        <w:rPr>
          <w:noProof/>
        </w:rPr>
      </w:r>
      <w:r>
        <w:rPr>
          <w:noProof/>
        </w:rPr>
        <w:fldChar w:fldCharType="separate"/>
      </w:r>
      <w:r w:rsidR="00DC6879">
        <w:rPr>
          <w:noProof/>
        </w:rPr>
        <w:t>86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_Toc281498280 \h </w:instrText>
      </w:r>
      <w:r>
        <w:rPr>
          <w:noProof/>
        </w:rPr>
      </w:r>
      <w:r>
        <w:rPr>
          <w:noProof/>
        </w:rPr>
        <w:fldChar w:fldCharType="separate"/>
      </w:r>
      <w:r w:rsidR="00DC6879">
        <w:rPr>
          <w:noProof/>
        </w:rPr>
        <w:t>90</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_Toc281498281 \h </w:instrText>
      </w:r>
      <w:r>
        <w:rPr>
          <w:noProof/>
        </w:rPr>
      </w:r>
      <w:r>
        <w:rPr>
          <w:noProof/>
        </w:rPr>
        <w:fldChar w:fldCharType="separate"/>
      </w:r>
      <w:r w:rsidR="00DC6879">
        <w:rPr>
          <w:noProof/>
        </w:rPr>
        <w:t>92</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_Toc281498282 \h </w:instrText>
      </w:r>
      <w:r>
        <w:rPr>
          <w:noProof/>
        </w:rPr>
      </w:r>
      <w:r>
        <w:rPr>
          <w:noProof/>
        </w:rPr>
        <w:fldChar w:fldCharType="separate"/>
      </w:r>
      <w:r w:rsidR="00DC6879">
        <w:rPr>
          <w:noProof/>
        </w:rPr>
        <w:t>93</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_Toc281498283 \h </w:instrText>
      </w:r>
      <w:r>
        <w:rPr>
          <w:noProof/>
        </w:rPr>
      </w:r>
      <w:r>
        <w:rPr>
          <w:noProof/>
        </w:rPr>
        <w:fldChar w:fldCharType="separate"/>
      </w:r>
      <w:r w:rsidR="00DC6879">
        <w:rPr>
          <w:noProof/>
        </w:rPr>
        <w:t>94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_Toc281498284 \h </w:instrText>
      </w:r>
      <w:r>
        <w:rPr>
          <w:noProof/>
        </w:rPr>
      </w:r>
      <w:r>
        <w:rPr>
          <w:noProof/>
        </w:rPr>
        <w:fldChar w:fldCharType="separate"/>
      </w:r>
      <w:r w:rsidR="00DC6879">
        <w:rPr>
          <w:noProof/>
        </w:rPr>
        <w:t>98</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_Toc281498285 \h </w:instrText>
      </w:r>
      <w:r>
        <w:rPr>
          <w:noProof/>
        </w:rPr>
      </w:r>
      <w:r>
        <w:rPr>
          <w:noProof/>
        </w:rPr>
        <w:fldChar w:fldCharType="separate"/>
      </w:r>
      <w:r w:rsidR="00DC6879">
        <w:rPr>
          <w:noProof/>
        </w:rPr>
        <w:t>99</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_Toc281498286 \h </w:instrText>
      </w:r>
      <w:r>
        <w:rPr>
          <w:noProof/>
        </w:rPr>
      </w:r>
      <w:r>
        <w:rPr>
          <w:noProof/>
        </w:rPr>
        <w:fldChar w:fldCharType="separate"/>
      </w:r>
      <w:r w:rsidR="00DC6879">
        <w:rPr>
          <w:noProof/>
        </w:rPr>
        <w:t>102</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_Toc281498287 \h </w:instrText>
      </w:r>
      <w:r>
        <w:rPr>
          <w:noProof/>
        </w:rPr>
      </w:r>
      <w:r>
        <w:rPr>
          <w:noProof/>
        </w:rPr>
        <w:fldChar w:fldCharType="separate"/>
      </w:r>
      <w:r w:rsidR="00DC6879">
        <w:rPr>
          <w:noProof/>
        </w:rPr>
        <w:t>104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_Toc281498288 \h </w:instrText>
      </w:r>
      <w:r>
        <w:rPr>
          <w:noProof/>
        </w:rPr>
      </w:r>
      <w:r>
        <w:rPr>
          <w:noProof/>
        </w:rPr>
        <w:fldChar w:fldCharType="separate"/>
      </w:r>
      <w:r w:rsidR="00DC6879">
        <w:rPr>
          <w:noProof/>
        </w:rPr>
        <w:t>107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_Toc281498289 \h </w:instrText>
      </w:r>
      <w:r>
        <w:rPr>
          <w:noProof/>
        </w:rPr>
      </w:r>
      <w:r>
        <w:rPr>
          <w:noProof/>
        </w:rPr>
        <w:fldChar w:fldCharType="separate"/>
      </w:r>
      <w:r w:rsidR="00DC6879">
        <w:rPr>
          <w:noProof/>
        </w:rPr>
        <w:t>112</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_Toc281498290 \h </w:instrText>
      </w:r>
      <w:r>
        <w:rPr>
          <w:noProof/>
        </w:rPr>
      </w:r>
      <w:r>
        <w:rPr>
          <w:noProof/>
        </w:rPr>
        <w:fldChar w:fldCharType="separate"/>
      </w:r>
      <w:r w:rsidR="00DC6879">
        <w:rPr>
          <w:noProof/>
        </w:rPr>
        <w:t>113</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_Toc281498291 \h </w:instrText>
      </w:r>
      <w:r>
        <w:rPr>
          <w:noProof/>
        </w:rPr>
      </w:r>
      <w:r>
        <w:rPr>
          <w:noProof/>
        </w:rPr>
        <w:fldChar w:fldCharType="separate"/>
      </w:r>
      <w:r w:rsidR="00DC6879">
        <w:rPr>
          <w:noProof/>
        </w:rPr>
        <w:t>114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_Toc281498292 \h </w:instrText>
      </w:r>
      <w:r>
        <w:rPr>
          <w:noProof/>
        </w:rPr>
      </w:r>
      <w:r>
        <w:rPr>
          <w:noProof/>
        </w:rPr>
        <w:fldChar w:fldCharType="separate"/>
      </w:r>
      <w:r w:rsidR="00DC6879">
        <w:rPr>
          <w:noProof/>
        </w:rPr>
        <w:t>121</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_Toc281498293 \h </w:instrText>
      </w:r>
      <w:r>
        <w:rPr>
          <w:noProof/>
        </w:rPr>
      </w:r>
      <w:r>
        <w:rPr>
          <w:noProof/>
        </w:rPr>
        <w:fldChar w:fldCharType="separate"/>
      </w:r>
      <w:r w:rsidR="00DC6879">
        <w:rPr>
          <w:noProof/>
        </w:rPr>
        <w:t>122</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_Toc281498294 \h </w:instrText>
      </w:r>
      <w:r>
        <w:rPr>
          <w:noProof/>
        </w:rPr>
      </w:r>
      <w:r>
        <w:rPr>
          <w:noProof/>
        </w:rPr>
        <w:fldChar w:fldCharType="separate"/>
      </w:r>
      <w:r w:rsidR="00DC6879">
        <w:rPr>
          <w:noProof/>
        </w:rPr>
        <w:t>124</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_Toc281498295 \h </w:instrText>
      </w:r>
      <w:r>
        <w:rPr>
          <w:noProof/>
        </w:rPr>
      </w:r>
      <w:r>
        <w:rPr>
          <w:noProof/>
        </w:rPr>
        <w:fldChar w:fldCharType="separate"/>
      </w:r>
      <w:r w:rsidR="00DC6879">
        <w:rPr>
          <w:noProof/>
        </w:rPr>
        <w:t>125</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_Toc281498296 \h </w:instrText>
      </w:r>
      <w:r>
        <w:rPr>
          <w:noProof/>
        </w:rPr>
      </w:r>
      <w:r>
        <w:rPr>
          <w:noProof/>
        </w:rPr>
        <w:fldChar w:fldCharType="separate"/>
      </w:r>
      <w:r w:rsidR="00DC6879">
        <w:rPr>
          <w:noProof/>
        </w:rPr>
        <w:t>126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_Toc281498297 \h </w:instrText>
      </w:r>
      <w:r>
        <w:rPr>
          <w:noProof/>
        </w:rPr>
      </w:r>
      <w:r>
        <w:rPr>
          <w:noProof/>
        </w:rPr>
        <w:fldChar w:fldCharType="separate"/>
      </w:r>
      <w:r w:rsidR="00DC6879">
        <w:rPr>
          <w:noProof/>
        </w:rPr>
        <w:t>127</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_Toc281498298 \h </w:instrText>
      </w:r>
      <w:r>
        <w:rPr>
          <w:noProof/>
        </w:rPr>
      </w:r>
      <w:r>
        <w:rPr>
          <w:noProof/>
        </w:rPr>
        <w:fldChar w:fldCharType="separate"/>
      </w:r>
      <w:r w:rsidR="00DC6879">
        <w:rPr>
          <w:noProof/>
        </w:rPr>
        <w:t>128</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_Toc281498299 \h </w:instrText>
      </w:r>
      <w:r>
        <w:rPr>
          <w:noProof/>
        </w:rPr>
      </w:r>
      <w:r>
        <w:rPr>
          <w:noProof/>
        </w:rPr>
        <w:fldChar w:fldCharType="separate"/>
      </w:r>
      <w:r w:rsidR="00DC6879">
        <w:rPr>
          <w:noProof/>
        </w:rPr>
        <w:t>130</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_Toc281498300 \h </w:instrText>
      </w:r>
      <w:r>
        <w:rPr>
          <w:noProof/>
        </w:rPr>
      </w:r>
      <w:r>
        <w:rPr>
          <w:noProof/>
        </w:rPr>
        <w:fldChar w:fldCharType="separate"/>
      </w:r>
      <w:r w:rsidR="00DC6879">
        <w:rPr>
          <w:noProof/>
        </w:rPr>
        <w:t>131</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_Toc281498301 \h </w:instrText>
      </w:r>
      <w:r>
        <w:rPr>
          <w:noProof/>
        </w:rPr>
      </w:r>
      <w:r>
        <w:rPr>
          <w:noProof/>
        </w:rPr>
        <w:fldChar w:fldCharType="separate"/>
      </w:r>
      <w:r w:rsidR="00DC6879">
        <w:rPr>
          <w:noProof/>
        </w:rPr>
        <w:t>133</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_Toc281498302 \h </w:instrText>
      </w:r>
      <w:r>
        <w:rPr>
          <w:noProof/>
        </w:rPr>
      </w:r>
      <w:r>
        <w:rPr>
          <w:noProof/>
        </w:rPr>
        <w:fldChar w:fldCharType="separate"/>
      </w:r>
      <w:r w:rsidR="00DC6879">
        <w:rPr>
          <w:noProof/>
        </w:rPr>
        <w:t>135</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0342FD">
        <w:rPr>
          <w:noProof/>
          <w:color w:val="0000FF"/>
          <w:u w:val="single"/>
        </w:rPr>
        <w:t>http://umacms.no-ip.org</w:t>
      </w:r>
      <w:r>
        <w:rPr>
          <w:noProof/>
        </w:rPr>
        <w:tab/>
      </w:r>
      <w:r>
        <w:rPr>
          <w:noProof/>
        </w:rPr>
        <w:fldChar w:fldCharType="begin"/>
      </w:r>
      <w:r>
        <w:rPr>
          <w:noProof/>
        </w:rPr>
        <w:instrText xml:space="preserve"> PAGEREF _Toc281498303 \h </w:instrText>
      </w:r>
      <w:r>
        <w:rPr>
          <w:noProof/>
        </w:rPr>
      </w:r>
      <w:r>
        <w:rPr>
          <w:noProof/>
        </w:rPr>
        <w:fldChar w:fldCharType="separate"/>
      </w:r>
      <w:r w:rsidR="00DC6879">
        <w:rPr>
          <w:noProof/>
        </w:rPr>
        <w:t>136</w:t>
      </w:r>
      <w:r>
        <w:rPr>
          <w:noProof/>
        </w:rPr>
        <w:fldChar w:fldCharType="end"/>
      </w:r>
    </w:p>
    <w:p w:rsidR="00FF0994" w:rsidRDefault="00FF099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_Toc281498304 \h </w:instrText>
      </w:r>
      <w:r>
        <w:rPr>
          <w:noProof/>
        </w:rPr>
      </w:r>
      <w:r>
        <w:rPr>
          <w:noProof/>
        </w:rPr>
        <w:fldChar w:fldCharType="separate"/>
      </w:r>
      <w:r w:rsidR="00DC6879">
        <w:rPr>
          <w:noProof/>
        </w:rPr>
        <w:t>141</w:t>
      </w:r>
      <w:r>
        <w:rPr>
          <w:noProof/>
        </w:rPr>
        <w:fldChar w:fldCharType="end"/>
      </w:r>
    </w:p>
    <w:p w:rsidR="009A106D" w:rsidRDefault="00B0728E" w:rsidP="00777734">
      <w:pPr>
        <w:pStyle w:val="Ttulo"/>
        <w:outlineLvl w:val="0"/>
      </w:pPr>
      <w:r>
        <w:rPr>
          <w:lang w:val="es-ES"/>
        </w:rPr>
        <w:fldChar w:fldCharType="end"/>
      </w:r>
      <w:r w:rsidR="00391FD4">
        <w:rPr>
          <w:lang w:val="es-ES"/>
        </w:rPr>
        <w:br w:type="page"/>
      </w:r>
      <w:bookmarkStart w:id="0" w:name="_Toc281339247"/>
      <w:bookmarkStart w:id="1" w:name="_Toc281355089"/>
      <w:bookmarkStart w:id="2" w:name="_Toc281498305"/>
      <w:r w:rsidR="007C0EE8" w:rsidRPr="001D2C1D">
        <w:lastRenderedPageBreak/>
        <w:t>Capítulo 1</w:t>
      </w:r>
      <w:r w:rsidR="003A19EE">
        <w:t>.</w:t>
      </w:r>
      <w:r w:rsidR="007C0EE8" w:rsidRPr="001D2C1D">
        <w:t xml:space="preserve"> Introducción</w:t>
      </w:r>
      <w:bookmarkEnd w:id="0"/>
      <w:bookmarkEnd w:id="1"/>
      <w:bookmarkEnd w:id="2"/>
    </w:p>
    <w:p w:rsidR="009A106D" w:rsidRDefault="002D7A96" w:rsidP="00460025">
      <w:pPr>
        <w:pStyle w:val="Subttulo"/>
        <w:outlineLvl w:val="1"/>
      </w:pPr>
      <w:bookmarkStart w:id="3" w:name="_Toc281339248"/>
      <w:bookmarkStart w:id="4" w:name="_Toc281355090"/>
      <w:bookmarkStart w:id="5" w:name="_Toc281498306"/>
      <w:r w:rsidRPr="003A19EE">
        <w:t>R</w:t>
      </w:r>
      <w:r w:rsidR="00427C5E">
        <w:t>esumen</w:t>
      </w:r>
      <w:bookmarkEnd w:id="3"/>
      <w:bookmarkEnd w:id="4"/>
      <w:bookmarkEnd w:id="5"/>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6"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7" w:name="_Toc281339354"/>
      <w:bookmarkStart w:id="8" w:name="_Toc281354847"/>
      <w:bookmarkStart w:id="9" w:name="_Toc281498255"/>
      <w:r>
        <w:t xml:space="preserve">Ilustración </w:t>
      </w:r>
      <w:r w:rsidR="00B0728E">
        <w:fldChar w:fldCharType="begin"/>
      </w:r>
      <w:r>
        <w:instrText xml:space="preserve"> SEQ Ilustración \* ARABIC </w:instrText>
      </w:r>
      <w:r w:rsidR="00B0728E">
        <w:fldChar w:fldCharType="separate"/>
      </w:r>
      <w:r w:rsidR="00DC6879">
        <w:rPr>
          <w:noProof/>
        </w:rPr>
        <w:t>1</w:t>
      </w:r>
      <w:r w:rsidR="00B0728E">
        <w:fldChar w:fldCharType="end"/>
      </w:r>
      <w:r>
        <w:t xml:space="preserve"> - Componentes que intervienen en acceso multimedia web</w:t>
      </w:r>
      <w:bookmarkEnd w:id="7"/>
      <w:bookmarkEnd w:id="8"/>
      <w:bookmarkEnd w:id="9"/>
    </w:p>
    <w:p w:rsidR="00A1437F" w:rsidRPr="00A1437F" w:rsidRDefault="00A1437F" w:rsidP="00A1437F">
      <w:pPr>
        <w:rPr>
          <w:lang w:eastAsia="en-US"/>
        </w:rPr>
      </w:pPr>
    </w:p>
    <w:p w:rsidR="00FF0994" w:rsidRDefault="00FF0994">
      <w:pPr>
        <w:suppressAutoHyphens w:val="0"/>
        <w:spacing w:before="0" w:after="0" w:line="240" w:lineRule="auto"/>
        <w:jc w:val="left"/>
        <w:rPr>
          <w:rFonts w:eastAsia="Times New Roman" w:cs="Times New Roman"/>
          <w:b/>
          <w:sz w:val="28"/>
          <w:szCs w:val="24"/>
        </w:rPr>
      </w:pPr>
      <w:bookmarkStart w:id="10" w:name="_Toc281339249"/>
      <w:bookmarkStart w:id="11" w:name="_Toc281355091"/>
      <w:bookmarkStart w:id="12" w:name="_Toc281498307"/>
      <w:r>
        <w:br w:type="page"/>
      </w:r>
    </w:p>
    <w:p w:rsidR="009A106D" w:rsidRDefault="00CC20D5" w:rsidP="00460025">
      <w:pPr>
        <w:pStyle w:val="Subttulo"/>
        <w:outlineLvl w:val="1"/>
      </w:pPr>
      <w:r w:rsidRPr="00D56AA3">
        <w:lastRenderedPageBreak/>
        <w:t>1.</w:t>
      </w:r>
      <w:r w:rsidR="00C8251B">
        <w:t>1</w:t>
      </w:r>
      <w:r w:rsidR="003A19EE">
        <w:t xml:space="preserve">. </w:t>
      </w:r>
      <w:r w:rsidR="00D72575">
        <w:t>Formulación General del Proyecto</w:t>
      </w:r>
      <w:bookmarkEnd w:id="10"/>
      <w:bookmarkEnd w:id="11"/>
      <w:bookmarkEnd w:id="12"/>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3C2820">
      <w:pPr>
        <w:pStyle w:val="Sinespaciado"/>
        <w:jc w:val="center"/>
      </w:pPr>
      <w:hyperlink r:id="rId28"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3" w:name="_Toc281339250"/>
      <w:bookmarkStart w:id="14" w:name="_Toc281355092"/>
      <w:bookmarkStart w:id="15" w:name="_Toc281498308"/>
      <w:r>
        <w:rPr>
          <w:kern w:val="1"/>
        </w:rPr>
        <w:lastRenderedPageBreak/>
        <w:t>1.2. Objetivos</w:t>
      </w:r>
      <w:bookmarkEnd w:id="13"/>
      <w:bookmarkEnd w:id="14"/>
      <w:bookmarkEnd w:id="15"/>
    </w:p>
    <w:p w:rsidR="009A106D" w:rsidRPr="00460025" w:rsidRDefault="00C8251B" w:rsidP="00460025">
      <w:pPr>
        <w:pStyle w:val="Subttulo"/>
        <w:outlineLvl w:val="2"/>
        <w:rPr>
          <w:b w:val="0"/>
          <w:kern w:val="1"/>
          <w:u w:val="single"/>
        </w:rPr>
      </w:pPr>
      <w:bookmarkStart w:id="16" w:name="_Toc281339251"/>
      <w:bookmarkStart w:id="17" w:name="_Toc281355093"/>
      <w:bookmarkStart w:id="18" w:name="_Toc281498309"/>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6"/>
      <w:bookmarkEnd w:id="17"/>
      <w:bookmarkEnd w:id="18"/>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9" w:name="_Toc281339252"/>
      <w:bookmarkStart w:id="20" w:name="_Toc281355094"/>
      <w:bookmarkStart w:id="21" w:name="_Toc281498310"/>
      <w:r>
        <w:t>1</w:t>
      </w:r>
      <w:r w:rsidR="00CC20D5">
        <w:t>.2</w:t>
      </w:r>
      <w:r w:rsidR="003A19EE">
        <w:t>.</w:t>
      </w:r>
      <w:r w:rsidR="00010D4C">
        <w:t>2</w:t>
      </w:r>
      <w:r w:rsidR="009E3122">
        <w:t>. Objetivos</w:t>
      </w:r>
      <w:ins w:id="22" w:author="manolo" w:date="2010-12-30T09:15:00Z">
        <w:r w:rsidR="00C061FC">
          <w:t xml:space="preserve"> </w:t>
        </w:r>
      </w:ins>
      <w:r w:rsidR="009945AA">
        <w:t>Específicos</w:t>
      </w:r>
      <w:bookmarkEnd w:id="19"/>
      <w:bookmarkEnd w:id="20"/>
      <w:bookmarkEnd w:id="21"/>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3" w:name="_Toc281339253"/>
      <w:bookmarkStart w:id="24" w:name="_Toc281355095"/>
      <w:bookmarkStart w:id="25" w:name="_Toc281498311"/>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3"/>
      <w:bookmarkEnd w:id="24"/>
      <w:bookmarkEnd w:id="2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 w:name="_Toc281339254"/>
      <w:bookmarkStart w:id="27" w:name="_Toc281355096"/>
      <w:bookmarkStart w:id="28" w:name="_Toc281498312"/>
      <w:r>
        <w:t>1.</w:t>
      </w:r>
      <w:r w:rsidR="00CC20D5">
        <w:t>4</w:t>
      </w:r>
      <w:r w:rsidR="009E3122">
        <w:t>. Planificación</w:t>
      </w:r>
      <w:r w:rsidR="006A6A8F">
        <w:t xml:space="preserve"> Inicial</w:t>
      </w:r>
      <w:bookmarkEnd w:id="26"/>
      <w:bookmarkEnd w:id="27"/>
      <w:bookmarkEnd w:id="2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9" w:name="_Toc281339255"/>
            <w:bookmarkStart w:id="30" w:name="_Toc281355097"/>
            <w:bookmarkStart w:id="31" w:name="_Toc281498313"/>
            <w:r w:rsidRPr="00460025">
              <w:lastRenderedPageBreak/>
              <w:t>Capítulo 2. Marco Teórico</w:t>
            </w:r>
            <w:bookmarkEnd w:id="29"/>
            <w:bookmarkEnd w:id="30"/>
            <w:bookmarkEnd w:id="31"/>
          </w:p>
        </w:tc>
      </w:tr>
    </w:tbl>
    <w:p w:rsidR="009A106D" w:rsidRDefault="007C0EE8" w:rsidP="00460025">
      <w:pPr>
        <w:pStyle w:val="Subttulo"/>
        <w:outlineLvl w:val="1"/>
      </w:pPr>
      <w:bookmarkStart w:id="32" w:name="_Toc266039162"/>
      <w:bookmarkStart w:id="33" w:name="_Toc281339256"/>
      <w:bookmarkStart w:id="34" w:name="_Toc281355098"/>
      <w:bookmarkStart w:id="35" w:name="_Toc281498314"/>
      <w:r w:rsidRPr="002D62D6">
        <w:t>2.1</w:t>
      </w:r>
      <w:r w:rsidR="00DF1A63">
        <w:t>.</w:t>
      </w:r>
      <w:ins w:id="36" w:author="manolo" w:date="2010-12-30T09:15:00Z">
        <w:r w:rsidR="00DF1A63" w:rsidRPr="002D62D6">
          <w:t xml:space="preserve"> </w:t>
        </w:r>
      </w:ins>
      <w:r w:rsidR="00DF1A63" w:rsidRPr="002D62D6">
        <w:t>Acceso</w:t>
      </w:r>
      <w:ins w:id="37" w:author="manolo" w:date="2010-12-30T09:15:00Z">
        <w:r w:rsidR="00C061FC">
          <w:t xml:space="preserve"> </w:t>
        </w:r>
      </w:ins>
      <w:r w:rsidRPr="002D62D6">
        <w:t>Multimedia Universal</w:t>
      </w:r>
      <w:bookmarkEnd w:id="32"/>
      <w:bookmarkEnd w:id="33"/>
      <w:bookmarkEnd w:id="34"/>
      <w:bookmarkEnd w:id="35"/>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8"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8"/>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9" w:name="_Toc276683966"/>
      <w:bookmarkStart w:id="40" w:name="_Toc281339355"/>
      <w:bookmarkStart w:id="41" w:name="_Toc281354848"/>
      <w:bookmarkStart w:id="42" w:name="_Toc281498256"/>
      <w:r>
        <w:t xml:space="preserve">Ilustración </w:t>
      </w:r>
      <w:r w:rsidR="00B0728E">
        <w:fldChar w:fldCharType="begin"/>
      </w:r>
      <w:r>
        <w:instrText xml:space="preserve"> SEQ Ilustración \* ARABIC </w:instrText>
      </w:r>
      <w:r w:rsidR="00B0728E">
        <w:fldChar w:fldCharType="separate"/>
      </w:r>
      <w:r w:rsidR="00DC6879">
        <w:rPr>
          <w:noProof/>
        </w:rPr>
        <w:t>2</w:t>
      </w:r>
      <w:r w:rsidR="00B0728E">
        <w:fldChar w:fldCharType="end"/>
      </w:r>
      <w:r>
        <w:t xml:space="preserve"> - </w:t>
      </w:r>
      <w:r w:rsidRPr="00464E84">
        <w:t>Adaptación de cont</w:t>
      </w:r>
      <w:r>
        <w:t>enidos para un acceso universal</w:t>
      </w:r>
      <w:bookmarkEnd w:id="39"/>
      <w:bookmarkEnd w:id="40"/>
      <w:bookmarkEnd w:id="41"/>
      <w:bookmarkEnd w:id="42"/>
    </w:p>
    <w:p w:rsidR="009A209B" w:rsidRDefault="00B0728E">
      <w:pPr>
        <w:jc w:val="center"/>
        <w:rPr>
          <w:sz w:val="20"/>
        </w:rPr>
      </w:pPr>
      <w:r w:rsidRPr="00B0728E">
        <w:fldChar w:fldCharType="begin"/>
      </w:r>
      <w:del w:id="43" w:author="manolo" w:date="2010-12-30T09:15:00Z">
        <w:r w:rsidR="00F41D31">
          <w:delInstrText xml:space="preserve"> </w:delInstrText>
        </w:r>
      </w:del>
      <w:r w:rsidR="00F41D31">
        <w:instrText>HYPERLINK "http://multimediacommunication.blogspot.com/2007/02/multimedia-communication-for-universal.html"</w:instrText>
      </w:r>
      <w:del w:id="44" w:author="manolo" w:date="2010-12-30T09:15:00Z">
        <w:r w:rsidR="00F41D31">
          <w:delInstrText xml:space="preserve"> </w:delInstrText>
        </w:r>
      </w:del>
      <w:r w:rsidRPr="00B0728E">
        <w:fldChar w:fldCharType="separate"/>
      </w:r>
      <w:r w:rsidR="00B51A41" w:rsidRPr="00B51A41">
        <w:rPr>
          <w:rStyle w:val="Hipervnculo"/>
          <w:sz w:val="20"/>
        </w:rPr>
        <w:t>http://multimediacommunication.blogspot.com/2007/02/multimedia-communication-for-universal.html</w:t>
      </w:r>
      <w:r w:rsidRPr="00B0728E">
        <w:rPr>
          <w:rPrChange w:id="45" w:author="manolo" w:date="2010-12-30T09:15:00Z">
            <w:rPr>
              <w:rStyle w:val="Hipervnculo"/>
              <w:sz w:val="20"/>
            </w:rPr>
          </w:rPrChange>
        </w:rPr>
        <w:fldChar w:fldCharType="end"/>
      </w:r>
    </w:p>
    <w:p w:rsidR="002843D3" w:rsidRDefault="002843D3" w:rsidP="007C0EE8">
      <w:bookmarkStart w:id="46" w:name="_Toc266039196"/>
    </w:p>
    <w:bookmarkEnd w:id="46"/>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0" w:name="_Toc266039163"/>
      <w:r>
        <w:br w:type="page"/>
      </w:r>
    </w:p>
    <w:p w:rsidR="009A106D" w:rsidRDefault="001B5244" w:rsidP="00460025">
      <w:pPr>
        <w:pStyle w:val="Subttulo"/>
        <w:outlineLvl w:val="1"/>
      </w:pPr>
      <w:bookmarkStart w:id="51" w:name="_Toc281339257"/>
      <w:bookmarkStart w:id="52" w:name="_Toc281355099"/>
      <w:bookmarkStart w:id="53" w:name="_Toc281498315"/>
      <w:r>
        <w:lastRenderedPageBreak/>
        <w:t xml:space="preserve">2.2. Protocolo </w:t>
      </w:r>
      <w:r w:rsidR="00452D69">
        <w:t xml:space="preserve">XML </w:t>
      </w:r>
      <w:r>
        <w:t>orientado a objeto</w:t>
      </w:r>
      <w:r w:rsidR="00DB24E3">
        <w:t>s</w:t>
      </w:r>
      <w:bookmarkEnd w:id="51"/>
      <w:bookmarkEnd w:id="52"/>
      <w:bookmarkEnd w:id="5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4"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5" w:name="_Toc281339258"/>
      <w:bookmarkStart w:id="56" w:name="_Toc281355100"/>
      <w:bookmarkStart w:id="57" w:name="_Toc281498316"/>
      <w:r>
        <w:t xml:space="preserve">2.2.1. </w:t>
      </w:r>
      <w:r w:rsidR="00452D69">
        <w:t>SOAP</w:t>
      </w:r>
      <w:bookmarkEnd w:id="55"/>
      <w:bookmarkEnd w:id="56"/>
      <w:bookmarkEnd w:id="57"/>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8"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60"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61" w:name="_Toc276683967"/>
      <w:bookmarkStart w:id="62" w:name="_Toc281339356"/>
      <w:bookmarkStart w:id="63" w:name="_Toc281354849"/>
      <w:bookmarkStart w:id="64" w:name="_Toc281498257"/>
      <w:r>
        <w:t xml:space="preserve">Ilustración </w:t>
      </w:r>
      <w:r w:rsidR="00B0728E">
        <w:fldChar w:fldCharType="begin"/>
      </w:r>
      <w:r>
        <w:instrText xml:space="preserve"> SEQ Ilustración \* ARABIC </w:instrText>
      </w:r>
      <w:r w:rsidR="00B0728E">
        <w:fldChar w:fldCharType="separate"/>
      </w:r>
      <w:r w:rsidR="00DC6879">
        <w:rPr>
          <w:noProof/>
        </w:rPr>
        <w:t>3</w:t>
      </w:r>
      <w:r w:rsidR="00B0728E">
        <w:fldChar w:fldCharType="end"/>
      </w:r>
      <w:r>
        <w:t xml:space="preserve"> - </w:t>
      </w:r>
      <w:r w:rsidRPr="001D0396">
        <w:t>Esquema SOAP seg</w:t>
      </w:r>
      <w:r w:rsidR="00F8658A">
        <w:t>ú</w:t>
      </w:r>
      <w:r w:rsidRPr="001D0396">
        <w:t>n la W3C</w:t>
      </w:r>
      <w:bookmarkEnd w:id="61"/>
      <w:bookmarkEnd w:id="62"/>
      <w:bookmarkEnd w:id="63"/>
      <w:bookmarkEnd w:id="64"/>
    </w:p>
    <w:p w:rsidR="009A106D" w:rsidRPr="00492379" w:rsidRDefault="003C2820"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5" w:name="_Toc281339259"/>
      <w:bookmarkStart w:id="66" w:name="_Toc281355101"/>
      <w:bookmarkStart w:id="67" w:name="_Toc281498317"/>
      <w:r>
        <w:lastRenderedPageBreak/>
        <w:t xml:space="preserve">2.2.2. </w:t>
      </w:r>
      <w:r w:rsidR="00A71B02">
        <w:t>REST</w:t>
      </w:r>
      <w:bookmarkEnd w:id="65"/>
      <w:bookmarkEnd w:id="66"/>
      <w:bookmarkEnd w:id="67"/>
    </w:p>
    <w:p w:rsidR="000B4A00" w:rsidRDefault="00A71B02" w:rsidP="000B4A00">
      <w:pPr>
        <w:rPr>
          <w:szCs w:val="24"/>
          <w:lang w:val="es-ES"/>
        </w:rPr>
      </w:pPr>
      <w:r>
        <w:rPr>
          <w:szCs w:val="24"/>
          <w:lang w:val="es-ES"/>
        </w:rPr>
        <w:t xml:space="preserve">REST </w:t>
      </w:r>
      <w:r w:rsidR="000B4A00">
        <w:rPr>
          <w:szCs w:val="24"/>
          <w:lang w:val="es-ES"/>
        </w:rPr>
        <w:t>(Representational</w:t>
      </w:r>
      <w:ins w:id="68"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B0728E" w:rsidRPr="00B0728E">
        <w:rPr>
          <w:rPrChange w:id="69"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70"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71" w:name="_Toc281339260"/>
      <w:bookmarkStart w:id="72" w:name="_Toc281355102"/>
      <w:bookmarkStart w:id="73" w:name="_Toc281498318"/>
      <w:r>
        <w:lastRenderedPageBreak/>
        <w:t>2.2.</w:t>
      </w:r>
      <w:r w:rsidR="00E25300">
        <w:t>3</w:t>
      </w:r>
      <w:r>
        <w:t>. R</w:t>
      </w:r>
      <w:r w:rsidR="00F977D8">
        <w:t>SS</w:t>
      </w:r>
      <w:bookmarkEnd w:id="71"/>
      <w:bookmarkEnd w:id="72"/>
      <w:bookmarkEnd w:id="73"/>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74" w:name="_Toc281339357"/>
      <w:bookmarkStart w:id="75" w:name="_Toc281354850"/>
      <w:bookmarkStart w:id="76" w:name="_Toc281498258"/>
      <w:r>
        <w:t xml:space="preserve">Ilustración </w:t>
      </w:r>
      <w:r w:rsidR="00B0728E">
        <w:fldChar w:fldCharType="begin"/>
      </w:r>
      <w:r>
        <w:instrText xml:space="preserve"> SEQ Ilustración \* ARABIC </w:instrText>
      </w:r>
      <w:r w:rsidR="00B0728E">
        <w:fldChar w:fldCharType="separate"/>
      </w:r>
      <w:r w:rsidR="00DC6879">
        <w:rPr>
          <w:noProof/>
        </w:rPr>
        <w:t>4</w:t>
      </w:r>
      <w:r w:rsidR="00B0728E">
        <w:fldChar w:fldCharType="end"/>
      </w:r>
      <w:r>
        <w:t xml:space="preserve"> - </w:t>
      </w:r>
      <w:r w:rsidRPr="008D05B2">
        <w:t>Esquema del funcionamiento de RSS</w:t>
      </w:r>
      <w:bookmarkEnd w:id="74"/>
      <w:bookmarkEnd w:id="75"/>
      <w:bookmarkEnd w:id="76"/>
    </w:p>
    <w:p w:rsidR="000262D2" w:rsidRDefault="003C2820"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7" w:name="_Toc281339261"/>
      <w:bookmarkStart w:id="78" w:name="_Toc281355103"/>
      <w:bookmarkStart w:id="79" w:name="_Toc281498319"/>
      <w:r w:rsidR="00AC2D2B">
        <w:lastRenderedPageBreak/>
        <w:t>2.2.</w:t>
      </w:r>
      <w:r w:rsidR="00E25300">
        <w:t>4</w:t>
      </w:r>
      <w:r w:rsidR="00AC2D2B">
        <w:t>. XML Orientado a MVC</w:t>
      </w:r>
      <w:bookmarkEnd w:id="77"/>
      <w:bookmarkEnd w:id="78"/>
      <w:bookmarkEnd w:id="7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80" w:name="_Toc276683968"/>
      <w:bookmarkStart w:id="81" w:name="_Toc281339358"/>
      <w:bookmarkStart w:id="82" w:name="_Toc281354851"/>
      <w:bookmarkStart w:id="83" w:name="_Toc281498259"/>
      <w:r>
        <w:t xml:space="preserve">Ilustración </w:t>
      </w:r>
      <w:r w:rsidR="00B0728E">
        <w:fldChar w:fldCharType="begin"/>
      </w:r>
      <w:r>
        <w:instrText xml:space="preserve"> SEQ Ilustración \* ARABIC </w:instrText>
      </w:r>
      <w:r w:rsidR="00B0728E">
        <w:fldChar w:fldCharType="separate"/>
      </w:r>
      <w:r w:rsidR="00DC6879">
        <w:rPr>
          <w:noProof/>
        </w:rPr>
        <w:t>5</w:t>
      </w:r>
      <w:r w:rsidR="00B0728E">
        <w:fldChar w:fldCharType="end"/>
      </w:r>
      <w:r>
        <w:t xml:space="preserve"> - </w:t>
      </w:r>
      <w:r w:rsidRPr="00E46373">
        <w:t>Esquema de XML Orientado a MVC</w:t>
      </w:r>
      <w:bookmarkEnd w:id="80"/>
      <w:bookmarkEnd w:id="81"/>
      <w:bookmarkEnd w:id="82"/>
      <w:bookmarkEnd w:id="83"/>
    </w:p>
    <w:p w:rsidR="00AC2D2B" w:rsidRDefault="003C2820"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84" w:name="_Toc281339262"/>
      <w:bookmarkStart w:id="85" w:name="_Toc281355104"/>
      <w:bookmarkStart w:id="86" w:name="_Toc281498320"/>
      <w:r>
        <w:t>2.3</w:t>
      </w:r>
      <w:r w:rsidR="007C0EE8">
        <w:t>.</w:t>
      </w:r>
      <w:r w:rsidR="005E1AF4">
        <w:t>1.</w:t>
      </w:r>
      <w:ins w:id="87" w:author="manolo" w:date="2010-12-30T09:15:00Z">
        <w:r w:rsidR="00F81016">
          <w:t xml:space="preserve"> </w:t>
        </w:r>
      </w:ins>
      <w:r w:rsidR="007C0EE8">
        <w:t>Servi</w:t>
      </w:r>
      <w:r w:rsidR="006433BF">
        <w:t>do</w:t>
      </w:r>
      <w:r w:rsidR="008F6728">
        <w:t>r</w:t>
      </w:r>
      <w:ins w:id="88" w:author="manolo" w:date="2010-12-30T09:15:00Z">
        <w:r w:rsidR="006433BF">
          <w:t xml:space="preserve"> </w:t>
        </w:r>
      </w:ins>
      <w:r w:rsidR="006433BF">
        <w:t>Web</w:t>
      </w:r>
      <w:bookmarkEnd w:id="50"/>
      <w:bookmarkEnd w:id="84"/>
      <w:bookmarkEnd w:id="85"/>
      <w:bookmarkEnd w:id="86"/>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89"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90" w:name="_Toc266039165"/>
      <w:r>
        <w:rPr>
          <w:lang w:val="es-ES"/>
        </w:rPr>
        <w:br w:type="page"/>
      </w:r>
      <w:bookmarkStart w:id="91" w:name="_Toc281339263"/>
      <w:bookmarkStart w:id="92" w:name="_Toc281355105"/>
      <w:bookmarkStart w:id="93" w:name="_Toc281498321"/>
      <w:r w:rsidR="00D23AE3">
        <w:rPr>
          <w:lang w:val="es-ES"/>
        </w:rPr>
        <w:lastRenderedPageBreak/>
        <w:t>2</w:t>
      </w:r>
      <w:r w:rsidR="007C0EE8">
        <w:rPr>
          <w:lang w:val="es-ES"/>
        </w:rPr>
        <w:t>.</w:t>
      </w:r>
      <w:r w:rsidR="00D23AE3">
        <w:rPr>
          <w:lang w:val="es-ES"/>
        </w:rPr>
        <w:t>3</w:t>
      </w:r>
      <w:r w:rsidR="007C0EE8">
        <w:rPr>
          <w:lang w:val="es-ES"/>
        </w:rPr>
        <w:t>.2. Stream</w:t>
      </w:r>
      <w:bookmarkEnd w:id="90"/>
      <w:bookmarkEnd w:id="91"/>
      <w:bookmarkEnd w:id="92"/>
      <w:bookmarkEnd w:id="93"/>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4" w:name="_Toc266039166"/>
      <w:bookmarkStart w:id="95" w:name="_Toc281339264"/>
      <w:bookmarkStart w:id="96" w:name="_Toc281355106"/>
      <w:bookmarkStart w:id="97" w:name="_Toc281498322"/>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94"/>
      <w:bookmarkEnd w:id="95"/>
      <w:bookmarkEnd w:id="96"/>
      <w:bookmarkEnd w:id="9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98" w:name="_Toc281339265"/>
      <w:bookmarkStart w:id="99" w:name="_Toc281355107"/>
      <w:bookmarkStart w:id="100" w:name="_Toc281498323"/>
      <w:r>
        <w:t>2</w:t>
      </w:r>
      <w:r w:rsidR="007C0EE8" w:rsidRPr="002C1010">
        <w:t>.</w:t>
      </w:r>
      <w:r>
        <w:t>3</w:t>
      </w:r>
      <w:r w:rsidR="007C0EE8" w:rsidRPr="002C1010">
        <w:t>.</w:t>
      </w:r>
      <w:r w:rsidR="00246C1A">
        <w:t>2.2</w:t>
      </w:r>
      <w:r w:rsidR="001667D4">
        <w:t>.</w:t>
      </w:r>
      <w:ins w:id="101" w:author="manolo" w:date="2010-12-30T09:15:00Z">
        <w:r w:rsidR="00917D7B">
          <w:t xml:space="preserve"> </w:t>
        </w:r>
      </w:ins>
      <w:r w:rsidR="007C0EE8" w:rsidRPr="002C1010">
        <w:t>Streaming</w:t>
      </w:r>
      <w:bookmarkEnd w:id="98"/>
      <w:bookmarkEnd w:id="99"/>
      <w:bookmarkEnd w:id="100"/>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102" w:name="_Toc281339266"/>
      <w:bookmarkStart w:id="103" w:name="_Toc281355108"/>
      <w:bookmarkStart w:id="104" w:name="_Toc281498324"/>
      <w:r>
        <w:rPr>
          <w:lang w:val="es-ES"/>
        </w:rPr>
        <w:t xml:space="preserve">2.3.2.3. </w:t>
      </w:r>
      <w:r w:rsidR="007C0EE8" w:rsidRPr="007E48E2">
        <w:rPr>
          <w:lang w:val="es-ES"/>
        </w:rPr>
        <w:t>Media Streaming</w:t>
      </w:r>
      <w:bookmarkEnd w:id="102"/>
      <w:bookmarkEnd w:id="103"/>
      <w:bookmarkEnd w:id="104"/>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108"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109"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110" w:name="_Toc281339359"/>
      <w:bookmarkStart w:id="111" w:name="_Toc281354852"/>
      <w:bookmarkStart w:id="112" w:name="_Toc281498260"/>
      <w:r>
        <w:t xml:space="preserve">Ilustración </w:t>
      </w:r>
      <w:r w:rsidR="00B0728E">
        <w:fldChar w:fldCharType="begin"/>
      </w:r>
      <w:r>
        <w:instrText xml:space="preserve"> SEQ Ilustración \* ARABIC </w:instrText>
      </w:r>
      <w:r w:rsidR="00B0728E">
        <w:fldChar w:fldCharType="separate"/>
      </w:r>
      <w:r w:rsidR="00DC6879">
        <w:rPr>
          <w:noProof/>
        </w:rPr>
        <w:t>6</w:t>
      </w:r>
      <w:r w:rsidR="00B0728E">
        <w:fldChar w:fldCharType="end"/>
      </w:r>
      <w:r>
        <w:t xml:space="preserve"> - </w:t>
      </w:r>
      <w:r w:rsidRPr="00620C24">
        <w:t>Modelo típico de un servicio streaming</w:t>
      </w:r>
      <w:bookmarkEnd w:id="110"/>
      <w:bookmarkEnd w:id="111"/>
      <w:bookmarkEnd w:id="112"/>
    </w:p>
    <w:p w:rsidR="00BA71DB" w:rsidRPr="008551A5" w:rsidRDefault="003C2820"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113" w:name="_Toc281339267"/>
      <w:bookmarkStart w:id="114" w:name="_Toc281355109"/>
      <w:bookmarkStart w:id="115" w:name="_Toc281498325"/>
      <w:r w:rsidR="00D23AE3">
        <w:lastRenderedPageBreak/>
        <w:t>2</w:t>
      </w:r>
      <w:r w:rsidR="007C0EE8">
        <w:t>.</w:t>
      </w:r>
      <w:r w:rsidR="001B6042">
        <w:t>4</w:t>
      </w:r>
      <w:r w:rsidR="008F6728">
        <w:t>.</w:t>
      </w:r>
      <w:ins w:id="116" w:author="manolo" w:date="2010-12-30T09:15:00Z">
        <w:r w:rsidR="008F6728">
          <w:t xml:space="preserve"> </w:t>
        </w:r>
      </w:ins>
      <w:r w:rsidR="008F6728">
        <w:t>Codecs</w:t>
      </w:r>
      <w:r w:rsidR="007C0EE8">
        <w:t xml:space="preserve"> de Video</w:t>
      </w:r>
      <w:bookmarkEnd w:id="109"/>
      <w:bookmarkEnd w:id="113"/>
      <w:bookmarkEnd w:id="114"/>
      <w:bookmarkEnd w:id="11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117" w:name="_Toc281339268"/>
      <w:bookmarkStart w:id="118" w:name="_Toc281355110"/>
      <w:bookmarkStart w:id="119" w:name="_Toc281498326"/>
      <w:r>
        <w:rPr>
          <w:lang w:val="es-ES"/>
        </w:rPr>
        <w:lastRenderedPageBreak/>
        <w:t>2.4.1.</w:t>
      </w:r>
      <w:r w:rsidRPr="007E48E2">
        <w:rPr>
          <w:lang w:val="es-ES"/>
        </w:rPr>
        <w:t xml:space="preserve"> H263 Sorenson</w:t>
      </w:r>
      <w:bookmarkEnd w:id="117"/>
      <w:bookmarkEnd w:id="118"/>
      <w:bookmarkEnd w:id="119"/>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120"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121"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122" w:name="_Toc281339269"/>
      <w:bookmarkStart w:id="123" w:name="_Toc281355111"/>
      <w:bookmarkStart w:id="124" w:name="_Toc281498327"/>
      <w:r>
        <w:t>2.4.</w:t>
      </w:r>
      <w:r w:rsidR="00B87A91">
        <w:t>2</w:t>
      </w:r>
      <w:r>
        <w:t>. H264 Mpeg-4 Parte 10</w:t>
      </w:r>
      <w:bookmarkEnd w:id="122"/>
      <w:bookmarkEnd w:id="123"/>
      <w:bookmarkEnd w:id="124"/>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25" w:name="_Toc281339270"/>
      <w:bookmarkStart w:id="126" w:name="_Toc281355112"/>
      <w:bookmarkStart w:id="127" w:name="_Toc281498328"/>
      <w:r>
        <w:lastRenderedPageBreak/>
        <w:t>2.4.3.</w:t>
      </w:r>
      <w:ins w:id="128" w:author="manolo" w:date="2010-12-30T09:15:00Z">
        <w:r w:rsidR="00993997">
          <w:t xml:space="preserve"> </w:t>
        </w:r>
      </w:ins>
      <w:r>
        <w:t>TrueMotion</w:t>
      </w:r>
      <w:bookmarkEnd w:id="125"/>
      <w:bookmarkEnd w:id="126"/>
      <w:bookmarkEnd w:id="12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29" w:name="_Toc281339271"/>
      <w:bookmarkStart w:id="130" w:name="_Toc281355113"/>
      <w:bookmarkStart w:id="131" w:name="_Toc281498329"/>
      <w:r>
        <w:t>2.4.4.</w:t>
      </w:r>
      <w:ins w:id="132" w:author="manolo" w:date="2010-12-30T09:15:00Z">
        <w:r w:rsidR="00993997">
          <w:t xml:space="preserve"> </w:t>
        </w:r>
      </w:ins>
      <w:r>
        <w:t>OGG Theora</w:t>
      </w:r>
      <w:bookmarkEnd w:id="129"/>
      <w:bookmarkEnd w:id="130"/>
      <w:bookmarkEnd w:id="13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33" w:name="_Toc281339272"/>
      <w:bookmarkStart w:id="134" w:name="_Toc281355114"/>
      <w:bookmarkStart w:id="135" w:name="_Toc281498330"/>
      <w:r>
        <w:rPr>
          <w:lang w:val="es-ES"/>
        </w:rPr>
        <w:t>2.</w:t>
      </w:r>
      <w:r w:rsidR="00E96DD8">
        <w:rPr>
          <w:lang w:val="es-ES"/>
        </w:rPr>
        <w:t>4</w:t>
      </w:r>
      <w:r w:rsidR="007C0EE8" w:rsidRPr="007E48E2">
        <w:rPr>
          <w:lang w:val="es-ES"/>
        </w:rPr>
        <w:t>.5</w:t>
      </w:r>
      <w:r w:rsidR="00C40963">
        <w:rPr>
          <w:lang w:val="es-ES"/>
        </w:rPr>
        <w:t>.</w:t>
      </w:r>
      <w:ins w:id="136" w:author="manolo" w:date="2010-12-30T09:15:00Z">
        <w:r w:rsidR="00993997">
          <w:rPr>
            <w:lang w:val="es-ES"/>
          </w:rPr>
          <w:t xml:space="preserve"> </w:t>
        </w:r>
      </w:ins>
      <w:r w:rsidR="007C0EE8" w:rsidRPr="007E48E2">
        <w:rPr>
          <w:lang w:val="es-ES"/>
        </w:rPr>
        <w:t>MPEG-4</w:t>
      </w:r>
      <w:bookmarkEnd w:id="133"/>
      <w:bookmarkEnd w:id="134"/>
      <w:bookmarkEnd w:id="135"/>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37" w:name="_Toc281339273"/>
      <w:bookmarkStart w:id="138" w:name="_Toc281355115"/>
      <w:bookmarkStart w:id="139" w:name="_Toc281498331"/>
      <w:r>
        <w:rPr>
          <w:lang w:val="es-ES"/>
        </w:rPr>
        <w:lastRenderedPageBreak/>
        <w:t>2.</w:t>
      </w:r>
      <w:r w:rsidR="00E96DD8">
        <w:rPr>
          <w:lang w:val="es-ES"/>
        </w:rPr>
        <w:t>4</w:t>
      </w:r>
      <w:r w:rsidR="00C40963" w:rsidRPr="007E48E2">
        <w:rPr>
          <w:lang w:val="es-ES"/>
        </w:rPr>
        <w:t>.</w:t>
      </w:r>
      <w:r w:rsidR="00C40963">
        <w:rPr>
          <w:lang w:val="es-ES"/>
        </w:rPr>
        <w:t>6.</w:t>
      </w:r>
      <w:ins w:id="140" w:author="manolo" w:date="2010-12-30T09:15:00Z">
        <w:r w:rsidR="00993997">
          <w:rPr>
            <w:lang w:val="es-ES"/>
          </w:rPr>
          <w:t xml:space="preserve"> </w:t>
        </w:r>
      </w:ins>
      <w:r w:rsidR="00C40963" w:rsidRPr="007E48E2">
        <w:rPr>
          <w:lang w:val="es-ES"/>
        </w:rPr>
        <w:t>WMV</w:t>
      </w:r>
      <w:bookmarkEnd w:id="137"/>
      <w:bookmarkEnd w:id="138"/>
      <w:bookmarkEnd w:id="139"/>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141" w:author="manolo" w:date="2010-12-30T09:15:00Z">
        <w:r w:rsidR="00C061FC">
          <w:rPr>
            <w:szCs w:val="24"/>
          </w:rPr>
          <w:t xml:space="preserve"> </w:t>
        </w:r>
      </w:ins>
      <w:r>
        <w:rPr>
          <w:szCs w:val="24"/>
        </w:rPr>
        <w:t>Streaming</w:t>
      </w:r>
      <w:ins w:id="142" w:author="manolo" w:date="2010-12-30T09:15:00Z">
        <w:r w:rsidR="00C061FC">
          <w:rPr>
            <w:szCs w:val="24"/>
          </w:rPr>
          <w:t xml:space="preserve"> </w:t>
        </w:r>
      </w:ins>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143" w:name="_Toc266039171"/>
      <w:bookmarkStart w:id="144" w:name="_Toc281339274"/>
      <w:bookmarkStart w:id="145" w:name="_Toc281355116"/>
      <w:bookmarkStart w:id="146" w:name="_Toc281498332"/>
      <w:r>
        <w:rPr>
          <w:lang w:val="es-ES"/>
        </w:rPr>
        <w:t>2.</w:t>
      </w:r>
      <w:r w:rsidR="00E96DD8">
        <w:rPr>
          <w:lang w:val="es-ES"/>
        </w:rPr>
        <w:t>4</w:t>
      </w:r>
      <w:r w:rsidR="007C0EE8" w:rsidRPr="007E48E2">
        <w:rPr>
          <w:lang w:val="es-ES"/>
        </w:rPr>
        <w:t>.</w:t>
      </w:r>
      <w:r w:rsidR="001C57E5">
        <w:rPr>
          <w:lang w:val="es-ES"/>
        </w:rPr>
        <w:t>7</w:t>
      </w:r>
      <w:r>
        <w:rPr>
          <w:lang w:val="es-ES"/>
        </w:rPr>
        <w:t>.</w:t>
      </w:r>
      <w:ins w:id="147" w:author="manolo" w:date="2010-12-30T09:15:00Z">
        <w:r w:rsidR="00993997">
          <w:rPr>
            <w:lang w:val="es-ES"/>
          </w:rPr>
          <w:t xml:space="preserve"> </w:t>
        </w:r>
      </w:ins>
      <w:r w:rsidR="007C0EE8" w:rsidRPr="007E48E2">
        <w:rPr>
          <w:lang w:val="es-ES"/>
        </w:rPr>
        <w:t>VP8</w:t>
      </w:r>
      <w:bookmarkEnd w:id="143"/>
      <w:bookmarkEnd w:id="144"/>
      <w:bookmarkEnd w:id="145"/>
      <w:bookmarkEnd w:id="146"/>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148"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49" w:name="_Toc281339275"/>
      <w:bookmarkStart w:id="150" w:name="_Toc281355117"/>
      <w:bookmarkStart w:id="151" w:name="_Toc281498333"/>
      <w:r w:rsidRPr="00AB3436">
        <w:t>2.4.8.</w:t>
      </w:r>
      <w:ins w:id="152" w:author="manolo" w:date="2010-12-30T09:15:00Z">
        <w:r w:rsidR="00993997">
          <w:t xml:space="preserve"> </w:t>
        </w:r>
      </w:ins>
      <w:r w:rsidRPr="00AB3436">
        <w:t>3GP</w:t>
      </w:r>
      <w:bookmarkEnd w:id="149"/>
      <w:bookmarkEnd w:id="150"/>
      <w:bookmarkEnd w:id="151"/>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53" w:name="_Toc281339276"/>
      <w:bookmarkStart w:id="154" w:name="_Toc281355118"/>
      <w:bookmarkStart w:id="155" w:name="_Toc281498334"/>
      <w:r>
        <w:lastRenderedPageBreak/>
        <w:t>2.4.9.</w:t>
      </w:r>
      <w:r w:rsidR="00993997">
        <w:t xml:space="preserve"> </w:t>
      </w:r>
      <w:r>
        <w:t>WEBM</w:t>
      </w:r>
      <w:bookmarkEnd w:id="153"/>
      <w:bookmarkEnd w:id="154"/>
      <w:bookmarkEnd w:id="155"/>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56" w:name="_Toc281339277"/>
      <w:bookmarkStart w:id="157" w:name="_Toc281355119"/>
      <w:bookmarkStart w:id="158" w:name="_Toc281498335"/>
      <w:r>
        <w:lastRenderedPageBreak/>
        <w:t xml:space="preserve">2.5. </w:t>
      </w:r>
      <w:r w:rsidR="00682677">
        <w:t>Tecnologías</w:t>
      </w:r>
      <w:r>
        <w:t xml:space="preserve"> Clientes</w:t>
      </w:r>
      <w:bookmarkEnd w:id="156"/>
      <w:bookmarkEnd w:id="157"/>
      <w:bookmarkEnd w:id="158"/>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159"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160"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1" w:name="_Toc276683969"/>
      <w:bookmarkStart w:id="162" w:name="_Toc281339360"/>
      <w:bookmarkStart w:id="163" w:name="_Toc281354853"/>
      <w:bookmarkStart w:id="164" w:name="_Toc281498261"/>
      <w:r>
        <w:t xml:space="preserve">Ilustración </w:t>
      </w:r>
      <w:r w:rsidR="00B0728E">
        <w:fldChar w:fldCharType="begin"/>
      </w:r>
      <w:r>
        <w:instrText xml:space="preserve"> SEQ Ilustración \* ARABIC </w:instrText>
      </w:r>
      <w:r w:rsidR="00B0728E">
        <w:fldChar w:fldCharType="separate"/>
      </w:r>
      <w:r w:rsidR="00DC6879">
        <w:rPr>
          <w:noProof/>
        </w:rPr>
        <w:t>7</w:t>
      </w:r>
      <w:r w:rsidR="00B0728E">
        <w:fldChar w:fldCharType="end"/>
      </w:r>
      <w:r>
        <w:t xml:space="preserve"> - Logotipos de reproductores comerciales</w:t>
      </w:r>
      <w:bookmarkEnd w:id="161"/>
      <w:bookmarkEnd w:id="162"/>
      <w:bookmarkEnd w:id="163"/>
      <w:bookmarkEnd w:id="164"/>
    </w:p>
    <w:p w:rsidR="009A0F34" w:rsidRPr="007E48E2" w:rsidRDefault="009A0F34" w:rsidP="009A0F34">
      <w:pPr>
        <w:pStyle w:val="Subttulo"/>
        <w:outlineLvl w:val="2"/>
        <w:rPr>
          <w:lang w:val="es-ES"/>
        </w:rPr>
      </w:pPr>
      <w:r>
        <w:rPr>
          <w:lang w:val="es-ES"/>
        </w:rPr>
        <w:br w:type="page"/>
      </w:r>
      <w:bookmarkStart w:id="165" w:name="_Toc281339278"/>
      <w:bookmarkStart w:id="166" w:name="_Toc281355120"/>
      <w:bookmarkStart w:id="167" w:name="_Toc281498336"/>
      <w:r w:rsidR="003B2254">
        <w:rPr>
          <w:lang w:val="es-ES"/>
        </w:rPr>
        <w:lastRenderedPageBreak/>
        <w:t>2.</w:t>
      </w:r>
      <w:r w:rsidR="00E96DD8">
        <w:rPr>
          <w:lang w:val="es-ES"/>
        </w:rPr>
        <w:t>5</w:t>
      </w:r>
      <w:r>
        <w:rPr>
          <w:lang w:val="es-ES"/>
        </w:rPr>
        <w:t>.1.</w:t>
      </w:r>
      <w:r w:rsidRPr="007E48E2">
        <w:rPr>
          <w:lang w:val="es-ES"/>
        </w:rPr>
        <w:t xml:space="preserve"> Real Media Player</w:t>
      </w:r>
      <w:bookmarkEnd w:id="165"/>
      <w:bookmarkEnd w:id="166"/>
      <w:bookmarkEnd w:id="167"/>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168"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9" w:name="_Toc276683970"/>
      <w:bookmarkStart w:id="170" w:name="_Toc281339361"/>
      <w:bookmarkStart w:id="171" w:name="_Toc281354854"/>
      <w:bookmarkStart w:id="172" w:name="_Toc281498262"/>
      <w:r>
        <w:t xml:space="preserve">Ilustración </w:t>
      </w:r>
      <w:r w:rsidR="00B0728E">
        <w:fldChar w:fldCharType="begin"/>
      </w:r>
      <w:r>
        <w:instrText xml:space="preserve"> SEQ Ilustración \* ARABIC </w:instrText>
      </w:r>
      <w:r w:rsidR="00B0728E">
        <w:fldChar w:fldCharType="separate"/>
      </w:r>
      <w:r w:rsidR="00DC6879">
        <w:rPr>
          <w:noProof/>
        </w:rPr>
        <w:t>8</w:t>
      </w:r>
      <w:r w:rsidR="00B0728E">
        <w:fldChar w:fldCharType="end"/>
      </w:r>
      <w:r>
        <w:t xml:space="preserve"> - Real Player 11</w:t>
      </w:r>
      <w:bookmarkEnd w:id="169"/>
      <w:bookmarkEnd w:id="170"/>
      <w:bookmarkEnd w:id="171"/>
      <w:bookmarkEnd w:id="172"/>
    </w:p>
    <w:p w:rsidR="00B23E60" w:rsidRDefault="003C2820"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73" w:name="_Toc266039174"/>
      <w:bookmarkStart w:id="174" w:name="_Toc281339279"/>
      <w:bookmarkStart w:id="175" w:name="_Toc281355121"/>
      <w:bookmarkStart w:id="176" w:name="_Toc281498337"/>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73"/>
      <w:bookmarkEnd w:id="174"/>
      <w:bookmarkEnd w:id="175"/>
      <w:bookmarkEnd w:id="17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77" w:name="_Toc276683971"/>
      <w:bookmarkStart w:id="178" w:name="_Toc281339362"/>
      <w:bookmarkStart w:id="179" w:name="_Toc281354855"/>
      <w:bookmarkStart w:id="180" w:name="_Toc281498263"/>
      <w:r>
        <w:t xml:space="preserve">Ilustración </w:t>
      </w:r>
      <w:r w:rsidR="00B0728E">
        <w:fldChar w:fldCharType="begin"/>
      </w:r>
      <w:r>
        <w:instrText xml:space="preserve"> SEQ Ilustración \* ARABIC </w:instrText>
      </w:r>
      <w:r w:rsidR="00B0728E">
        <w:fldChar w:fldCharType="separate"/>
      </w:r>
      <w:r w:rsidR="00DC6879">
        <w:rPr>
          <w:noProof/>
        </w:rPr>
        <w:t>9</w:t>
      </w:r>
      <w:r w:rsidR="00B0728E">
        <w:fldChar w:fldCharType="end"/>
      </w:r>
      <w:r>
        <w:t xml:space="preserve"> - </w:t>
      </w:r>
      <w:r w:rsidRPr="009849ED">
        <w:t>Presentación de Windows Media Center en Windows 7</w:t>
      </w:r>
      <w:bookmarkEnd w:id="177"/>
      <w:bookmarkEnd w:id="178"/>
      <w:bookmarkEnd w:id="179"/>
      <w:bookmarkEnd w:id="18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81" w:name="_Toc266039176"/>
      <w:bookmarkStart w:id="182" w:name="_Toc281339280"/>
      <w:r>
        <w:rPr>
          <w:lang w:val="es-ES"/>
        </w:rPr>
        <w:br w:type="page"/>
      </w:r>
    </w:p>
    <w:p w:rsidR="007C0EE8" w:rsidRPr="007E48E2" w:rsidRDefault="003B2254" w:rsidP="007C0EE8">
      <w:pPr>
        <w:pStyle w:val="Subttulo"/>
        <w:outlineLvl w:val="2"/>
        <w:rPr>
          <w:lang w:val="es-ES"/>
        </w:rPr>
      </w:pPr>
      <w:bookmarkStart w:id="183" w:name="_Toc281355122"/>
      <w:bookmarkStart w:id="184" w:name="_Toc281498338"/>
      <w:r>
        <w:rPr>
          <w:lang w:val="es-ES"/>
        </w:rPr>
        <w:lastRenderedPageBreak/>
        <w:t>2.</w:t>
      </w:r>
      <w:r w:rsidR="00E96DD8">
        <w:rPr>
          <w:lang w:val="es-ES"/>
        </w:rPr>
        <w:t>5.</w:t>
      </w:r>
      <w:r w:rsidR="007C0EE8" w:rsidRPr="007E48E2">
        <w:rPr>
          <w:lang w:val="es-ES"/>
        </w:rPr>
        <w:t>3</w:t>
      </w:r>
      <w:r w:rsidR="00B47582">
        <w:rPr>
          <w:lang w:val="es-ES"/>
        </w:rPr>
        <w:t>.</w:t>
      </w:r>
      <w:ins w:id="185" w:author="manolo" w:date="2010-12-30T09:15:00Z">
        <w:r w:rsidR="004664F1">
          <w:rPr>
            <w:lang w:val="es-ES"/>
          </w:rPr>
          <w:t xml:space="preserve"> </w:t>
        </w:r>
      </w:ins>
      <w:r w:rsidR="007C0EE8" w:rsidRPr="007E48E2">
        <w:rPr>
          <w:lang w:val="es-ES"/>
        </w:rPr>
        <w:t>Quicktime Player</w:t>
      </w:r>
      <w:bookmarkEnd w:id="181"/>
      <w:bookmarkEnd w:id="182"/>
      <w:bookmarkEnd w:id="183"/>
      <w:bookmarkEnd w:id="18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86" w:name="_Toc281339363"/>
      <w:bookmarkStart w:id="187" w:name="_Toc281354856"/>
      <w:bookmarkStart w:id="188" w:name="_Toc281498264"/>
      <w:r>
        <w:t xml:space="preserve">Ilustración </w:t>
      </w:r>
      <w:r w:rsidR="00B0728E">
        <w:fldChar w:fldCharType="begin"/>
      </w:r>
      <w:r>
        <w:instrText xml:space="preserve"> SEQ Ilustración \* ARABIC </w:instrText>
      </w:r>
      <w:r w:rsidR="00B0728E">
        <w:fldChar w:fldCharType="separate"/>
      </w:r>
      <w:r w:rsidR="00DC6879">
        <w:rPr>
          <w:noProof/>
        </w:rPr>
        <w:t>10</w:t>
      </w:r>
      <w:r w:rsidR="00B0728E">
        <w:fldChar w:fldCharType="end"/>
      </w:r>
      <w:r>
        <w:t xml:space="preserve"> - </w:t>
      </w:r>
      <w:r w:rsidRPr="00F77C06">
        <w:t>Reproductor Quicktime 7</w:t>
      </w:r>
      <w:bookmarkEnd w:id="186"/>
      <w:bookmarkEnd w:id="187"/>
      <w:bookmarkEnd w:id="188"/>
    </w:p>
    <w:p w:rsidR="007C0EE8" w:rsidRPr="003E7A01" w:rsidRDefault="00A4311D" w:rsidP="007C0EE8">
      <w:pPr>
        <w:pStyle w:val="Subttulo"/>
        <w:outlineLvl w:val="2"/>
      </w:pPr>
      <w:r w:rsidRPr="00460025">
        <w:rPr>
          <w:sz w:val="27"/>
          <w:lang w:val="es-ES"/>
        </w:rPr>
        <w:br w:type="page"/>
      </w:r>
      <w:bookmarkStart w:id="189" w:name="_Toc266039177"/>
      <w:bookmarkStart w:id="190" w:name="_Toc281339281"/>
      <w:bookmarkStart w:id="191" w:name="_Toc281355123"/>
      <w:bookmarkStart w:id="192" w:name="_Toc281498339"/>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89"/>
      <w:bookmarkEnd w:id="190"/>
      <w:bookmarkEnd w:id="191"/>
      <w:bookmarkEnd w:id="192"/>
    </w:p>
    <w:p w:rsidR="007C0EE8" w:rsidRDefault="007C0EE8" w:rsidP="007C0EE8">
      <w:pPr>
        <w:rPr>
          <w:szCs w:val="24"/>
        </w:rPr>
      </w:pPr>
      <w:r>
        <w:rPr>
          <w:szCs w:val="24"/>
        </w:rPr>
        <w:t>Es uno</w:t>
      </w:r>
      <w:r w:rsidR="00072069">
        <w:rPr>
          <w:szCs w:val="24"/>
        </w:rPr>
        <w:t xml:space="preserve"> de los</w:t>
      </w:r>
      <w:ins w:id="193"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194"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95" w:name="_Toc281339364"/>
      <w:bookmarkStart w:id="196" w:name="_Toc281354857"/>
      <w:bookmarkStart w:id="197" w:name="_Toc281498265"/>
      <w:r>
        <w:t xml:space="preserve">Ilustración </w:t>
      </w:r>
      <w:r w:rsidR="00B0728E">
        <w:fldChar w:fldCharType="begin"/>
      </w:r>
      <w:r>
        <w:instrText xml:space="preserve"> SEQ Ilustración \* ARABIC </w:instrText>
      </w:r>
      <w:r w:rsidR="00B0728E">
        <w:fldChar w:fldCharType="separate"/>
      </w:r>
      <w:r w:rsidR="00DC6879">
        <w:rPr>
          <w:noProof/>
        </w:rPr>
        <w:t>11</w:t>
      </w:r>
      <w:r w:rsidR="00B0728E">
        <w:fldChar w:fldCharType="end"/>
      </w:r>
      <w:r>
        <w:t xml:space="preserve">- </w:t>
      </w:r>
      <w:r w:rsidRPr="000618C3">
        <w:t>JW Player</w:t>
      </w:r>
      <w:bookmarkEnd w:id="195"/>
      <w:bookmarkEnd w:id="196"/>
      <w:bookmarkEnd w:id="197"/>
    </w:p>
    <w:p w:rsidR="007C0EE8" w:rsidRPr="007C0EE8" w:rsidRDefault="007C0EE8" w:rsidP="007C0EE8">
      <w:pPr>
        <w:pStyle w:val="Epgrafe"/>
        <w:jc w:val="center"/>
      </w:pPr>
      <w:bookmarkStart w:id="198" w:name="_Toc266039203"/>
      <w:r w:rsidRPr="007C0EE8">
        <w:t xml:space="preserve">- </w:t>
      </w:r>
      <w:hyperlink r:id="rId47" w:history="1">
        <w:r w:rsidRPr="007C0EE8">
          <w:rPr>
            <w:rStyle w:val="Hipervnculo"/>
          </w:rPr>
          <w:t>http://www.longtailvideo.com</w:t>
        </w:r>
        <w:bookmarkEnd w:id="198"/>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99" w:name="_Toc266039178"/>
      <w:bookmarkStart w:id="200" w:name="_Toc281339282"/>
      <w:bookmarkStart w:id="201" w:name="_Toc281355124"/>
      <w:bookmarkStart w:id="202" w:name="_Toc281498340"/>
      <w:r w:rsidRPr="007E48E2">
        <w:rPr>
          <w:lang w:val="es-ES"/>
        </w:rPr>
        <w:lastRenderedPageBreak/>
        <w:t>2.5</w:t>
      </w:r>
      <w:r w:rsidR="004A4771">
        <w:rPr>
          <w:lang w:val="es-ES"/>
        </w:rPr>
        <w:t>.</w:t>
      </w:r>
      <w:r w:rsidR="00E96DD8">
        <w:rPr>
          <w:lang w:val="es-ES"/>
        </w:rPr>
        <w:t>5</w:t>
      </w:r>
      <w:r w:rsidR="00776F80">
        <w:rPr>
          <w:lang w:val="es-ES"/>
        </w:rPr>
        <w:t>.</w:t>
      </w:r>
      <w:ins w:id="203" w:author="manolo" w:date="2010-12-30T09:15:00Z">
        <w:r w:rsidR="004664F1">
          <w:rPr>
            <w:lang w:val="es-ES"/>
          </w:rPr>
          <w:t xml:space="preserve"> </w:t>
        </w:r>
      </w:ins>
      <w:r w:rsidRPr="007E48E2">
        <w:rPr>
          <w:lang w:val="es-ES"/>
        </w:rPr>
        <w:t>Video HTML5</w:t>
      </w:r>
      <w:bookmarkEnd w:id="199"/>
      <w:bookmarkEnd w:id="200"/>
      <w:bookmarkEnd w:id="201"/>
      <w:bookmarkEnd w:id="20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204" w:name="_Toc281339283"/>
      <w:bookmarkStart w:id="205" w:name="_Toc281355125"/>
      <w:bookmarkStart w:id="206" w:name="_Toc281498341"/>
      <w:r w:rsidR="003D5D52">
        <w:lastRenderedPageBreak/>
        <w:t>2.</w:t>
      </w:r>
      <w:r w:rsidR="00CF4C85">
        <w:t>6</w:t>
      </w:r>
      <w:r w:rsidR="003D5D52">
        <w:t xml:space="preserve">. </w:t>
      </w:r>
      <w:r w:rsidR="006E6582">
        <w:t>C</w:t>
      </w:r>
      <w:r w:rsidR="008F248C">
        <w:t>onversión de V</w:t>
      </w:r>
      <w:r w:rsidR="003D5D52">
        <w:t>ideos</w:t>
      </w:r>
      <w:bookmarkEnd w:id="204"/>
      <w:bookmarkEnd w:id="205"/>
      <w:bookmarkEnd w:id="20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207" w:name="_Toc281339284"/>
      <w:bookmarkStart w:id="208" w:name="_Toc281355126"/>
      <w:bookmarkStart w:id="209" w:name="_Toc266039182"/>
      <w:bookmarkStart w:id="210" w:name="_Toc281498342"/>
      <w:r>
        <w:t>2.</w:t>
      </w:r>
      <w:r w:rsidR="00CF4C85">
        <w:t>6</w:t>
      </w:r>
      <w:r w:rsidR="003D5D52">
        <w:t>.</w:t>
      </w:r>
      <w:r>
        <w:t>1</w:t>
      </w:r>
      <w:r w:rsidR="009E3122">
        <w:t>. FFmpeg</w:t>
      </w:r>
      <w:bookmarkEnd w:id="207"/>
      <w:bookmarkEnd w:id="208"/>
      <w:bookmarkEnd w:id="210"/>
    </w:p>
    <w:p w:rsidR="00D43B4F" w:rsidRDefault="00D43B4F" w:rsidP="00483D1B">
      <w:r>
        <w:t xml:space="preserve">FFmpeg es una colección de software libre que sirve para grabar, convertir y realizar streaming de video </w:t>
      </w:r>
      <w:r w:rsidR="00483D1B">
        <w:t xml:space="preserve">y </w:t>
      </w:r>
      <w:r>
        <w:t>audio,</w:t>
      </w:r>
      <w:ins w:id="211"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212" w:author="manolo" w:date="2010-12-30T09:15:00Z">
        <w:r w:rsidR="00C061FC">
          <w:rPr>
            <w:lang w:val="es-ES"/>
          </w:rPr>
          <w:t xml:space="preserve"> </w:t>
        </w:r>
      </w:ins>
      <w:r w:rsidR="00B15E1D">
        <w:t>la cual</w:t>
      </w:r>
      <w:r>
        <w:t xml:space="preserve"> es una biblioteca que contiene la gran mayoría de codecs</w:t>
      </w:r>
      <w:ins w:id="213"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214" w:name="_Toc276683972"/>
      <w:bookmarkStart w:id="215" w:name="_Toc281339365"/>
      <w:bookmarkStart w:id="216" w:name="_Toc281354858"/>
      <w:bookmarkStart w:id="217" w:name="_Toc281498266"/>
      <w:r>
        <w:t xml:space="preserve">Ilustración </w:t>
      </w:r>
      <w:r w:rsidR="00B0728E">
        <w:fldChar w:fldCharType="begin"/>
      </w:r>
      <w:r>
        <w:instrText xml:space="preserve"> SEQ Ilustración \* ARABIC </w:instrText>
      </w:r>
      <w:r w:rsidR="00B0728E">
        <w:fldChar w:fldCharType="separate"/>
      </w:r>
      <w:r w:rsidR="00DC6879">
        <w:rPr>
          <w:noProof/>
        </w:rPr>
        <w:t>12</w:t>
      </w:r>
      <w:r w:rsidR="00B0728E">
        <w:fldChar w:fldCharType="end"/>
      </w:r>
      <w:r>
        <w:t xml:space="preserve"> - Esquema de componentes de FFmpeg</w:t>
      </w:r>
      <w:bookmarkEnd w:id="214"/>
      <w:bookmarkEnd w:id="215"/>
      <w:bookmarkEnd w:id="216"/>
      <w:bookmarkEnd w:id="217"/>
    </w:p>
    <w:p w:rsidR="00107078" w:rsidRPr="008551A5" w:rsidRDefault="003C2820"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218" w:name="_Toc281339285"/>
      <w:bookmarkStart w:id="219" w:name="_Toc281355127"/>
      <w:bookmarkStart w:id="220" w:name="_Toc281498343"/>
      <w:r w:rsidR="00155E35">
        <w:lastRenderedPageBreak/>
        <w:t>2.7.</w:t>
      </w:r>
      <w:r w:rsidR="006859D3">
        <w:t xml:space="preserve"> IPTV</w:t>
      </w:r>
      <w:bookmarkEnd w:id="218"/>
      <w:bookmarkEnd w:id="219"/>
      <w:bookmarkEnd w:id="220"/>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221"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222" w:name="_Toc276683973"/>
      <w:bookmarkStart w:id="223" w:name="_Toc281339366"/>
      <w:bookmarkStart w:id="224" w:name="_Toc281354859"/>
      <w:bookmarkStart w:id="225" w:name="_Toc281498267"/>
      <w:r>
        <w:t xml:space="preserve">Ilustración </w:t>
      </w:r>
      <w:r w:rsidR="00B0728E">
        <w:fldChar w:fldCharType="begin"/>
      </w:r>
      <w:r>
        <w:instrText xml:space="preserve"> SEQ Ilustración \* ARABIC </w:instrText>
      </w:r>
      <w:r w:rsidR="00B0728E">
        <w:fldChar w:fldCharType="separate"/>
      </w:r>
      <w:r w:rsidR="00DC6879">
        <w:rPr>
          <w:noProof/>
        </w:rPr>
        <w:t>13</w:t>
      </w:r>
      <w:r w:rsidR="00B0728E">
        <w:fldChar w:fldCharType="end"/>
      </w:r>
      <w:r>
        <w:t xml:space="preserve"> - Infraestructura de redes IPTV</w:t>
      </w:r>
      <w:bookmarkEnd w:id="222"/>
      <w:bookmarkEnd w:id="223"/>
      <w:bookmarkEnd w:id="224"/>
      <w:bookmarkEnd w:id="225"/>
    </w:p>
    <w:p w:rsidR="009A209B" w:rsidRDefault="00B0728E">
      <w:pPr>
        <w:jc w:val="center"/>
        <w:rPr>
          <w:sz w:val="20"/>
          <w:lang w:val="es-ES"/>
        </w:rPr>
      </w:pPr>
      <w:r w:rsidRPr="00B0728E">
        <w:fldChar w:fldCharType="begin"/>
      </w:r>
      <w:r w:rsidR="00F41D31">
        <w:instrText xml:space="preserve"> HYPERLINK "http://edna.dml.ce.sharif.edu/dmlsite/content/iptv" </w:instrText>
      </w:r>
      <w:r w:rsidRPr="00B0728E">
        <w:fldChar w:fldCharType="separate"/>
      </w:r>
      <w:r w:rsidR="00B51A41" w:rsidRPr="00B51A41">
        <w:rPr>
          <w:rStyle w:val="Hipervnculo"/>
          <w:sz w:val="20"/>
          <w:lang w:val="es-ES"/>
        </w:rPr>
        <w:t>http://edna.dml.ce.sharif.edu/dmlsite/content/iptv</w:t>
      </w:r>
      <w:r w:rsidRPr="00B0728E">
        <w:rPr>
          <w:rPrChange w:id="226" w:author="manolo" w:date="2010-12-30T09:15:00Z">
            <w:rPr>
              <w:rStyle w:val="Hipervnculo"/>
              <w:sz w:val="20"/>
              <w:lang w:val="es-ES"/>
            </w:rPr>
          </w:rPrChange>
        </w:rPr>
        <w:fldChar w:fldCharType="end"/>
      </w:r>
    </w:p>
    <w:p w:rsidR="009A106D" w:rsidRDefault="006859D3" w:rsidP="00451043">
      <w:pPr>
        <w:pStyle w:val="Subttulo"/>
        <w:outlineLvl w:val="1"/>
      </w:pPr>
      <w:r>
        <w:br w:type="page"/>
      </w:r>
      <w:bookmarkStart w:id="227" w:name="_Toc281498344"/>
      <w:r w:rsidR="007F68C8">
        <w:lastRenderedPageBreak/>
        <w:t>2.8. Metodología de Desarrollo</w:t>
      </w:r>
      <w:bookmarkEnd w:id="227"/>
    </w:p>
    <w:bookmarkEnd w:id="209"/>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228"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229"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230"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231" w:name="_Toc281339286"/>
      <w:bookmarkStart w:id="232" w:name="_Toc281355128"/>
      <w:bookmarkStart w:id="233" w:name="_Toc281498345"/>
      <w:r>
        <w:lastRenderedPageBreak/>
        <w:t>2.8.1. Extreme Programming</w:t>
      </w:r>
      <w:bookmarkEnd w:id="231"/>
      <w:bookmarkEnd w:id="232"/>
      <w:bookmarkEnd w:id="233"/>
    </w:p>
    <w:p w:rsidR="00D85A65" w:rsidRDefault="007C0EE8" w:rsidP="00460025">
      <w:r>
        <w:t>Extreme Programming (XP) es un enfoque de la ingeniería de software</w:t>
      </w:r>
      <w:r w:rsidR="00460025">
        <w:t xml:space="preserve"> y</w:t>
      </w:r>
      <w:ins w:id="234"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235"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236" w:name="_Toc281339287"/>
      <w:bookmarkStart w:id="237" w:name="_Toc281355129"/>
      <w:bookmarkStart w:id="238" w:name="_Toc281498346"/>
      <w:r w:rsidR="00F21C81">
        <w:lastRenderedPageBreak/>
        <w:t>2.</w:t>
      </w:r>
      <w:r w:rsidR="00B60CF3">
        <w:t>8.2</w:t>
      </w:r>
      <w:r w:rsidR="009E3122">
        <w:t>. Scrum</w:t>
      </w:r>
      <w:bookmarkEnd w:id="236"/>
      <w:bookmarkEnd w:id="237"/>
      <w:bookmarkEnd w:id="238"/>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239" w:author="manolo" w:date="2010-12-30T09:15:00Z">
        <w:r w:rsidR="00A40949">
          <w:rPr>
            <w:b/>
          </w:rPr>
          <w:t xml:space="preserve"> </w:t>
        </w:r>
      </w:ins>
      <w:r w:rsidRPr="009E3122">
        <w:rPr>
          <w:b/>
        </w:rPr>
        <w:t>Owner</w:t>
      </w:r>
    </w:p>
    <w:p w:rsidR="000B4B81" w:rsidRPr="000B4B81" w:rsidRDefault="000B4B81" w:rsidP="00D20981">
      <w:r w:rsidRPr="000B4B81">
        <w:t>El Product</w:t>
      </w:r>
      <w:ins w:id="240" w:author="manolo" w:date="2010-12-30T09:15:00Z">
        <w:r w:rsidR="00A40949">
          <w:t xml:space="preserve"> </w:t>
        </w:r>
      </w:ins>
      <w:r w:rsidRPr="000B4B81">
        <w:t>Owner representa la voz del cliente. Se asegura de que el equipo Scrum trabaja de forma adecuada desde la perspectiva del negocio. El Product</w:t>
      </w:r>
      <w:ins w:id="241" w:author="manolo" w:date="2010-12-30T09:15:00Z">
        <w:r w:rsidR="00A40949">
          <w:t xml:space="preserve"> </w:t>
        </w:r>
      </w:ins>
      <w:r w:rsidRPr="000B4B81">
        <w:t>Owner escribe historias de usuario, las prioriza, y las coloca en el Product</w:t>
      </w:r>
      <w:ins w:id="242" w:author="manolo" w:date="2010-12-30T09:15:00Z">
        <w:r w:rsidR="00A40949">
          <w:t xml:space="preserve"> </w:t>
        </w:r>
      </w:ins>
      <w:r w:rsidRPr="000B4B81">
        <w:t>Backlog.</w:t>
      </w:r>
    </w:p>
    <w:p w:rsidR="000B4B81" w:rsidRPr="009E3122" w:rsidRDefault="000B4B81" w:rsidP="00D20981">
      <w:pPr>
        <w:rPr>
          <w:b/>
        </w:rPr>
      </w:pPr>
      <w:r w:rsidRPr="009E3122">
        <w:rPr>
          <w:b/>
        </w:rPr>
        <w:t>Scrum</w:t>
      </w:r>
      <w:ins w:id="243"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244" w:author="manolo" w:date="2010-12-30T09:15:00Z">
        <w:r w:rsidR="00A40949">
          <w:t xml:space="preserve"> </w:t>
        </w:r>
      </w:ins>
      <w:r w:rsidRPr="000B4B81">
        <w:t>Master, cuyo trabajo primario es eliminar los obstáculos que impiden que el equipo alcance el objetivo del sprint. El Scrum</w:t>
      </w:r>
      <w:ins w:id="245"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246" w:author="manolo" w:date="2010-12-30T09:15:00Z">
        <w:r w:rsidR="00A40949">
          <w:t xml:space="preserve"> </w:t>
        </w:r>
      </w:ins>
      <w:r w:rsidRPr="000B4B81">
        <w:t>Master se asegura de que el proceso Scrum se utiliza como es debido. El Scrum</w:t>
      </w:r>
      <w:ins w:id="247"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248" w:name="_Toc281339288"/>
      <w:bookmarkStart w:id="249" w:name="_Toc281355130"/>
      <w:bookmarkStart w:id="250" w:name="_Toc281498347"/>
      <w:r>
        <w:t>2.8.3</w:t>
      </w:r>
      <w:r w:rsidR="009E3122">
        <w:t>. Software</w:t>
      </w:r>
      <w:r w:rsidR="00665B89">
        <w:t xml:space="preserve"> Libre</w:t>
      </w:r>
      <w:bookmarkEnd w:id="248"/>
      <w:bookmarkEnd w:id="249"/>
      <w:bookmarkEnd w:id="250"/>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251"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252" w:author="manolo" w:date="2010-12-30T09:15:00Z">
        <w:r w:rsidR="003B43E4">
          <w:rPr>
            <w:lang w:val="es-ES"/>
          </w:rPr>
          <w:t xml:space="preserve"> </w:t>
        </w:r>
      </w:ins>
      <w:r w:rsidR="009E3122" w:rsidRPr="009E3122">
        <w:rPr>
          <w:lang w:val="es-ES"/>
        </w:rPr>
        <w:t>ú</w:t>
      </w:r>
      <w:r w:rsidR="008626F7" w:rsidRPr="009E3122">
        <w:rPr>
          <w:lang w:val="es-ES"/>
        </w:rPr>
        <w:t>ltimo</w:t>
      </w:r>
      <w:ins w:id="253"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254" w:name="_Toc281339289"/>
      <w:bookmarkStart w:id="255" w:name="_Toc281355131"/>
      <w:bookmarkStart w:id="256" w:name="_Toc281498348"/>
      <w:r>
        <w:lastRenderedPageBreak/>
        <w:t>2.8.3.1</w:t>
      </w:r>
      <w:r w:rsidR="008867A5">
        <w:t>.</w:t>
      </w:r>
      <w:r>
        <w:t xml:space="preserve"> Licencia GNU GPL v2</w:t>
      </w:r>
      <w:bookmarkEnd w:id="254"/>
      <w:bookmarkEnd w:id="255"/>
      <w:bookmarkEnd w:id="256"/>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257" w:author="manolo" w:date="2010-12-30T09:15:00Z">
        <w:r w:rsidR="00C061FC">
          <w:t xml:space="preserve"> </w:t>
        </w:r>
      </w:ins>
      <w:r w:rsidRPr="00F8658A">
        <w:t>distribu</w:t>
      </w:r>
      <w:r w:rsidR="005E46BE">
        <w:t>ció</w:t>
      </w:r>
      <w:r w:rsidR="00D201C4">
        <w:t>n</w:t>
      </w:r>
      <w:ins w:id="258"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259" w:name="_Toc281339290"/>
      <w:bookmarkStart w:id="260" w:name="_Toc281355132"/>
      <w:bookmarkStart w:id="261" w:name="_Toc281498349"/>
      <w:r>
        <w:lastRenderedPageBreak/>
        <w:t>2.9. Frameworks</w:t>
      </w:r>
      <w:bookmarkEnd w:id="259"/>
      <w:bookmarkEnd w:id="260"/>
      <w:bookmarkEnd w:id="261"/>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262" w:name="_Toc281339291"/>
      <w:bookmarkStart w:id="263" w:name="_Toc281355133"/>
      <w:bookmarkStart w:id="264" w:name="_Toc281498350"/>
      <w:r>
        <w:lastRenderedPageBreak/>
        <w:t>2.9.1. Zend Framework</w:t>
      </w:r>
      <w:bookmarkEnd w:id="262"/>
      <w:bookmarkEnd w:id="263"/>
      <w:bookmarkEnd w:id="264"/>
    </w:p>
    <w:p w:rsidR="003607CB" w:rsidRDefault="003607CB" w:rsidP="003607CB">
      <w:r>
        <w:t>Zend es la principal compañía que está detrás del desarrollo de PHP.</w:t>
      </w:r>
      <w:r w:rsidR="000F18F4">
        <w:t xml:space="preserve"> </w:t>
      </w:r>
      <w:r>
        <w:t>Este framework</w:t>
      </w:r>
      <w:ins w:id="265"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266" w:name="_Toc281339367"/>
      <w:bookmarkStart w:id="267" w:name="_Toc281354860"/>
      <w:bookmarkStart w:id="268" w:name="_Toc281498268"/>
      <w:r>
        <w:t xml:space="preserve">Ilustración </w:t>
      </w:r>
      <w:r w:rsidR="00B0728E">
        <w:fldChar w:fldCharType="begin"/>
      </w:r>
      <w:r w:rsidR="000051F5">
        <w:instrText xml:space="preserve"> SEQ Ilustración \* ARABIC </w:instrText>
      </w:r>
      <w:r w:rsidR="00B0728E">
        <w:fldChar w:fldCharType="separate"/>
      </w:r>
      <w:r w:rsidR="00DC6879">
        <w:rPr>
          <w:noProof/>
        </w:rPr>
        <w:t>14</w:t>
      </w:r>
      <w:r w:rsidR="00B0728E">
        <w:rPr>
          <w:noProof/>
        </w:rPr>
        <w:fldChar w:fldCharType="end"/>
      </w:r>
      <w:r>
        <w:t xml:space="preserve"> - Visión general Zend Framework</w:t>
      </w:r>
      <w:bookmarkEnd w:id="266"/>
      <w:bookmarkEnd w:id="267"/>
      <w:bookmarkEnd w:id="268"/>
    </w:p>
    <w:p w:rsidR="003607CB" w:rsidRDefault="003C2820" w:rsidP="003607CB">
      <w:pPr>
        <w:pStyle w:val="Epgrafe"/>
        <w:jc w:val="center"/>
        <w:rPr>
          <w:lang w:val="pt-BR"/>
        </w:rPr>
      </w:pPr>
      <w:hyperlink r:id="rId5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69" w:name="_Toc281339292"/>
      <w:bookmarkStart w:id="270" w:name="_Toc281355134"/>
      <w:bookmarkStart w:id="271" w:name="_Toc281498351"/>
      <w:r w:rsidRPr="00460025">
        <w:rPr>
          <w:lang w:val="pt-BR"/>
        </w:rPr>
        <w:lastRenderedPageBreak/>
        <w:t>2.9.2. Google Web Toolkit</w:t>
      </w:r>
      <w:bookmarkEnd w:id="269"/>
      <w:bookmarkEnd w:id="270"/>
      <w:bookmarkEnd w:id="271"/>
    </w:p>
    <w:p w:rsidR="00F235E4" w:rsidRPr="00F235E4" w:rsidRDefault="00F235E4" w:rsidP="00F235E4">
      <w:pPr>
        <w:rPr>
          <w:lang w:val="pt-BR"/>
        </w:rPr>
      </w:pPr>
      <w:r w:rsidRPr="00F235E4">
        <w:rPr>
          <w:lang w:val="pt-BR"/>
        </w:rPr>
        <w:t>Google Web Toolkit</w:t>
      </w:r>
      <w:ins w:id="272" w:author="manolo" w:date="2010-12-30T09:15:00Z">
        <w:r w:rsidR="00C061FC">
          <w:rPr>
            <w:lang w:val="pt-BR"/>
          </w:rPr>
          <w:t xml:space="preserve"> </w:t>
        </w:r>
      </w:ins>
      <w:proofErr w:type="gramStart"/>
      <w:r w:rsidR="00C061FC">
        <w:rPr>
          <w:lang w:val="pt-BR"/>
        </w:rPr>
        <w:t>es</w:t>
      </w:r>
      <w:proofErr w:type="gramEnd"/>
      <w:ins w:id="273"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274"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275"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276"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ins w:id="277"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78" w:name="_Toc281339368"/>
      <w:bookmarkStart w:id="279" w:name="_Toc281354861"/>
      <w:bookmarkStart w:id="280" w:name="_Toc281498269"/>
      <w:r>
        <w:t xml:space="preserve">Ilustración </w:t>
      </w:r>
      <w:r w:rsidR="00B0728E">
        <w:fldChar w:fldCharType="begin"/>
      </w:r>
      <w:r w:rsidR="000051F5">
        <w:instrText xml:space="preserve"> SEQ Ilustración \* ARABIC </w:instrText>
      </w:r>
      <w:r w:rsidR="00B0728E">
        <w:fldChar w:fldCharType="separate"/>
      </w:r>
      <w:r w:rsidR="00DC6879">
        <w:rPr>
          <w:noProof/>
        </w:rPr>
        <w:t>15</w:t>
      </w:r>
      <w:r w:rsidR="00B0728E">
        <w:rPr>
          <w:noProof/>
        </w:rPr>
        <w:fldChar w:fldCharType="end"/>
      </w:r>
      <w:r>
        <w:t xml:space="preserve"> - Esquema de Widgets GWT</w:t>
      </w:r>
      <w:bookmarkEnd w:id="278"/>
      <w:bookmarkEnd w:id="279"/>
      <w:bookmarkEnd w:id="280"/>
    </w:p>
    <w:p w:rsidR="003607CB" w:rsidRPr="00BE13A4" w:rsidRDefault="003C2820" w:rsidP="003607CB">
      <w:pPr>
        <w:pStyle w:val="Ttulo7"/>
        <w:rPr>
          <w:lang w:val="es-ES"/>
        </w:rPr>
      </w:pPr>
      <w:hyperlink r:id="rId5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81" w:name="_Toc281339293"/>
      <w:bookmarkStart w:id="282" w:name="_Toc281355135"/>
      <w:bookmarkStart w:id="283" w:name="_Toc281498352"/>
      <w:r w:rsidRPr="007E48E2">
        <w:lastRenderedPageBreak/>
        <w:t>Capítulo 3: Estado del Arte</w:t>
      </w:r>
      <w:bookmarkEnd w:id="281"/>
      <w:bookmarkEnd w:id="282"/>
      <w:bookmarkEnd w:id="283"/>
    </w:p>
    <w:p w:rsidR="009A106D" w:rsidRDefault="007C0EE8" w:rsidP="00460025">
      <w:pPr>
        <w:pStyle w:val="Subttulo"/>
        <w:outlineLvl w:val="1"/>
      </w:pPr>
      <w:bookmarkStart w:id="284" w:name="_Toc266039185"/>
      <w:bookmarkStart w:id="285" w:name="_Toc281339294"/>
      <w:bookmarkStart w:id="286" w:name="_Toc281355136"/>
      <w:bookmarkStart w:id="287" w:name="_Toc281498353"/>
      <w:r w:rsidRPr="007E48E2">
        <w:t>3.</w:t>
      </w:r>
      <w:r w:rsidR="003607CB">
        <w:t>1</w:t>
      </w:r>
      <w:r w:rsidR="008E4C93">
        <w:t>.</w:t>
      </w:r>
      <w:r w:rsidRPr="007E48E2">
        <w:t xml:space="preserve"> Gestores de Contenidos </w:t>
      </w:r>
      <w:r w:rsidR="00A1655F">
        <w:t>Multimedia E</w:t>
      </w:r>
      <w:r w:rsidRPr="007E48E2">
        <w:t>xistentes</w:t>
      </w:r>
      <w:bookmarkEnd w:id="284"/>
      <w:bookmarkEnd w:id="285"/>
      <w:bookmarkEnd w:id="286"/>
      <w:bookmarkEnd w:id="287"/>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88" w:name="_Toc281339295"/>
      <w:bookmarkStart w:id="289" w:name="_Toc281355137"/>
      <w:bookmarkStart w:id="290" w:name="_Toc281498354"/>
      <w:r w:rsidRPr="007E48E2">
        <w:rPr>
          <w:lang w:val="es-ES"/>
        </w:rPr>
        <w:t>3.</w:t>
      </w:r>
      <w:r w:rsidR="003607CB">
        <w:rPr>
          <w:lang w:val="es-ES"/>
        </w:rPr>
        <w:t>1</w:t>
      </w:r>
      <w:r w:rsidRPr="007E48E2">
        <w:rPr>
          <w:lang w:val="es-ES"/>
        </w:rPr>
        <w:t>.1</w:t>
      </w:r>
      <w:r w:rsidR="009E3122">
        <w:rPr>
          <w:lang w:val="es-ES"/>
        </w:rPr>
        <w:t>.</w:t>
      </w:r>
      <w:ins w:id="291" w:author="manolo" w:date="2010-12-30T09:15:00Z">
        <w:r w:rsidR="00A1655F">
          <w:rPr>
            <w:lang w:val="es-ES"/>
          </w:rPr>
          <w:t xml:space="preserve"> </w:t>
        </w:r>
      </w:ins>
      <w:r w:rsidR="009E3122" w:rsidRPr="007E48E2">
        <w:rPr>
          <w:lang w:val="es-ES"/>
        </w:rPr>
        <w:t>PHPMotion</w:t>
      </w:r>
      <w:bookmarkEnd w:id="288"/>
      <w:bookmarkEnd w:id="289"/>
      <w:bookmarkEnd w:id="290"/>
    </w:p>
    <w:p w:rsidR="007C0EE8" w:rsidRPr="00640374" w:rsidRDefault="007C0EE8" w:rsidP="000E54BF">
      <w:pPr>
        <w:rPr>
          <w:lang w:eastAsia="es-ES"/>
        </w:rPr>
      </w:pPr>
      <w:r w:rsidRPr="00A527DD">
        <w:t>PHPMotion</w:t>
      </w:r>
      <w:ins w:id="292"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93" w:name="_Toc276683976"/>
      <w:bookmarkStart w:id="294" w:name="_Toc281339369"/>
      <w:bookmarkStart w:id="295" w:name="_Toc281354862"/>
      <w:bookmarkStart w:id="296" w:name="_Toc281498270"/>
      <w:r>
        <w:t xml:space="preserve">Ilustración </w:t>
      </w:r>
      <w:r w:rsidR="00B0728E">
        <w:fldChar w:fldCharType="begin"/>
      </w:r>
      <w:r>
        <w:instrText xml:space="preserve"> SEQ Ilustración \* ARABIC </w:instrText>
      </w:r>
      <w:r w:rsidR="00B0728E">
        <w:fldChar w:fldCharType="separate"/>
      </w:r>
      <w:r w:rsidR="00DC6879">
        <w:rPr>
          <w:noProof/>
        </w:rPr>
        <w:t>16</w:t>
      </w:r>
      <w:r w:rsidR="00B0728E">
        <w:fldChar w:fldCharType="end"/>
      </w:r>
      <w:r>
        <w:t xml:space="preserve"> - Web PHPMotion</w:t>
      </w:r>
      <w:bookmarkEnd w:id="293"/>
      <w:bookmarkEnd w:id="294"/>
      <w:bookmarkEnd w:id="295"/>
      <w:bookmarkEnd w:id="296"/>
    </w:p>
    <w:bookmarkStart w:id="297" w:name="_Toc266039206"/>
    <w:p w:rsidR="007C0EE8" w:rsidRPr="00460025" w:rsidRDefault="00B0728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97"/>
      <w:r w:rsidRPr="00460025">
        <w:rPr>
          <w:b w:val="0"/>
        </w:rPr>
        <w:fldChar w:fldCharType="end"/>
      </w:r>
    </w:p>
    <w:p w:rsidR="009A106D" w:rsidRDefault="00F76108" w:rsidP="00460025">
      <w:pPr>
        <w:pStyle w:val="Subttulo"/>
        <w:outlineLvl w:val="2"/>
        <w:rPr>
          <w:lang w:val="es-ES"/>
        </w:rPr>
      </w:pPr>
      <w:r>
        <w:rPr>
          <w:lang w:val="es-ES"/>
        </w:rPr>
        <w:br w:type="page"/>
      </w:r>
      <w:bookmarkStart w:id="298" w:name="_Toc281339296"/>
      <w:bookmarkStart w:id="299" w:name="_Toc281355138"/>
      <w:bookmarkStart w:id="300" w:name="_Toc281498355"/>
      <w:r w:rsidR="007C0EE8" w:rsidRPr="007E48E2">
        <w:rPr>
          <w:lang w:val="es-ES"/>
        </w:rPr>
        <w:lastRenderedPageBreak/>
        <w:t>3.</w:t>
      </w:r>
      <w:r w:rsidR="003607CB">
        <w:rPr>
          <w:lang w:val="es-ES"/>
        </w:rPr>
        <w:t>1</w:t>
      </w:r>
      <w:r w:rsidR="007C0EE8" w:rsidRPr="007E48E2">
        <w:rPr>
          <w:lang w:val="es-ES"/>
        </w:rPr>
        <w:t>.2</w:t>
      </w:r>
      <w:r w:rsidR="009E3122">
        <w:rPr>
          <w:lang w:val="es-ES"/>
        </w:rPr>
        <w:t>.</w:t>
      </w:r>
      <w:ins w:id="301" w:author="manolo" w:date="2010-12-30T09:15:00Z">
        <w:r w:rsidR="00A1655F">
          <w:rPr>
            <w:lang w:val="es-ES"/>
          </w:rPr>
          <w:t xml:space="preserve"> </w:t>
        </w:r>
      </w:ins>
      <w:r w:rsidR="009E3122" w:rsidRPr="007E48E2">
        <w:rPr>
          <w:lang w:val="es-ES"/>
        </w:rPr>
        <w:t>OsTube</w:t>
      </w:r>
      <w:bookmarkEnd w:id="298"/>
      <w:bookmarkEnd w:id="299"/>
      <w:bookmarkEnd w:id="30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302"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03" w:name="_Toc276683977"/>
      <w:bookmarkStart w:id="304" w:name="_Toc281339370"/>
      <w:bookmarkStart w:id="305" w:name="_Toc281354863"/>
      <w:bookmarkStart w:id="306" w:name="_Toc281498271"/>
      <w:r>
        <w:t xml:space="preserve">Ilustración </w:t>
      </w:r>
      <w:r w:rsidR="00B0728E">
        <w:fldChar w:fldCharType="begin"/>
      </w:r>
      <w:r>
        <w:instrText xml:space="preserve"> SEQ Ilustración \* ARABIC </w:instrText>
      </w:r>
      <w:r w:rsidR="00B0728E">
        <w:fldChar w:fldCharType="separate"/>
      </w:r>
      <w:r w:rsidR="00DC6879">
        <w:rPr>
          <w:noProof/>
        </w:rPr>
        <w:t>17</w:t>
      </w:r>
      <w:r w:rsidR="00B0728E">
        <w:fldChar w:fldCharType="end"/>
      </w:r>
      <w:r>
        <w:t xml:space="preserve"> - </w:t>
      </w:r>
      <w:r w:rsidRPr="00AE733E">
        <w:t>OSTube</w:t>
      </w:r>
      <w:bookmarkEnd w:id="303"/>
      <w:bookmarkEnd w:id="304"/>
      <w:bookmarkEnd w:id="305"/>
      <w:bookmarkEnd w:id="306"/>
    </w:p>
    <w:bookmarkStart w:id="307" w:name="_Toc266039207"/>
    <w:p w:rsidR="007C0EE8" w:rsidRPr="00460025" w:rsidRDefault="00B0728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07"/>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08" w:name="_Toc266039186"/>
      <w:bookmarkStart w:id="309" w:name="_Toc281339297"/>
      <w:bookmarkStart w:id="310" w:name="_Toc281355139"/>
      <w:bookmarkStart w:id="311" w:name="_Toc281498356"/>
      <w:r w:rsidRPr="007E48E2">
        <w:lastRenderedPageBreak/>
        <w:t>3.</w:t>
      </w:r>
      <w:r w:rsidR="003607CB">
        <w:t>2</w:t>
      </w:r>
      <w:r w:rsidR="00BB77FD">
        <w:t>.</w:t>
      </w:r>
      <w:r w:rsidRPr="007E48E2">
        <w:t xml:space="preserve"> Sitios de contenidos multimedia de referencia</w:t>
      </w:r>
      <w:bookmarkEnd w:id="308"/>
      <w:bookmarkEnd w:id="309"/>
      <w:bookmarkEnd w:id="310"/>
      <w:bookmarkEnd w:id="311"/>
    </w:p>
    <w:p w:rsidR="009A106D" w:rsidRDefault="005B09D3" w:rsidP="00460025">
      <w:r>
        <w:t>Los gestores de contenidos multimedia</w:t>
      </w:r>
      <w:ins w:id="312"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13" w:name="_Toc266039187"/>
      <w:bookmarkStart w:id="314" w:name="_Toc281339298"/>
      <w:bookmarkStart w:id="315" w:name="_Toc281355140"/>
      <w:bookmarkStart w:id="316" w:name="_Toc281498357"/>
      <w:r w:rsidRPr="00BD1B4B">
        <w:rPr>
          <w:lang w:val="es-ES"/>
        </w:rPr>
        <w:t>3.</w:t>
      </w:r>
      <w:r w:rsidR="003607CB">
        <w:rPr>
          <w:lang w:val="es-ES"/>
        </w:rPr>
        <w:t>2</w:t>
      </w:r>
      <w:r w:rsidRPr="00BD1B4B">
        <w:rPr>
          <w:lang w:val="es-ES"/>
        </w:rPr>
        <w:t>.1</w:t>
      </w:r>
      <w:bookmarkEnd w:id="313"/>
      <w:r w:rsidR="009E3122">
        <w:rPr>
          <w:lang w:val="es-ES"/>
        </w:rPr>
        <w:t>.</w:t>
      </w:r>
      <w:ins w:id="317"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314"/>
      <w:bookmarkEnd w:id="315"/>
      <w:bookmarkEnd w:id="316"/>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318"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19" w:name="_Toc276683978"/>
      <w:bookmarkStart w:id="320" w:name="_Toc281339371"/>
      <w:bookmarkStart w:id="321" w:name="_Toc281354864"/>
      <w:bookmarkStart w:id="322" w:name="_Toc281498272"/>
      <w:r>
        <w:t xml:space="preserve">Ilustración </w:t>
      </w:r>
      <w:r w:rsidR="00B0728E">
        <w:fldChar w:fldCharType="begin"/>
      </w:r>
      <w:r>
        <w:instrText xml:space="preserve"> SEQ Ilustración \* ARABIC </w:instrText>
      </w:r>
      <w:r w:rsidR="00B0728E">
        <w:fldChar w:fldCharType="separate"/>
      </w:r>
      <w:r w:rsidR="00DC6879">
        <w:rPr>
          <w:noProof/>
        </w:rPr>
        <w:t>18</w:t>
      </w:r>
      <w:r w:rsidR="00B0728E">
        <w:fldChar w:fldCharType="end"/>
      </w:r>
      <w:r>
        <w:t xml:space="preserve"> - </w:t>
      </w:r>
      <w:r w:rsidRPr="001D6F6B">
        <w:t>You</w:t>
      </w:r>
      <w:r w:rsidR="00A40949">
        <w:t>T</w:t>
      </w:r>
      <w:r w:rsidRPr="001D6F6B">
        <w:t>ube</w:t>
      </w:r>
      <w:bookmarkEnd w:id="319"/>
      <w:bookmarkEnd w:id="320"/>
      <w:bookmarkEnd w:id="321"/>
      <w:bookmarkEnd w:id="322"/>
    </w:p>
    <w:bookmarkStart w:id="323" w:name="_Toc266039208"/>
    <w:p w:rsidR="007C0EE8" w:rsidRPr="0026694D" w:rsidRDefault="00B0728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23"/>
      <w:r w:rsidRPr="00460025">
        <w:rPr>
          <w:b w:val="0"/>
        </w:rPr>
        <w:fldChar w:fldCharType="end"/>
      </w:r>
    </w:p>
    <w:p w:rsidR="007C0EE8" w:rsidRPr="007E48E2" w:rsidRDefault="007C0EE8" w:rsidP="007C0EE8">
      <w:pPr>
        <w:pStyle w:val="Subttulo"/>
        <w:outlineLvl w:val="2"/>
        <w:rPr>
          <w:lang w:val="es-ES"/>
        </w:rPr>
      </w:pPr>
      <w:bookmarkStart w:id="324" w:name="_Toc266039188"/>
      <w:bookmarkStart w:id="325" w:name="_Toc281339299"/>
      <w:bookmarkStart w:id="326" w:name="_Toc281355141"/>
      <w:bookmarkStart w:id="327" w:name="_Toc2814983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24"/>
      <w:bookmarkEnd w:id="325"/>
      <w:bookmarkEnd w:id="326"/>
      <w:bookmarkEnd w:id="327"/>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8" w:name="_Toc281339372"/>
      <w:bookmarkStart w:id="329" w:name="_Toc281354865"/>
      <w:bookmarkStart w:id="330" w:name="_Toc281498273"/>
      <w:r>
        <w:t xml:space="preserve">Ilustración </w:t>
      </w:r>
      <w:r w:rsidR="00B0728E">
        <w:fldChar w:fldCharType="begin"/>
      </w:r>
      <w:r>
        <w:instrText xml:space="preserve"> SEQ Ilustración \* ARABIC </w:instrText>
      </w:r>
      <w:r w:rsidR="00B0728E">
        <w:fldChar w:fldCharType="separate"/>
      </w:r>
      <w:r w:rsidR="00DC6879">
        <w:rPr>
          <w:noProof/>
        </w:rPr>
        <w:t>19</w:t>
      </w:r>
      <w:r w:rsidR="00B0728E">
        <w:fldChar w:fldCharType="end"/>
      </w:r>
      <w:r>
        <w:t xml:space="preserve"> - Google Video</w:t>
      </w:r>
      <w:bookmarkEnd w:id="328"/>
      <w:bookmarkEnd w:id="329"/>
      <w:bookmarkEnd w:id="330"/>
    </w:p>
    <w:bookmarkStart w:id="331" w:name="_Toc266039209"/>
    <w:p w:rsidR="007C0EE8" w:rsidRPr="00460025" w:rsidRDefault="00B0728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33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332" w:name="_Toc266039189"/>
      <w:bookmarkStart w:id="333" w:name="_Toc281339300"/>
      <w:bookmarkStart w:id="334" w:name="_Toc281355142"/>
      <w:bookmarkStart w:id="335" w:name="_Toc281498359"/>
      <w:r w:rsidRPr="007E48E2">
        <w:lastRenderedPageBreak/>
        <w:t>3.</w:t>
      </w:r>
      <w:r w:rsidR="003607CB">
        <w:t>2</w:t>
      </w:r>
      <w:r w:rsidRPr="007E48E2">
        <w:t>.3</w:t>
      </w:r>
      <w:r w:rsidR="004578B2">
        <w:t>.</w:t>
      </w:r>
      <w:ins w:id="336" w:author="manolo" w:date="2010-12-30T09:15:00Z">
        <w:r w:rsidR="00B928B4">
          <w:t xml:space="preserve"> </w:t>
        </w:r>
      </w:ins>
      <w:r w:rsidRPr="007E48E2">
        <w:t>Vimeo</w:t>
      </w:r>
      <w:bookmarkEnd w:id="332"/>
      <w:bookmarkEnd w:id="333"/>
      <w:bookmarkEnd w:id="334"/>
      <w:bookmarkEnd w:id="33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337"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338" w:name="_Toc281339373"/>
      <w:bookmarkStart w:id="339" w:name="_Toc281354866"/>
      <w:bookmarkStart w:id="340" w:name="_Toc281498274"/>
      <w:r w:rsidRPr="00CE025F">
        <w:t xml:space="preserve">Ilustración </w:t>
      </w:r>
      <w:r w:rsidR="00B0728E" w:rsidRPr="00CE025F">
        <w:fldChar w:fldCharType="begin"/>
      </w:r>
      <w:r w:rsidRPr="00CE025F">
        <w:instrText xml:space="preserve"> SEQ Ilustración \* ARABIC </w:instrText>
      </w:r>
      <w:r w:rsidR="00B0728E" w:rsidRPr="00CE025F">
        <w:fldChar w:fldCharType="separate"/>
      </w:r>
      <w:r w:rsidR="00DC6879">
        <w:rPr>
          <w:noProof/>
        </w:rPr>
        <w:t>20</w:t>
      </w:r>
      <w:r w:rsidR="00B0728E" w:rsidRPr="00CE025F">
        <w:fldChar w:fldCharType="end"/>
      </w:r>
      <w:r w:rsidRPr="00CE025F">
        <w:t xml:space="preserve"> - Vimeo</w:t>
      </w:r>
      <w:bookmarkEnd w:id="338"/>
      <w:bookmarkEnd w:id="339"/>
      <w:bookmarkEnd w:id="340"/>
    </w:p>
    <w:bookmarkStart w:id="341" w:name="_Toc266039210"/>
    <w:p w:rsidR="007C0EE8" w:rsidRPr="00CE025F" w:rsidRDefault="00B0728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341"/>
      <w:r w:rsidRPr="00CE025F">
        <w:rPr>
          <w:b w:val="0"/>
        </w:rPr>
        <w:fldChar w:fldCharType="end"/>
      </w:r>
    </w:p>
    <w:p w:rsidR="007C0EE8" w:rsidRPr="007E48E2" w:rsidRDefault="0026694D" w:rsidP="007C0EE8">
      <w:pPr>
        <w:pStyle w:val="Subttulo"/>
        <w:outlineLvl w:val="2"/>
        <w:rPr>
          <w:lang w:val="es-ES"/>
        </w:rPr>
      </w:pPr>
      <w:bookmarkStart w:id="342" w:name="_Toc266039190"/>
      <w:r>
        <w:rPr>
          <w:lang w:val="es-ES"/>
        </w:rPr>
        <w:br w:type="page"/>
      </w:r>
      <w:bookmarkStart w:id="343" w:name="_Toc281339301"/>
      <w:bookmarkStart w:id="344" w:name="_Toc281355143"/>
      <w:bookmarkStart w:id="345" w:name="_Toc281498360"/>
      <w:r w:rsidR="007C0EE8" w:rsidRPr="007E48E2">
        <w:rPr>
          <w:lang w:val="es-ES"/>
        </w:rPr>
        <w:lastRenderedPageBreak/>
        <w:t>3.</w:t>
      </w:r>
      <w:r w:rsidR="003607CB">
        <w:rPr>
          <w:lang w:val="es-ES"/>
        </w:rPr>
        <w:t>2</w:t>
      </w:r>
      <w:r w:rsidR="007C0EE8" w:rsidRPr="007E48E2">
        <w:rPr>
          <w:lang w:val="es-ES"/>
        </w:rPr>
        <w:t>.4</w:t>
      </w:r>
      <w:bookmarkEnd w:id="342"/>
      <w:r w:rsidR="009E3122">
        <w:rPr>
          <w:lang w:val="es-ES"/>
        </w:rPr>
        <w:t>.</w:t>
      </w:r>
      <w:ins w:id="346" w:author="manolo" w:date="2010-12-30T09:15:00Z">
        <w:r w:rsidR="00B928B4">
          <w:rPr>
            <w:lang w:val="es-ES"/>
          </w:rPr>
          <w:t xml:space="preserve"> </w:t>
        </w:r>
      </w:ins>
      <w:r w:rsidR="009E3122" w:rsidRPr="007E48E2">
        <w:rPr>
          <w:lang w:val="es-ES"/>
        </w:rPr>
        <w:t>TerraTV</w:t>
      </w:r>
      <w:bookmarkEnd w:id="343"/>
      <w:bookmarkEnd w:id="344"/>
      <w:bookmarkEnd w:id="34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47" w:name="_Toc276683979"/>
      <w:bookmarkStart w:id="348" w:name="_Toc281339374"/>
      <w:bookmarkStart w:id="349" w:name="_Toc281354867"/>
      <w:bookmarkStart w:id="350" w:name="_Toc281498275"/>
      <w:r>
        <w:t xml:space="preserve">Ilustración </w:t>
      </w:r>
      <w:r w:rsidR="00B0728E">
        <w:fldChar w:fldCharType="begin"/>
      </w:r>
      <w:r>
        <w:instrText xml:space="preserve"> SEQ Ilustración \* ARABIC </w:instrText>
      </w:r>
      <w:r w:rsidR="00B0728E">
        <w:fldChar w:fldCharType="separate"/>
      </w:r>
      <w:r w:rsidR="00DC6879">
        <w:rPr>
          <w:noProof/>
        </w:rPr>
        <w:t>21</w:t>
      </w:r>
      <w:r w:rsidR="00B0728E">
        <w:fldChar w:fldCharType="end"/>
      </w:r>
      <w:r>
        <w:t xml:space="preserve"> - Terra TV</w:t>
      </w:r>
      <w:bookmarkEnd w:id="347"/>
      <w:bookmarkEnd w:id="348"/>
      <w:bookmarkEnd w:id="349"/>
      <w:bookmarkEnd w:id="350"/>
    </w:p>
    <w:bookmarkStart w:id="351" w:name="_Toc266039211"/>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351"/>
      <w:r w:rsidRPr="00460025">
        <w:rPr>
          <w:b w:val="0"/>
        </w:rPr>
        <w:fldChar w:fldCharType="end"/>
      </w:r>
    </w:p>
    <w:p w:rsidR="009A106D" w:rsidRDefault="007C0EE8" w:rsidP="00A20048">
      <w:pPr>
        <w:pStyle w:val="Subttulo"/>
        <w:outlineLvl w:val="2"/>
        <w:rPr>
          <w:lang w:val="es-ES"/>
        </w:rPr>
      </w:pPr>
      <w:r w:rsidRPr="00BD1B4B">
        <w:br w:type="page"/>
      </w:r>
      <w:bookmarkStart w:id="352" w:name="_Toc266039191"/>
      <w:bookmarkStart w:id="353" w:name="_Toc281339302"/>
      <w:bookmarkStart w:id="354" w:name="_Toc281355144"/>
      <w:bookmarkStart w:id="355" w:name="_Toc281498361"/>
      <w:r w:rsidRPr="007E48E2">
        <w:rPr>
          <w:lang w:val="es-ES"/>
        </w:rPr>
        <w:lastRenderedPageBreak/>
        <w:t>3.</w:t>
      </w:r>
      <w:r w:rsidR="003607CB">
        <w:rPr>
          <w:lang w:val="es-ES"/>
        </w:rPr>
        <w:t>2</w:t>
      </w:r>
      <w:r w:rsidRPr="007E48E2">
        <w:rPr>
          <w:lang w:val="es-ES"/>
        </w:rPr>
        <w:t>.5</w:t>
      </w:r>
      <w:bookmarkEnd w:id="352"/>
      <w:r w:rsidR="009E3122">
        <w:rPr>
          <w:lang w:val="es-ES"/>
        </w:rPr>
        <w:t>.</w:t>
      </w:r>
      <w:ins w:id="356" w:author="manolo" w:date="2010-12-30T09:15:00Z">
        <w:r w:rsidR="00A20048">
          <w:rPr>
            <w:lang w:val="es-ES"/>
          </w:rPr>
          <w:t xml:space="preserve"> </w:t>
        </w:r>
      </w:ins>
      <w:r w:rsidR="009E3122" w:rsidRPr="007E48E2">
        <w:rPr>
          <w:lang w:val="es-ES"/>
        </w:rPr>
        <w:t>EmolTV</w:t>
      </w:r>
      <w:bookmarkEnd w:id="353"/>
      <w:bookmarkEnd w:id="354"/>
      <w:bookmarkEnd w:id="35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57" w:name="_Toc281339375"/>
      <w:bookmarkStart w:id="358" w:name="_Toc281354868"/>
      <w:bookmarkStart w:id="359" w:name="_Toc281498276"/>
      <w:r>
        <w:t xml:space="preserve">Ilustración </w:t>
      </w:r>
      <w:r w:rsidR="00B0728E">
        <w:fldChar w:fldCharType="begin"/>
      </w:r>
      <w:r>
        <w:instrText xml:space="preserve"> SEQ Ilustración \* ARABIC </w:instrText>
      </w:r>
      <w:r w:rsidR="00B0728E">
        <w:fldChar w:fldCharType="separate"/>
      </w:r>
      <w:r w:rsidR="00DC6879">
        <w:rPr>
          <w:noProof/>
        </w:rPr>
        <w:t>22</w:t>
      </w:r>
      <w:r w:rsidR="00B0728E">
        <w:fldChar w:fldCharType="end"/>
      </w:r>
      <w:r>
        <w:t xml:space="preserve"> - Emol TV</w:t>
      </w:r>
      <w:bookmarkEnd w:id="357"/>
      <w:bookmarkEnd w:id="358"/>
      <w:bookmarkEnd w:id="359"/>
    </w:p>
    <w:bookmarkStart w:id="360" w:name="_Toc266039212"/>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360"/>
      <w:r w:rsidRPr="00460025">
        <w:rPr>
          <w:b w:val="0"/>
        </w:rPr>
        <w:fldChar w:fldCharType="end"/>
      </w:r>
    </w:p>
    <w:p w:rsidR="007C0EE8" w:rsidRPr="00460025" w:rsidRDefault="00A421A7" w:rsidP="007C0EE8">
      <w:pPr>
        <w:pStyle w:val="Subttulo"/>
        <w:outlineLvl w:val="2"/>
        <w:rPr>
          <w:lang w:val="es-ES"/>
        </w:rPr>
      </w:pPr>
      <w:bookmarkStart w:id="361" w:name="_Toc266039192"/>
      <w:r>
        <w:rPr>
          <w:lang w:val="es-ES"/>
        </w:rPr>
        <w:br w:type="page"/>
      </w:r>
      <w:bookmarkStart w:id="362" w:name="_Toc281339303"/>
      <w:bookmarkStart w:id="363" w:name="_Toc281355145"/>
      <w:bookmarkStart w:id="364" w:name="_Toc281498362"/>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361"/>
      <w:bookmarkEnd w:id="362"/>
      <w:bookmarkEnd w:id="363"/>
      <w:bookmarkEnd w:id="364"/>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65" w:name="_Toc276683980"/>
      <w:bookmarkStart w:id="366" w:name="_Toc281339376"/>
      <w:bookmarkStart w:id="367" w:name="_Toc281354869"/>
      <w:bookmarkStart w:id="368" w:name="_Toc281498277"/>
      <w:r>
        <w:t xml:space="preserve">Ilustración </w:t>
      </w:r>
      <w:r w:rsidR="00B0728E">
        <w:fldChar w:fldCharType="begin"/>
      </w:r>
      <w:r>
        <w:instrText xml:space="preserve"> SEQ Ilustración \* ARABIC </w:instrText>
      </w:r>
      <w:r w:rsidR="00B0728E">
        <w:fldChar w:fldCharType="separate"/>
      </w:r>
      <w:r w:rsidR="00DC6879">
        <w:rPr>
          <w:noProof/>
        </w:rPr>
        <w:t>23</w:t>
      </w:r>
      <w:r w:rsidR="00B0728E">
        <w:fldChar w:fldCharType="end"/>
      </w:r>
      <w:r>
        <w:t xml:space="preserve"> - </w:t>
      </w:r>
      <w:r w:rsidRPr="00B90018">
        <w:t>3TV</w:t>
      </w:r>
      <w:bookmarkEnd w:id="365"/>
      <w:bookmarkEnd w:id="366"/>
      <w:bookmarkEnd w:id="367"/>
      <w:bookmarkEnd w:id="368"/>
    </w:p>
    <w:bookmarkStart w:id="369" w:name="_Toc266039213"/>
    <w:p w:rsidR="007C0EE8" w:rsidRPr="00BE0C78" w:rsidRDefault="00B0728E"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369"/>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370" w:name="_Toc281339304"/>
      <w:bookmarkStart w:id="371" w:name="_Toc281355146"/>
      <w:r>
        <w:br w:type="page"/>
      </w:r>
    </w:p>
    <w:p w:rsidR="009A106D" w:rsidRPr="00BE0C78" w:rsidRDefault="00421830" w:rsidP="00460025">
      <w:pPr>
        <w:pStyle w:val="Subttulo"/>
        <w:outlineLvl w:val="1"/>
      </w:pPr>
      <w:bookmarkStart w:id="372" w:name="_Toc281498363"/>
      <w:r w:rsidRPr="00BE0C78">
        <w:lastRenderedPageBreak/>
        <w:t>3.</w:t>
      </w:r>
      <w:r w:rsidR="003607CB" w:rsidRPr="00BE0C78">
        <w:t>3</w:t>
      </w:r>
      <w:r w:rsidRPr="00BE0C78">
        <w:t>. Google TV</w:t>
      </w:r>
      <w:bookmarkEnd w:id="370"/>
      <w:bookmarkEnd w:id="371"/>
      <w:bookmarkEnd w:id="37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373"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374"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375" w:name="_Toc276683981"/>
      <w:bookmarkStart w:id="376" w:name="_Toc281339377"/>
      <w:bookmarkStart w:id="377" w:name="_Toc281354870"/>
      <w:bookmarkStart w:id="378" w:name="_Toc281498278"/>
      <w:r>
        <w:t xml:space="preserve">Ilustración </w:t>
      </w:r>
      <w:r w:rsidR="00B0728E">
        <w:fldChar w:fldCharType="begin"/>
      </w:r>
      <w:r>
        <w:instrText xml:space="preserve"> SEQ Ilustración \* ARABIC </w:instrText>
      </w:r>
      <w:r w:rsidR="00B0728E">
        <w:fldChar w:fldCharType="separate"/>
      </w:r>
      <w:r w:rsidR="00DC6879">
        <w:rPr>
          <w:noProof/>
        </w:rPr>
        <w:t>24</w:t>
      </w:r>
      <w:r w:rsidR="00B0728E">
        <w:fldChar w:fldCharType="end"/>
      </w:r>
      <w:r>
        <w:t xml:space="preserve"> – Google TV en un televisor IPTV conectado a internet</w:t>
      </w:r>
      <w:bookmarkEnd w:id="375"/>
      <w:bookmarkEnd w:id="376"/>
      <w:bookmarkEnd w:id="377"/>
      <w:bookmarkEnd w:id="378"/>
    </w:p>
    <w:p w:rsidR="009A106D" w:rsidRPr="00BE0C78" w:rsidRDefault="00B0728E" w:rsidP="004175CC">
      <w:pPr>
        <w:jc w:val="center"/>
        <w:rPr>
          <w:kern w:val="36"/>
        </w:rPr>
      </w:pPr>
      <w:r w:rsidRPr="00B0728E">
        <w:fldChar w:fldCharType="begin"/>
      </w:r>
      <w:del w:id="379" w:author="manolo" w:date="2010-12-30T09:15:00Z">
        <w:r w:rsidR="00B51A41" w:rsidRPr="00B51A41">
          <w:delInstrText xml:space="preserve"> </w:delInstrText>
        </w:r>
      </w:del>
      <w:r w:rsidR="00B51A41" w:rsidRPr="00B51A41">
        <w:instrText>HYPERLINK "http://www.fayerwayer.com/2010/05/google-tv-ya-esta-al-aire/"</w:instrText>
      </w:r>
      <w:del w:id="380" w:author="manolo" w:date="2010-12-30T09:15:00Z">
        <w:r w:rsidR="00B51A41" w:rsidRPr="00B51A41">
          <w:delInstrText xml:space="preserve"> </w:delInstrText>
        </w:r>
      </w:del>
      <w:r w:rsidRPr="00B0728E">
        <w:fldChar w:fldCharType="separate"/>
      </w:r>
      <w:r w:rsidR="00421830" w:rsidRPr="004175CC">
        <w:rPr>
          <w:rStyle w:val="Hipervnculo"/>
          <w:kern w:val="36"/>
          <w:sz w:val="22"/>
        </w:rPr>
        <w:t>http://www.fayerwayer.com/2010/05/google-tv-ya-esta-al-aire/</w:t>
      </w:r>
      <w:r w:rsidRPr="00B0728E">
        <w:rPr>
          <w:rPrChange w:id="381"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382" w:name="_Toc281339305"/>
      <w:bookmarkStart w:id="383" w:name="_Toc281355147"/>
      <w:bookmarkStart w:id="384" w:name="_Toc281498364"/>
      <w:r w:rsidRPr="000B5660">
        <w:lastRenderedPageBreak/>
        <w:t>4. Desarrollo</w:t>
      </w:r>
      <w:bookmarkEnd w:id="382"/>
      <w:bookmarkEnd w:id="383"/>
      <w:bookmarkEnd w:id="384"/>
    </w:p>
    <w:p w:rsidR="000E1C37" w:rsidRDefault="000E1C37" w:rsidP="000B5660">
      <w:pPr>
        <w:pStyle w:val="Subttulo"/>
        <w:outlineLvl w:val="1"/>
      </w:pPr>
      <w:bookmarkStart w:id="385" w:name="_Toc281339306"/>
      <w:bookmarkStart w:id="386" w:name="_Toc281355148"/>
      <w:bookmarkStart w:id="387" w:name="_Toc281498365"/>
      <w:r w:rsidRPr="000B5660">
        <w:t>4.1. Toma de requerimientos</w:t>
      </w:r>
      <w:bookmarkEnd w:id="385"/>
      <w:bookmarkEnd w:id="386"/>
      <w:bookmarkEnd w:id="387"/>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388" w:author="manolo" w:date="2010-12-30T09:15:00Z">
        <w:r w:rsidR="00B274B9">
          <w:delText xml:space="preserve"> </w:delText>
        </w:r>
      </w:del>
      <w:r w:rsidR="00B274B9">
        <w:t xml:space="preserve">y </w:t>
      </w:r>
      <w:r w:rsidR="009E3122">
        <w:t>estado del arte</w:t>
      </w:r>
      <w:ins w:id="389" w:author="manolo" w:date="2010-12-30T09:15:00Z">
        <w:r w:rsidR="008C7A36">
          <w:t xml:space="preserve"> </w:t>
        </w:r>
      </w:ins>
      <w:r w:rsidR="00B274B9">
        <w:t>desarrollado.</w:t>
      </w:r>
      <w:ins w:id="390" w:author="manolo" w:date="2010-12-30T09:15:00Z">
        <w:r w:rsidR="009E3122">
          <w:t xml:space="preserve"> </w:t>
        </w:r>
      </w:ins>
      <w:del w:id="391"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392"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393"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394"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395"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396" w:name="_Toc281339307"/>
      <w:bookmarkStart w:id="397" w:name="_Toc281355149"/>
      <w:bookmarkStart w:id="398" w:name="_Toc281498366"/>
      <w:r w:rsidRPr="000B5660">
        <w:lastRenderedPageBreak/>
        <w:t>4.1.1. Requerimientos Funcionales</w:t>
      </w:r>
      <w:bookmarkEnd w:id="396"/>
      <w:bookmarkEnd w:id="397"/>
      <w:bookmarkEnd w:id="39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399" w:author="manolo" w:date="2010-12-30T09:15:00Z">
        <w:r w:rsidR="0029319F">
          <w:t xml:space="preserve"> </w:t>
        </w:r>
      </w:ins>
      <w:r>
        <w:t>office y otra de back</w:t>
      </w:r>
      <w:ins w:id="400"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401" w:name="_Toc281339308"/>
      <w:bookmarkStart w:id="402" w:name="_Toc281355150"/>
      <w:bookmarkStart w:id="403" w:name="_Toc281498367"/>
      <w:r w:rsidRPr="000B5660">
        <w:t>4.1.2. Requerimientos No Funcionales</w:t>
      </w:r>
      <w:bookmarkEnd w:id="401"/>
      <w:bookmarkEnd w:id="402"/>
      <w:bookmarkEnd w:id="403"/>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404"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405" w:name="_Toc281339309"/>
      <w:bookmarkStart w:id="406" w:name="_Toc281355151"/>
      <w:bookmarkStart w:id="407" w:name="_Toc281498368"/>
      <w:r w:rsidRPr="000B5660">
        <w:t>4.2</w:t>
      </w:r>
      <w:r w:rsidR="00B53E02" w:rsidRPr="000B5660">
        <w:t>. Tecnología a Utilizar</w:t>
      </w:r>
      <w:bookmarkEnd w:id="405"/>
      <w:bookmarkEnd w:id="406"/>
      <w:bookmarkEnd w:id="40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408" w:name="_Toc281339310"/>
      <w:bookmarkStart w:id="409" w:name="_Toc281355152"/>
      <w:bookmarkStart w:id="410" w:name="_Toc281498369"/>
      <w:r w:rsidRPr="000B5660">
        <w:t>4.2</w:t>
      </w:r>
      <w:r w:rsidR="00B53E02" w:rsidRPr="000B5660">
        <w:t xml:space="preserve">.1. </w:t>
      </w:r>
      <w:r w:rsidR="009E3122">
        <w:t>Frente</w:t>
      </w:r>
      <w:ins w:id="411" w:author="manolo" w:date="2010-12-30T09:15:00Z">
        <w:r w:rsidR="00B966FF">
          <w:t xml:space="preserve"> </w:t>
        </w:r>
      </w:ins>
      <w:r w:rsidRPr="000B5660">
        <w:t>S</w:t>
      </w:r>
      <w:r w:rsidR="00B53E02" w:rsidRPr="000B5660">
        <w:t>ervidor</w:t>
      </w:r>
      <w:bookmarkEnd w:id="408"/>
      <w:bookmarkEnd w:id="409"/>
      <w:bookmarkEnd w:id="410"/>
    </w:p>
    <w:p w:rsidR="00B53E02" w:rsidRPr="000B5660" w:rsidRDefault="000E1C37" w:rsidP="000E1C37">
      <w:pPr>
        <w:pStyle w:val="Subttulo"/>
        <w:outlineLvl w:val="2"/>
      </w:pPr>
      <w:bookmarkStart w:id="412" w:name="_Toc281339311"/>
      <w:bookmarkStart w:id="413" w:name="_Toc281355153"/>
      <w:bookmarkStart w:id="414" w:name="_Toc281498370"/>
      <w:r w:rsidRPr="000B5660">
        <w:t xml:space="preserve">4.2.1.1. </w:t>
      </w:r>
      <w:r w:rsidR="00B53E02" w:rsidRPr="000B5660">
        <w:t>PHP 5.3</w:t>
      </w:r>
      <w:bookmarkEnd w:id="412"/>
      <w:bookmarkEnd w:id="413"/>
      <w:bookmarkEnd w:id="41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415"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16" w:name="_Toc281339378"/>
      <w:bookmarkStart w:id="417" w:name="_Toc281354871"/>
      <w:bookmarkStart w:id="418" w:name="_Toc281498279"/>
      <w:r>
        <w:t xml:space="preserve">Ilustración </w:t>
      </w:r>
      <w:r w:rsidR="00B0728E">
        <w:fldChar w:fldCharType="begin"/>
      </w:r>
      <w:r w:rsidR="008D3920">
        <w:instrText xml:space="preserve"> SEQ Ilustración \* ARABIC </w:instrText>
      </w:r>
      <w:r w:rsidR="00B0728E">
        <w:fldChar w:fldCharType="separate"/>
      </w:r>
      <w:r w:rsidR="00DC6879">
        <w:rPr>
          <w:noProof/>
        </w:rPr>
        <w:t>25</w:t>
      </w:r>
      <w:r w:rsidR="00B0728E">
        <w:rPr>
          <w:noProof/>
        </w:rPr>
        <w:fldChar w:fldCharType="end"/>
      </w:r>
      <w:r>
        <w:t xml:space="preserve"> - Estructura Clases PHP del Core del CMS</w:t>
      </w:r>
      <w:bookmarkEnd w:id="416"/>
      <w:bookmarkEnd w:id="417"/>
      <w:bookmarkEnd w:id="418"/>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19" w:name="_Toc281339312"/>
      <w:bookmarkStart w:id="420" w:name="_Toc281355154"/>
      <w:bookmarkStart w:id="421" w:name="_Toc281498371"/>
      <w:r w:rsidRPr="000B5660">
        <w:lastRenderedPageBreak/>
        <w:t xml:space="preserve">4.2.1.2. </w:t>
      </w:r>
      <w:r w:rsidR="00B53E02" w:rsidRPr="000B5660">
        <w:t>MySQL 5</w:t>
      </w:r>
      <w:bookmarkEnd w:id="419"/>
      <w:bookmarkEnd w:id="420"/>
      <w:bookmarkEnd w:id="421"/>
    </w:p>
    <w:p w:rsidR="00B53E02" w:rsidRPr="000B5660" w:rsidRDefault="00B53E02" w:rsidP="00B53E02">
      <w:r w:rsidRPr="000B5660">
        <w:t>MySQL es uno de los motores Open Source más usados a nivel mundial</w:t>
      </w:r>
      <w:r w:rsidR="009E3122">
        <w:t>. El</w:t>
      </w:r>
      <w:r w:rsidRPr="000B5660">
        <w:t xml:space="preserve"> motor de MySQL</w:t>
      </w:r>
      <w:ins w:id="422"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423"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424"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425"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426"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427"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28" w:name="_Toc281339313"/>
      <w:bookmarkStart w:id="429" w:name="_Toc281355155"/>
      <w:bookmarkStart w:id="430" w:name="_Toc281498372"/>
      <w:r w:rsidRPr="000B5660">
        <w:lastRenderedPageBreak/>
        <w:t xml:space="preserve">4.2.1.3. </w:t>
      </w:r>
      <w:r w:rsidR="00EC3C1C" w:rsidRPr="000B5660">
        <w:t>FF</w:t>
      </w:r>
      <w:r w:rsidR="00383797">
        <w:t>mpeg</w:t>
      </w:r>
      <w:bookmarkEnd w:id="428"/>
      <w:bookmarkEnd w:id="429"/>
      <w:bookmarkEnd w:id="430"/>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431" w:author="manolo" w:date="2010-12-30T09:15:00Z">
        <w:r w:rsidR="009F3698">
          <w:t xml:space="preserve"> </w:t>
        </w:r>
      </w:ins>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2" w:name="_Toc281339314"/>
      <w:bookmarkStart w:id="433" w:name="_Toc281355156"/>
      <w:bookmarkStart w:id="434" w:name="_Toc281498373"/>
      <w:r w:rsidRPr="000B5660">
        <w:lastRenderedPageBreak/>
        <w:t xml:space="preserve">4.2.2. </w:t>
      </w:r>
      <w:r w:rsidR="00AD2221">
        <w:t>Frente</w:t>
      </w:r>
      <w:ins w:id="435" w:author="manolo" w:date="2010-12-30T09:15:00Z">
        <w:r w:rsidR="00473027">
          <w:t xml:space="preserve"> </w:t>
        </w:r>
      </w:ins>
      <w:r w:rsidRPr="000B5660">
        <w:t>Cliente</w:t>
      </w:r>
      <w:bookmarkEnd w:id="432"/>
      <w:bookmarkEnd w:id="433"/>
      <w:bookmarkEnd w:id="434"/>
    </w:p>
    <w:p w:rsidR="000E1C37" w:rsidRDefault="000E1C37" w:rsidP="000E1C37">
      <w:pPr>
        <w:pStyle w:val="Subttulo"/>
        <w:outlineLvl w:val="2"/>
      </w:pPr>
      <w:bookmarkStart w:id="436" w:name="_Toc281339315"/>
      <w:bookmarkStart w:id="437" w:name="_Toc281355157"/>
      <w:bookmarkStart w:id="438" w:name="_Toc281498374"/>
      <w:r w:rsidRPr="000B5660">
        <w:t>4.2.2.1 J</w:t>
      </w:r>
      <w:r w:rsidR="00302ACA">
        <w:t>avascript</w:t>
      </w:r>
      <w:bookmarkEnd w:id="436"/>
      <w:bookmarkEnd w:id="437"/>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ins w:id="439" w:author="manolo" w:date="2010-12-30T09:15:00Z">
        <w:r w:rsidR="00397379">
          <w:t xml:space="preserve"> </w:t>
        </w:r>
      </w:ins>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ins w:id="440" w:author="manolo" w:date="2010-12-30T09:15:00Z">
        <w:r w:rsidR="00DE2566">
          <w:rPr>
            <w:b/>
          </w:rPr>
          <w:t xml:space="preserve"> </w:t>
        </w:r>
      </w:ins>
      <w:r w:rsidR="00DE2566">
        <w:t>a</w:t>
      </w:r>
      <w:r w:rsidR="00B67BC3">
        <w:t>cá se servirán los</w:t>
      </w:r>
      <w:ins w:id="441" w:author="manolo" w:date="2010-12-30T09:15:00Z">
        <w:r w:rsidR="00DE2566">
          <w:t xml:space="preserve"> </w:t>
        </w:r>
      </w:ins>
      <w:r>
        <w:t>frameworks</w:t>
      </w:r>
      <w:ins w:id="442"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443" w:author="manolo" w:date="2010-12-30T09:15:00Z">
        <w:r w:rsidR="00DE2566">
          <w:t xml:space="preserve"> </w:t>
        </w:r>
      </w:ins>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44"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445"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6" w:name="_Toc281339379"/>
      <w:bookmarkStart w:id="447" w:name="_Toc281354872"/>
      <w:bookmarkStart w:id="448" w:name="_Toc281498280"/>
      <w:r>
        <w:t xml:space="preserve">Ilustración </w:t>
      </w:r>
      <w:r w:rsidR="00B0728E">
        <w:fldChar w:fldCharType="begin"/>
      </w:r>
      <w:r w:rsidR="008D3920">
        <w:instrText xml:space="preserve"> SEQ Ilustración \* ARABIC </w:instrText>
      </w:r>
      <w:r w:rsidR="00B0728E">
        <w:fldChar w:fldCharType="separate"/>
      </w:r>
      <w:r w:rsidR="00DC6879">
        <w:rPr>
          <w:noProof/>
        </w:rPr>
        <w:t>26</w:t>
      </w:r>
      <w:r w:rsidR="00B0728E">
        <w:rPr>
          <w:noProof/>
        </w:rPr>
        <w:fldChar w:fldCharType="end"/>
      </w:r>
      <w:r>
        <w:t xml:space="preserve"> - Estructura de carpetas javascript</w:t>
      </w:r>
      <w:bookmarkEnd w:id="446"/>
      <w:bookmarkEnd w:id="447"/>
      <w:bookmarkEnd w:id="44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9" w:name="_Toc281339316"/>
      <w:bookmarkStart w:id="450" w:name="_Toc281355158"/>
      <w:bookmarkStart w:id="451" w:name="_Toc281498375"/>
      <w:r w:rsidRPr="000B5660">
        <w:lastRenderedPageBreak/>
        <w:t>4.2.2.2 JW Player</w:t>
      </w:r>
      <w:bookmarkEnd w:id="449"/>
      <w:bookmarkEnd w:id="450"/>
      <w:bookmarkEnd w:id="45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2" w:name="_Toc281339317"/>
      <w:bookmarkStart w:id="453" w:name="_Toc281355159"/>
      <w:bookmarkStart w:id="454" w:name="_Toc281498376"/>
      <w:r>
        <w:lastRenderedPageBreak/>
        <w:t>4.3</w:t>
      </w:r>
      <w:r w:rsidR="00D3784E">
        <w:t xml:space="preserve">. </w:t>
      </w:r>
      <w:r>
        <w:t>Entorno de Desarrollo</w:t>
      </w:r>
      <w:bookmarkEnd w:id="452"/>
      <w:bookmarkEnd w:id="453"/>
      <w:bookmarkEnd w:id="454"/>
    </w:p>
    <w:p w:rsidR="006D756E" w:rsidRDefault="006D756E" w:rsidP="00AB32B1">
      <w:pPr>
        <w:pStyle w:val="Subttulo"/>
        <w:outlineLvl w:val="2"/>
      </w:pPr>
      <w:bookmarkStart w:id="455" w:name="_Toc281339318"/>
      <w:bookmarkStart w:id="456" w:name="_Toc281355160"/>
      <w:bookmarkStart w:id="457" w:name="_Toc281498377"/>
      <w:r>
        <w:t xml:space="preserve">4.3.1. </w:t>
      </w:r>
      <w:r w:rsidR="00D8645F">
        <w:t>Entorno Integrado de Desarrollo (IDE)</w:t>
      </w:r>
      <w:bookmarkEnd w:id="455"/>
      <w:bookmarkEnd w:id="456"/>
      <w:bookmarkEnd w:id="457"/>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DC6879">
        <w:t>,</w:t>
      </w:r>
      <w:bookmarkStart w:id="458" w:name="_GoBack"/>
      <w:bookmarkEnd w:id="458"/>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9" w:name="_Toc281339380"/>
      <w:bookmarkStart w:id="460" w:name="_Toc281354873"/>
      <w:bookmarkStart w:id="461" w:name="_Toc281498281"/>
      <w:r>
        <w:t xml:space="preserve">Ilustración </w:t>
      </w:r>
      <w:r w:rsidR="00B0728E">
        <w:fldChar w:fldCharType="begin"/>
      </w:r>
      <w:r w:rsidR="008D3920">
        <w:instrText xml:space="preserve"> SEQ Ilustración \* ARABIC </w:instrText>
      </w:r>
      <w:r w:rsidR="00B0728E">
        <w:fldChar w:fldCharType="separate"/>
      </w:r>
      <w:r w:rsidR="00DC6879">
        <w:rPr>
          <w:noProof/>
        </w:rPr>
        <w:t>27</w:t>
      </w:r>
      <w:r w:rsidR="00B0728E">
        <w:rPr>
          <w:noProof/>
        </w:rPr>
        <w:fldChar w:fldCharType="end"/>
      </w:r>
      <w:r>
        <w:t xml:space="preserve"> - Zend Studio en Linux</w:t>
      </w:r>
      <w:r w:rsidR="00E338B1">
        <w:t xml:space="preserve"> Ubuntu</w:t>
      </w:r>
      <w:bookmarkEnd w:id="459"/>
      <w:bookmarkEnd w:id="460"/>
      <w:bookmarkEnd w:id="461"/>
    </w:p>
    <w:p w:rsidR="006D756E" w:rsidRPr="006D756E" w:rsidRDefault="006D756E" w:rsidP="00AB32B1">
      <w:pPr>
        <w:pStyle w:val="Subttulo"/>
        <w:outlineLvl w:val="2"/>
        <w:rPr>
          <w:u w:val="single"/>
        </w:rPr>
      </w:pPr>
      <w:bookmarkStart w:id="462" w:name="_Toc281339319"/>
      <w:bookmarkStart w:id="463" w:name="_Toc281355161"/>
      <w:bookmarkStart w:id="464" w:name="_Toc281498378"/>
      <w:r>
        <w:lastRenderedPageBreak/>
        <w:t>4.3.2. Control de versiones</w:t>
      </w:r>
      <w:bookmarkEnd w:id="462"/>
      <w:bookmarkEnd w:id="463"/>
      <w:bookmarkEnd w:id="4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65" w:name="_Toc281339381"/>
      <w:bookmarkStart w:id="466" w:name="_Toc281354874"/>
      <w:bookmarkStart w:id="467" w:name="_Toc281498282"/>
      <w:r>
        <w:t xml:space="preserve">Ilustración </w:t>
      </w:r>
      <w:r w:rsidR="00B0728E">
        <w:fldChar w:fldCharType="begin"/>
      </w:r>
      <w:r w:rsidR="008D3920">
        <w:instrText xml:space="preserve"> SEQ Ilustración \* ARABIC </w:instrText>
      </w:r>
      <w:r w:rsidR="00B0728E">
        <w:fldChar w:fldCharType="separate"/>
      </w:r>
      <w:r w:rsidR="00DC6879">
        <w:rPr>
          <w:noProof/>
        </w:rPr>
        <w:t>28</w:t>
      </w:r>
      <w:r w:rsidR="00B0728E">
        <w:rPr>
          <w:noProof/>
        </w:rPr>
        <w:fldChar w:fldCharType="end"/>
      </w:r>
      <w:r>
        <w:t xml:space="preserve"> - Estructura de repositorio Subversion vista en Zend Studio</w:t>
      </w:r>
      <w:bookmarkEnd w:id="465"/>
      <w:bookmarkEnd w:id="466"/>
      <w:bookmarkEnd w:id="467"/>
    </w:p>
    <w:p w:rsidR="00302ACA" w:rsidRDefault="00302ACA" w:rsidP="00302ACA"/>
    <w:p w:rsidR="000E1C37" w:rsidRDefault="005E46BE" w:rsidP="00847FD1">
      <w:pPr>
        <w:pStyle w:val="Subttulo"/>
        <w:outlineLvl w:val="1"/>
      </w:pPr>
      <w:r>
        <w:br w:type="page"/>
      </w:r>
      <w:bookmarkStart w:id="468" w:name="_Toc281339320"/>
      <w:bookmarkStart w:id="469" w:name="_Toc281355162"/>
      <w:bookmarkStart w:id="470" w:name="_Toc281498379"/>
      <w:r w:rsidR="000E1C37" w:rsidRPr="000B5660">
        <w:lastRenderedPageBreak/>
        <w:t>4.3. Diagrama de Datos</w:t>
      </w:r>
      <w:bookmarkEnd w:id="468"/>
      <w:bookmarkEnd w:id="469"/>
      <w:bookmarkEnd w:id="47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1A1464" w:rsidP="008C07AC">
      <w:pPr>
        <w:keepNext/>
        <w:jc w:val="center"/>
        <w:rPr>
          <w:ins w:id="471" w:author="manolo" w:date="2010-12-30T09:15:00Z"/>
          <w:rStyle w:val="nfasis"/>
        </w:rPr>
      </w:pPr>
      <w:ins w:id="472" w:author="manolo" w:date="2010-12-30T09:15:00Z">
        <w:r>
          <w:rPr>
            <w:rStyle w:val="nfasis"/>
            <w:rPrChange w:id="473">
              <w:rPr>
                <w:noProof/>
                <w:color w:val="0000FF"/>
                <w:u w:val="single"/>
                <w:lang w:eastAsia="es-CL"/>
              </w:rPr>
            </w:rPrChange>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1A1464" w:rsidP="008C07AC">
      <w:pPr>
        <w:keepNext/>
        <w:jc w:val="center"/>
        <w:rPr>
          <w:del w:id="474" w:author="manolo" w:date="2010-12-30T09:15:00Z"/>
          <w:rStyle w:val="nfasis"/>
        </w:rPr>
      </w:pPr>
      <w:del w:id="475" w:author="manolo" w:date="2010-12-30T09:15:00Z">
        <w:r>
          <w:rPr>
            <w:rStyle w:val="nfasis"/>
            <w:rPrChange w:id="476">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477" w:name="_Toc281339382"/>
      <w:bookmarkStart w:id="478" w:name="_Toc281354875"/>
      <w:bookmarkStart w:id="479" w:name="_Toc281498283"/>
      <w:r w:rsidRPr="0073406A">
        <w:rPr>
          <w:rStyle w:val="nfasis"/>
          <w:i w:val="0"/>
        </w:rPr>
        <w:t xml:space="preserve">Ilustración </w:t>
      </w:r>
      <w:r w:rsidR="00B0728E" w:rsidRPr="0073406A">
        <w:rPr>
          <w:rStyle w:val="nfasis"/>
          <w:i w:val="0"/>
        </w:rPr>
        <w:fldChar w:fldCharType="begin"/>
      </w:r>
      <w:r w:rsidRPr="0073406A">
        <w:rPr>
          <w:rStyle w:val="nfasis"/>
          <w:i w:val="0"/>
        </w:rPr>
        <w:instrText xml:space="preserve"> SEQ Ilustración \* ARABIC </w:instrText>
      </w:r>
      <w:r w:rsidR="00B0728E" w:rsidRPr="0073406A">
        <w:rPr>
          <w:rStyle w:val="nfasis"/>
          <w:i w:val="0"/>
        </w:rPr>
        <w:fldChar w:fldCharType="separate"/>
      </w:r>
      <w:r w:rsidR="00DC6879">
        <w:rPr>
          <w:rStyle w:val="nfasis"/>
          <w:i w:val="0"/>
          <w:noProof/>
        </w:rPr>
        <w:t>29</w:t>
      </w:r>
      <w:r w:rsidR="00B0728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77"/>
      <w:bookmarkEnd w:id="478"/>
      <w:bookmarkEnd w:id="479"/>
    </w:p>
    <w:p w:rsidR="005E46BE" w:rsidRDefault="000E1C37" w:rsidP="00D8645F">
      <w:pPr>
        <w:pStyle w:val="Subttulo"/>
        <w:outlineLvl w:val="1"/>
      </w:pPr>
      <w:bookmarkStart w:id="480" w:name="_Toc281339321"/>
      <w:bookmarkStart w:id="481" w:name="_Toc281355163"/>
      <w:bookmarkStart w:id="482" w:name="_Toc281498380"/>
      <w:r w:rsidRPr="000B5660">
        <w:lastRenderedPageBreak/>
        <w:t>4.4. Diagrama de Clases</w:t>
      </w:r>
      <w:bookmarkEnd w:id="480"/>
      <w:bookmarkEnd w:id="481"/>
      <w:bookmarkEnd w:id="48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83" w:name="_Toc281339322"/>
      <w:bookmarkStart w:id="484" w:name="_Toc281355164"/>
      <w:bookmarkStart w:id="485" w:name="_Toc281498381"/>
      <w:r>
        <w:lastRenderedPageBreak/>
        <w:t xml:space="preserve">4.4.1. </w:t>
      </w:r>
      <w:r w:rsidR="0052362F">
        <w:t>Namespace</w:t>
      </w:r>
      <w:ins w:id="486" w:author="manolo" w:date="2010-12-30T09:15:00Z">
        <w:r w:rsidR="00B676DD">
          <w:t xml:space="preserve"> </w:t>
        </w:r>
      </w:ins>
      <w:r w:rsidR="005E46BE">
        <w:t>Models</w:t>
      </w:r>
      <w:bookmarkEnd w:id="483"/>
      <w:bookmarkEnd w:id="484"/>
      <w:bookmarkEnd w:id="485"/>
    </w:p>
    <w:p w:rsidR="00D734B0" w:rsidRDefault="00D734B0" w:rsidP="00D734B0">
      <w:r>
        <w:t xml:space="preserve">Este namespace o package es el </w:t>
      </w:r>
      <w:r w:rsidR="00957E8B">
        <w:t xml:space="preserve">componente </w:t>
      </w:r>
      <w:r>
        <w:t>encargado de manejar la capa de datos</w:t>
      </w:r>
      <w:ins w:id="48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488" w:name="_Toc281339323"/>
      <w:bookmarkStart w:id="489" w:name="_Toc281355165"/>
      <w:bookmarkStart w:id="490" w:name="_Toc281498382"/>
      <w:r>
        <w:t>4.4.4.1. Interface IModel</w:t>
      </w:r>
      <w:bookmarkEnd w:id="488"/>
      <w:bookmarkEnd w:id="489"/>
      <w:bookmarkEnd w:id="490"/>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ins w:id="49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ins w:id="492" w:author="manolo" w:date="2010-12-30T09:15:00Z">
        <w:r w:rsidR="00C061FC">
          <w:rPr>
            <w:b/>
          </w:rPr>
          <w:t xml:space="preserve"> </w:t>
        </w:r>
      </w:ins>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ins w:id="49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ins w:id="49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ins w:id="495" w:author="manolo" w:date="2010-12-30T09:15:00Z">
        <w:r w:rsidR="00C061FC">
          <w:rPr>
            <w:b/>
          </w:rPr>
          <w:t xml:space="preserve"> </w:t>
        </w:r>
      </w:ins>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ins w:id="496" w:author="manolo" w:date="2010-12-30T09:15:00Z">
        <w:r w:rsidR="00C061FC">
          <w:rPr>
            <w:b/>
          </w:rPr>
          <w:t xml:space="preserve"> </w:t>
        </w:r>
      </w:ins>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ins w:id="49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ins w:id="49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ins w:id="49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500" w:name="_Toc281339383"/>
      <w:bookmarkStart w:id="501" w:name="_Toc281354876"/>
      <w:bookmarkStart w:id="502" w:name="_Toc281498284"/>
      <w:r>
        <w:t xml:space="preserve">Ilustración </w:t>
      </w:r>
      <w:r w:rsidR="00B0728E">
        <w:fldChar w:fldCharType="begin"/>
      </w:r>
      <w:r w:rsidR="00F231A4">
        <w:instrText xml:space="preserve"> SEQ Ilustración \* ARABIC </w:instrText>
      </w:r>
      <w:r w:rsidR="00B0728E">
        <w:fldChar w:fldCharType="separate"/>
      </w:r>
      <w:r w:rsidR="00DC6879">
        <w:rPr>
          <w:noProof/>
        </w:rPr>
        <w:t>30</w:t>
      </w:r>
      <w:r w:rsidR="00B0728E">
        <w:rPr>
          <w:noProof/>
        </w:rPr>
        <w:fldChar w:fldCharType="end"/>
      </w:r>
      <w:r>
        <w:t xml:space="preserve"> – Namespace</w:t>
      </w:r>
      <w:ins w:id="503" w:author="manolo" w:date="2010-12-30T09:15:00Z">
        <w:r w:rsidR="005048FD">
          <w:t xml:space="preserve"> </w:t>
        </w:r>
      </w:ins>
      <w:r>
        <w:t>Models - Parte 1</w:t>
      </w:r>
      <w:bookmarkEnd w:id="500"/>
      <w:bookmarkEnd w:id="501"/>
      <w:bookmarkEnd w:id="502"/>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1A1464" w:rsidP="00B17E86">
      <w:pPr>
        <w:keepNext/>
        <w:jc w:val="center"/>
        <w:rPr>
          <w:ins w:id="504" w:author="manolo" w:date="2010-12-30T09:15:00Z"/>
        </w:rPr>
      </w:pPr>
      <w:ins w:id="505" w:author="manolo" w:date="2010-12-30T09:15:00Z">
        <w:r>
          <w:rPr>
            <w:noProof/>
            <w:lang w:eastAsia="es-CL"/>
            <w:rPrChange w:id="506">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ins>
    </w:p>
    <w:p w:rsidR="00B17E86" w:rsidRDefault="001A1464" w:rsidP="00B17E86">
      <w:pPr>
        <w:keepNext/>
        <w:jc w:val="center"/>
        <w:rPr>
          <w:del w:id="507" w:author="manolo" w:date="2010-12-30T09:15:00Z"/>
        </w:rPr>
      </w:pPr>
      <w:del w:id="508" w:author="manolo" w:date="2010-12-30T09:15:00Z">
        <w:r>
          <w:rPr>
            <w:noProof/>
            <w:lang w:eastAsia="es-CL"/>
            <w:rPrChange w:id="509">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del>
    </w:p>
    <w:p w:rsidR="005E1EDA" w:rsidRDefault="00B17E86" w:rsidP="00B17E86">
      <w:pPr>
        <w:pStyle w:val="Epgrafe"/>
        <w:jc w:val="center"/>
      </w:pPr>
      <w:bookmarkStart w:id="510" w:name="_Toc281339384"/>
      <w:bookmarkStart w:id="511" w:name="_Toc281354877"/>
      <w:bookmarkStart w:id="512" w:name="_Toc281498285"/>
      <w:r>
        <w:t xml:space="preserve">Ilustración </w:t>
      </w:r>
      <w:r w:rsidR="00B0728E">
        <w:fldChar w:fldCharType="begin"/>
      </w:r>
      <w:r w:rsidR="00F231A4">
        <w:instrText xml:space="preserve"> SEQ Ilustración \* ARABIC </w:instrText>
      </w:r>
      <w:r w:rsidR="00B0728E">
        <w:fldChar w:fldCharType="separate"/>
      </w:r>
      <w:r w:rsidR="00DC6879">
        <w:rPr>
          <w:noProof/>
        </w:rPr>
        <w:t>31</w:t>
      </w:r>
      <w:r w:rsidR="00B0728E">
        <w:rPr>
          <w:noProof/>
        </w:rPr>
        <w:fldChar w:fldCharType="end"/>
      </w:r>
      <w:r>
        <w:t xml:space="preserve"> - NamespaceModels - </w:t>
      </w:r>
      <w:r>
        <w:rPr>
          <w:noProof/>
        </w:rPr>
        <w:t>Parte 2</w:t>
      </w:r>
      <w:bookmarkEnd w:id="510"/>
      <w:bookmarkEnd w:id="511"/>
      <w:bookmarkEnd w:id="512"/>
    </w:p>
    <w:p w:rsidR="00A1655F" w:rsidRDefault="00A1655F">
      <w:pPr>
        <w:suppressAutoHyphens w:val="0"/>
        <w:spacing w:before="0" w:after="0" w:line="240" w:lineRule="auto"/>
        <w:jc w:val="left"/>
        <w:rPr>
          <w:rFonts w:eastAsia="Times New Roman" w:cs="Times New Roman"/>
          <w:b/>
          <w:sz w:val="28"/>
          <w:szCs w:val="24"/>
        </w:rPr>
      </w:pPr>
      <w:bookmarkStart w:id="513" w:name="_Toc281339324"/>
      <w:r>
        <w:br w:type="page"/>
      </w:r>
    </w:p>
    <w:p w:rsidR="00B17E86" w:rsidRDefault="00B17E86" w:rsidP="00B17E86">
      <w:pPr>
        <w:pStyle w:val="Subttulo"/>
        <w:outlineLvl w:val="2"/>
      </w:pPr>
      <w:bookmarkStart w:id="514" w:name="_Toc281355166"/>
      <w:bookmarkStart w:id="515" w:name="_Toc281498383"/>
      <w:r w:rsidRPr="00B17E86">
        <w:lastRenderedPageBreak/>
        <w:t>4.4.2. Namespace</w:t>
      </w:r>
      <w:ins w:id="516" w:author="manolo" w:date="2010-12-30T09:15:00Z">
        <w:r w:rsidR="005048FD">
          <w:t xml:space="preserve"> </w:t>
        </w:r>
      </w:ins>
      <w:r w:rsidRPr="00B17E86">
        <w:t>V</w:t>
      </w:r>
      <w:r>
        <w:t>iews</w:t>
      </w:r>
      <w:bookmarkEnd w:id="513"/>
      <w:bookmarkEnd w:id="514"/>
      <w:bookmarkEnd w:id="515"/>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517" w:author="manolo" w:date="2010-12-30T09:15:00Z">
        <w:r w:rsidR="00B676DD">
          <w:t xml:space="preserve"> </w:t>
        </w:r>
      </w:ins>
      <w:r>
        <w:t>rutear los atributos del objeto Model a variables de template</w:t>
      </w:r>
      <w:r w:rsidR="003457BC">
        <w:t xml:space="preserve"> y</w:t>
      </w:r>
      <w:r>
        <w:t xml:space="preserve"> de asignar otros atributos de template</w:t>
      </w:r>
      <w:ins w:id="518"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519" w:name="_Toc281339325"/>
      <w:bookmarkStart w:id="520" w:name="_Toc281355167"/>
      <w:bookmarkStart w:id="521" w:name="_Toc281498384"/>
      <w:r>
        <w:t>4.4.2.1. Clase VView</w:t>
      </w:r>
      <w:bookmarkEnd w:id="519"/>
      <w:bookmarkEnd w:id="520"/>
      <w:bookmarkEnd w:id="521"/>
    </w:p>
    <w:p w:rsidR="00C35750" w:rsidRDefault="00C35750" w:rsidP="00C35750">
      <w:r>
        <w:t xml:space="preserve">La clase </w:t>
      </w:r>
      <w:r w:rsidRPr="007D5A2D">
        <w:rPr>
          <w:b/>
        </w:rPr>
        <w:t>VView</w:t>
      </w:r>
      <w:ins w:id="522"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523" w:name="_Toc281339326"/>
      <w:bookmarkStart w:id="524" w:name="_Toc281355168"/>
      <w:bookmarkStart w:id="525" w:name="_Toc281498385"/>
      <w:r>
        <w:lastRenderedPageBreak/>
        <w:t>4.4.2.2. Clase VPage</w:t>
      </w:r>
      <w:bookmarkEnd w:id="523"/>
      <w:bookmarkEnd w:id="524"/>
      <w:bookmarkEnd w:id="52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526" w:author="manolo" w:date="2010-12-30T09:15:00Z">
        <w:r w:rsidR="00B676DD">
          <w:t xml:space="preserve"> </w:t>
        </w:r>
      </w:ins>
      <w:r>
        <w:t>En cualquier caso el template usado por VPage es un template principal</w:t>
      </w:r>
      <w:ins w:id="527"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ins w:id="528"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ins w:id="529"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530" w:name="_Toc281339385"/>
      <w:bookmarkStart w:id="531" w:name="_Toc281354878"/>
      <w:bookmarkStart w:id="532" w:name="_Toc281498286"/>
      <w:r>
        <w:t xml:space="preserve">Ilustración </w:t>
      </w:r>
      <w:r w:rsidR="00B0728E">
        <w:fldChar w:fldCharType="begin"/>
      </w:r>
      <w:r w:rsidR="00F231A4">
        <w:instrText xml:space="preserve"> SEQ Ilustración \* ARABIC </w:instrText>
      </w:r>
      <w:r w:rsidR="00B0728E">
        <w:fldChar w:fldCharType="separate"/>
      </w:r>
      <w:r w:rsidR="00DC6879">
        <w:rPr>
          <w:noProof/>
        </w:rPr>
        <w:t>32</w:t>
      </w:r>
      <w:r w:rsidR="00B0728E">
        <w:rPr>
          <w:noProof/>
        </w:rPr>
        <w:fldChar w:fldCharType="end"/>
      </w:r>
      <w:ins w:id="533" w:author="manolo" w:date="2010-12-30T09:15:00Z">
        <w:r>
          <w:t xml:space="preserve"> </w:t>
        </w:r>
      </w:ins>
      <w:r w:rsidR="00C35750">
        <w:t>–</w:t>
      </w:r>
      <w:r>
        <w:t xml:space="preserve"> Namespace</w:t>
      </w:r>
      <w:ins w:id="534" w:author="manolo" w:date="2010-12-30T09:15:00Z">
        <w:r w:rsidR="00C35750">
          <w:t xml:space="preserve"> </w:t>
        </w:r>
      </w:ins>
      <w:r>
        <w:t>Views</w:t>
      </w:r>
      <w:bookmarkEnd w:id="530"/>
      <w:bookmarkEnd w:id="531"/>
      <w:bookmarkEnd w:id="532"/>
    </w:p>
    <w:p w:rsidR="008B312B" w:rsidRDefault="008B312B" w:rsidP="008B312B">
      <w:pPr>
        <w:pStyle w:val="Subttulo"/>
        <w:outlineLvl w:val="2"/>
      </w:pPr>
      <w:bookmarkStart w:id="535" w:name="_Toc281339327"/>
      <w:bookmarkStart w:id="536" w:name="_Toc281355169"/>
      <w:bookmarkStart w:id="537" w:name="_Toc281498386"/>
      <w:r>
        <w:lastRenderedPageBreak/>
        <w:t>4.4.3</w:t>
      </w:r>
      <w:r w:rsidRPr="00B17E86">
        <w:t>. Namespace</w:t>
      </w:r>
      <w:ins w:id="538" w:author="manolo" w:date="2010-12-30T09:15:00Z">
        <w:r w:rsidR="00B352FB">
          <w:t xml:space="preserve"> </w:t>
        </w:r>
      </w:ins>
      <w:r>
        <w:t>Controllers</w:t>
      </w:r>
      <w:bookmarkEnd w:id="535"/>
      <w:bookmarkEnd w:id="536"/>
      <w:bookmarkEnd w:id="537"/>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539"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540" w:author="manolo" w:date="2010-12-30T09:15:00Z">
        <w:r w:rsidR="00B352FB">
          <w:t>REQUEST</w:t>
        </w:r>
        <w:r w:rsidR="008C7A36">
          <w:t>.</w:t>
        </w:r>
      </w:ins>
      <w:del w:id="541" w:author="manolo" w:date="2010-12-30T09:15:00Z">
        <w:r w:rsidR="00B352FB">
          <w:delText>REQUEST</w:delText>
        </w:r>
        <w:r w:rsidR="00F24F17">
          <w:delText>,</w:delText>
        </w:r>
      </w:del>
    </w:p>
    <w:p w:rsidR="001E0D47" w:rsidRDefault="001E0D47" w:rsidP="001E0D47">
      <w:pPr>
        <w:pStyle w:val="Subttulo"/>
        <w:outlineLvl w:val="2"/>
      </w:pPr>
      <w:bookmarkStart w:id="542" w:name="_Toc281339328"/>
      <w:bookmarkStart w:id="543" w:name="_Toc281355170"/>
      <w:bookmarkStart w:id="544" w:name="_Toc281498387"/>
      <w:r>
        <w:t>4.4.3</w:t>
      </w:r>
      <w:r w:rsidRPr="00B17E86">
        <w:t>.</w:t>
      </w:r>
      <w:r>
        <w:t>1.</w:t>
      </w:r>
      <w:ins w:id="545" w:author="manolo" w:date="2010-12-30T09:15:00Z">
        <w:r w:rsidRPr="00B17E86">
          <w:t xml:space="preserve"> </w:t>
        </w:r>
      </w:ins>
      <w:r>
        <w:t>Clase CCommand</w:t>
      </w:r>
      <w:bookmarkEnd w:id="542"/>
      <w:bookmarkEnd w:id="543"/>
      <w:bookmarkEnd w:id="544"/>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546"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ins w:id="547"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A1464" w:rsidP="00D260D5">
      <w:pPr>
        <w:pStyle w:val="Subttulo"/>
        <w:keepNext/>
      </w:pPr>
      <w:ins w:id="548" w:author="manolo" w:date="2010-12-30T09:15:00Z">
        <w:r>
          <w:rPr>
            <w:noProof/>
            <w:lang w:eastAsia="es-CL"/>
            <w:rPrChange w:id="549">
              <w:rPr>
                <w:rFonts w:eastAsia="Calibri" w:cs="Calibri"/>
                <w:b w:val="0"/>
                <w:noProof/>
                <w:color w:val="0000FF"/>
                <w:sz w:val="24"/>
                <w:szCs w:val="22"/>
                <w:u w:val="single"/>
                <w:lang w:eastAsia="es-CL"/>
              </w:rPr>
            </w:rPrChange>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del w:id="550" w:author="manolo" w:date="2010-12-30T09:15:00Z">
        <w:r>
          <w:rPr>
            <w:noProof/>
            <w:lang w:eastAsia="es-CL"/>
            <w:rPrChange w:id="551">
              <w:rPr>
                <w:rFonts w:eastAsia="Calibri" w:cs="Calibri"/>
                <w:b w:val="0"/>
                <w:noProof/>
                <w:color w:val="0000FF"/>
                <w:sz w:val="24"/>
                <w:szCs w:val="22"/>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552" w:name="_Toc281339386"/>
      <w:bookmarkStart w:id="553" w:name="_Toc281354879"/>
      <w:bookmarkStart w:id="554" w:name="_Toc281498287"/>
      <w:r>
        <w:t xml:space="preserve">Ilustración </w:t>
      </w:r>
      <w:r w:rsidR="00B0728E">
        <w:fldChar w:fldCharType="begin"/>
      </w:r>
      <w:r w:rsidR="00C535F5">
        <w:instrText xml:space="preserve"> SEQ Ilustración \* ARABIC </w:instrText>
      </w:r>
      <w:r w:rsidR="00B0728E">
        <w:fldChar w:fldCharType="separate"/>
      </w:r>
      <w:r w:rsidR="00DC6879">
        <w:rPr>
          <w:noProof/>
        </w:rPr>
        <w:t>33</w:t>
      </w:r>
      <w:r w:rsidR="00B0728E">
        <w:fldChar w:fldCharType="end"/>
      </w:r>
      <w:r>
        <w:t xml:space="preserve"> – Namespace Controllers</w:t>
      </w:r>
      <w:bookmarkEnd w:id="552"/>
      <w:bookmarkEnd w:id="553"/>
      <w:bookmarkEnd w:id="5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ins w:id="555"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556" w:author="manolo" w:date="2010-12-30T09:15:00Z">
        <w:r w:rsidR="00B352FB">
          <w:t xml:space="preserve"> </w:t>
        </w:r>
      </w:ins>
      <w:r>
        <w:rPr>
          <w:b/>
        </w:rPr>
        <w:t>Element,</w:t>
      </w:r>
      <w:ins w:id="557" w:author="manolo" w:date="2010-12-30T09:15:00Z">
        <w:r w:rsidR="00B352FB">
          <w:rPr>
            <w:b/>
          </w:rPr>
          <w:t xml:space="preserve"> </w:t>
        </w:r>
      </w:ins>
      <w:r>
        <w:rPr>
          <w:b/>
        </w:rPr>
        <w:t>Controller,</w:t>
      </w:r>
      <w:ins w:id="558" w:author="manolo" w:date="2010-12-30T09:15:00Z">
        <w:r w:rsidR="00B352FB">
          <w:rPr>
            <w:b/>
          </w:rPr>
          <w:t xml:space="preserve"> </w:t>
        </w:r>
      </w:ins>
      <w:r>
        <w:rPr>
          <w:b/>
        </w:rPr>
        <w:t>Table,</w:t>
      </w:r>
      <w:ins w:id="559"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ins w:id="560"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ins w:id="561"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ins w:id="562"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ins w:id="563"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ins w:id="564"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ins w:id="565"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ins w:id="566" w:author="manolo" w:date="2010-12-30T09:15:00Z">
        <w:r w:rsidR="00C61A22">
          <w:t xml:space="preserve"> </w:t>
        </w:r>
      </w:ins>
      <w:r w:rsidR="00E338B1">
        <w:t>Configura</w:t>
      </w:r>
      <w:ins w:id="567"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568"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569"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ins w:id="570"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571" w:name="_Toc281339387"/>
      <w:bookmarkStart w:id="572" w:name="_Toc281354880"/>
      <w:bookmarkStart w:id="573" w:name="_Toc281498288"/>
      <w:r>
        <w:t xml:space="preserve">Ilustración </w:t>
      </w:r>
      <w:r w:rsidR="00B0728E">
        <w:fldChar w:fldCharType="begin"/>
      </w:r>
      <w:r w:rsidR="00C535F5">
        <w:instrText xml:space="preserve"> SEQ Ilustración \* ARABIC </w:instrText>
      </w:r>
      <w:r w:rsidR="00B0728E">
        <w:fldChar w:fldCharType="separate"/>
      </w:r>
      <w:r w:rsidR="00DC6879">
        <w:rPr>
          <w:noProof/>
        </w:rPr>
        <w:t>34</w:t>
      </w:r>
      <w:r w:rsidR="00B0728E">
        <w:fldChar w:fldCharType="end"/>
      </w:r>
      <w:r>
        <w:t xml:space="preserve"> – Namespace</w:t>
      </w:r>
      <w:ins w:id="574" w:author="manolo" w:date="2010-12-30T09:15:00Z">
        <w:r w:rsidR="00E338B1">
          <w:t xml:space="preserve"> </w:t>
        </w:r>
      </w:ins>
      <w:r>
        <w:t>Admin</w:t>
      </w:r>
      <w:bookmarkEnd w:id="571"/>
      <w:bookmarkEnd w:id="572"/>
      <w:bookmarkEnd w:id="573"/>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575" w:name="_Toc281355171"/>
      <w:bookmarkStart w:id="576" w:name="_Toc281498388"/>
      <w:r>
        <w:lastRenderedPageBreak/>
        <w:t>4.4.5</w:t>
      </w:r>
      <w:r w:rsidRPr="00F23A57">
        <w:t>. Namespace</w:t>
      </w:r>
      <w:ins w:id="577" w:author="manolo" w:date="2010-12-30T09:15:00Z">
        <w:r w:rsidR="00B6272C">
          <w:t xml:space="preserve"> </w:t>
        </w:r>
      </w:ins>
      <w:r>
        <w:t>Lib</w:t>
      </w:r>
      <w:bookmarkEnd w:id="575"/>
      <w:bookmarkEnd w:id="576"/>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578" w:author="manolo" w:date="2010-12-30T09:15:00Z">
        <w:r w:rsidR="00C061FC">
          <w:rPr>
            <w:b/>
          </w:rPr>
          <w:t xml:space="preserve"> </w:t>
        </w:r>
      </w:ins>
      <w:r w:rsidR="00B943F7">
        <w:rPr>
          <w:b/>
        </w:rPr>
        <w:t>Component,</w:t>
      </w:r>
      <w:ins w:id="579" w:author="manolo" w:date="2010-12-30T09:15:00Z">
        <w:r w:rsidR="00C061FC">
          <w:rPr>
            <w:b/>
          </w:rPr>
          <w:t xml:space="preserve"> </w:t>
        </w:r>
      </w:ins>
      <w:r w:rsidR="00B943F7">
        <w:rPr>
          <w:b/>
        </w:rPr>
        <w:t>Dispatcher,</w:t>
      </w:r>
      <w:ins w:id="580" w:author="manolo" w:date="2010-12-30T09:15:00Z">
        <w:r w:rsidR="00C061FC">
          <w:rPr>
            <w:b/>
          </w:rPr>
          <w:t xml:space="preserve"> </w:t>
        </w:r>
      </w:ins>
      <w:r w:rsidR="00B943F7">
        <w:rPr>
          <w:b/>
        </w:rPr>
        <w:t>QueryBuilder,</w:t>
      </w:r>
      <w:ins w:id="581" w:author="manolo" w:date="2010-12-30T09:15:00Z">
        <w:r w:rsidR="00C061FC">
          <w:rPr>
            <w:b/>
          </w:rPr>
          <w:t xml:space="preserve"> </w:t>
        </w:r>
      </w:ins>
      <w:r w:rsidR="00B943F7">
        <w:rPr>
          <w:b/>
        </w:rPr>
        <w:t>Template,</w:t>
      </w:r>
      <w:ins w:id="582"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ins w:id="583" w:author="manolo" w:date="2010-12-30T09:15:00Z">
        <w:r w:rsidR="00C061FC">
          <w:rPr>
            <w:b/>
          </w:rPr>
          <w:t xml:space="preserve"> </w:t>
        </w:r>
      </w:ins>
      <w:r>
        <w:t>Obtiene el valor del campo a</w:t>
      </w:r>
      <w:ins w:id="584"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ins w:id="585" w:author="manolo" w:date="2010-12-30T09:15:00Z">
        <w:r w:rsidR="00C061FC">
          <w:rPr>
            <w:b/>
          </w:rPr>
          <w:t xml:space="preserve"> </w:t>
        </w:r>
      </w:ins>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ins w:id="586"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ins w:id="587" w:author="manolo" w:date="2010-12-30T09:15:00Z">
        <w:r>
          <w:t xml:space="preserve"> </w:t>
        </w:r>
      </w:ins>
      <w:r w:rsidR="00E338B1">
        <w:t>Instancia a la</w:t>
      </w:r>
      <w:r w:rsidR="00B6272C">
        <w:t xml:space="preserve">s clases específicadas en los componentes XML con </w:t>
      </w:r>
      <w:r w:rsidR="00E338B1">
        <w:t>los</w:t>
      </w:r>
      <w:ins w:id="588"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ins w:id="589"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590"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ins w:id="591"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ins w:id="592"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ins w:id="593" w:author="manolo" w:date="2010-12-30T09:15:00Z">
        <w:r w:rsidR="00C061FC">
          <w:rPr>
            <w:b/>
          </w:rPr>
          <w:t xml:space="preserve"> </w:t>
        </w:r>
      </w:ins>
      <w:r w:rsidR="00636FE9">
        <w:t>Retorna el template</w:t>
      </w:r>
      <w:ins w:id="594"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ins w:id="595"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ins w:id="596"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lastRenderedPageBreak/>
        <w:t>ffmpeg</w:t>
      </w:r>
      <w:proofErr w:type="gramEnd"/>
      <w:r w:rsidRPr="00646E08">
        <w:rPr>
          <w:b/>
        </w:rPr>
        <w:t>::</w:t>
      </w:r>
      <w:r w:rsidR="00977EE7">
        <w:rPr>
          <w:b/>
        </w:rPr>
        <w:t>exec</w:t>
      </w:r>
      <w:r w:rsidRPr="00646E08">
        <w:rPr>
          <w:b/>
        </w:rPr>
        <w:t>():</w:t>
      </w:r>
      <w:r w:rsidRPr="00646E08">
        <w:t xml:space="preserve"> E</w:t>
      </w:r>
      <w:r w:rsidR="00706702">
        <w:t>s</w:t>
      </w:r>
      <w:ins w:id="597"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1A1464" w:rsidP="000D6FD3">
      <w:pPr>
        <w:keepNext/>
        <w:suppressAutoHyphens w:val="0"/>
        <w:spacing w:before="0" w:after="0" w:line="240" w:lineRule="auto"/>
        <w:jc w:val="center"/>
        <w:rPr>
          <w:ins w:id="598" w:author="manolo" w:date="2010-12-30T09:15:00Z"/>
        </w:rPr>
      </w:pPr>
      <w:ins w:id="599" w:author="manolo" w:date="2010-12-30T09:15:00Z">
        <w:r>
          <w:rPr>
            <w:noProof/>
            <w:lang w:eastAsia="es-CL"/>
            <w:rPrChange w:id="600">
              <w:rPr>
                <w:noProof/>
                <w:color w:val="0000FF"/>
                <w:u w:val="single"/>
                <w:lang w:eastAsia="es-CL"/>
              </w:rPr>
            </w:rPrChange>
          </w:rPr>
          <w:lastRenderedPageBreak/>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ins>
    </w:p>
    <w:p w:rsidR="000D6FD3" w:rsidRDefault="001A1464" w:rsidP="000D6FD3">
      <w:pPr>
        <w:keepNext/>
        <w:suppressAutoHyphens w:val="0"/>
        <w:spacing w:before="0" w:after="0" w:line="240" w:lineRule="auto"/>
        <w:jc w:val="center"/>
        <w:rPr>
          <w:del w:id="601" w:author="manolo" w:date="2010-12-30T09:15:00Z"/>
        </w:rPr>
      </w:pPr>
      <w:del w:id="602" w:author="manolo" w:date="2010-12-30T09:15:00Z">
        <w:r>
          <w:rPr>
            <w:noProof/>
            <w:lang w:eastAsia="es-CL"/>
            <w:rPrChange w:id="603">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del>
    </w:p>
    <w:p w:rsidR="006B4E9A" w:rsidRDefault="000D6FD3" w:rsidP="000D6FD3">
      <w:pPr>
        <w:pStyle w:val="Epgrafe"/>
        <w:jc w:val="center"/>
        <w:rPr>
          <w:b w:val="0"/>
          <w:sz w:val="28"/>
          <w:szCs w:val="24"/>
        </w:rPr>
      </w:pPr>
      <w:bookmarkStart w:id="604" w:name="_Toc281339388"/>
      <w:bookmarkStart w:id="605" w:name="_Toc281354881"/>
      <w:bookmarkStart w:id="606" w:name="_Toc281498289"/>
      <w:r>
        <w:t xml:space="preserve">Ilustración </w:t>
      </w:r>
      <w:r w:rsidR="00B0728E">
        <w:fldChar w:fldCharType="begin"/>
      </w:r>
      <w:r w:rsidR="00F231A4">
        <w:instrText xml:space="preserve"> SEQ Ilustración \* ARABIC </w:instrText>
      </w:r>
      <w:r w:rsidR="00B0728E">
        <w:fldChar w:fldCharType="separate"/>
      </w:r>
      <w:r w:rsidR="00DC6879">
        <w:rPr>
          <w:noProof/>
        </w:rPr>
        <w:t>35</w:t>
      </w:r>
      <w:r w:rsidR="00B0728E">
        <w:rPr>
          <w:noProof/>
        </w:rPr>
        <w:fldChar w:fldCharType="end"/>
      </w:r>
      <w:ins w:id="607" w:author="manolo" w:date="2010-12-30T09:15:00Z">
        <w:r>
          <w:t xml:space="preserve"> </w:t>
        </w:r>
      </w:ins>
      <w:r w:rsidR="00CE6A54">
        <w:t xml:space="preserve">- </w:t>
      </w:r>
      <w:r>
        <w:t>Namespace</w:t>
      </w:r>
      <w:ins w:id="608" w:author="manolo" w:date="2010-12-30T09:15:00Z">
        <w:r w:rsidR="00977EE7">
          <w:t xml:space="preserve"> </w:t>
        </w:r>
      </w:ins>
      <w:r>
        <w:t>Lib - Parte 1</w:t>
      </w:r>
      <w:bookmarkEnd w:id="604"/>
      <w:bookmarkEnd w:id="605"/>
      <w:bookmarkEnd w:id="606"/>
    </w:p>
    <w:p w:rsidR="000D6FD3" w:rsidRDefault="000D6FD3" w:rsidP="00BE0C78">
      <w:pPr>
        <w:pStyle w:val="Subttulo"/>
        <w:rPr>
          <w:noProof/>
          <w:lang w:eastAsia="es-CL"/>
        </w:rPr>
      </w:pPr>
    </w:p>
    <w:p w:rsidR="000D6FD3" w:rsidRDefault="001A1464" w:rsidP="0064191E">
      <w:pPr>
        <w:pStyle w:val="Subttulo"/>
        <w:keepNext/>
        <w:jc w:val="center"/>
        <w:rPr>
          <w:ins w:id="609" w:author="manolo" w:date="2010-12-30T09:15:00Z"/>
        </w:rPr>
      </w:pPr>
      <w:ins w:id="610" w:author="manolo" w:date="2010-12-30T09:15:00Z">
        <w:r>
          <w:rPr>
            <w:noProof/>
            <w:lang w:eastAsia="es-CL"/>
            <w:rPrChange w:id="611">
              <w:rPr>
                <w:rFonts w:eastAsia="Calibri" w:cs="Calibri"/>
                <w:b w:val="0"/>
                <w:noProof/>
                <w:color w:val="0000FF"/>
                <w:sz w:val="24"/>
                <w:szCs w:val="22"/>
                <w:u w:val="single"/>
                <w:lang w:eastAsia="es-CL"/>
              </w:rPr>
            </w:rPrChange>
          </w:rPr>
          <w:lastRenderedPageBreak/>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ins>
    </w:p>
    <w:p w:rsidR="000D6FD3" w:rsidRDefault="001A1464" w:rsidP="0064191E">
      <w:pPr>
        <w:pStyle w:val="Subttulo"/>
        <w:keepNext/>
        <w:jc w:val="center"/>
        <w:rPr>
          <w:del w:id="612" w:author="manolo" w:date="2010-12-30T09:15:00Z"/>
        </w:rPr>
      </w:pPr>
      <w:del w:id="613" w:author="manolo" w:date="2010-12-30T09:15:00Z">
        <w:r>
          <w:rPr>
            <w:noProof/>
            <w:lang w:eastAsia="es-CL"/>
            <w:rPrChange w:id="614">
              <w:rPr>
                <w:noProof/>
                <w:color w:val="0000FF"/>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del>
    </w:p>
    <w:p w:rsidR="006B4E9A" w:rsidRDefault="000D6FD3" w:rsidP="000D6FD3">
      <w:pPr>
        <w:pStyle w:val="Epgrafe"/>
        <w:jc w:val="center"/>
      </w:pPr>
      <w:bookmarkStart w:id="615" w:name="_Toc281339389"/>
      <w:bookmarkStart w:id="616" w:name="_Toc281354882"/>
      <w:bookmarkStart w:id="617" w:name="_Toc281498290"/>
      <w:r>
        <w:t xml:space="preserve">Ilustración </w:t>
      </w:r>
      <w:r w:rsidR="00B0728E">
        <w:fldChar w:fldCharType="begin"/>
      </w:r>
      <w:r w:rsidR="00F231A4">
        <w:instrText xml:space="preserve"> SEQ Ilustración \* ARABIC </w:instrText>
      </w:r>
      <w:r w:rsidR="00B0728E">
        <w:fldChar w:fldCharType="separate"/>
      </w:r>
      <w:r w:rsidR="00DC6879">
        <w:rPr>
          <w:noProof/>
        </w:rPr>
        <w:t>36</w:t>
      </w:r>
      <w:r w:rsidR="00B0728E">
        <w:rPr>
          <w:noProof/>
        </w:rPr>
        <w:fldChar w:fldCharType="end"/>
      </w:r>
      <w:ins w:id="618" w:author="manolo" w:date="2010-12-30T09:15:00Z">
        <w:r>
          <w:t xml:space="preserve"> </w:t>
        </w:r>
      </w:ins>
      <w:r w:rsidR="00977EE7">
        <w:t>–</w:t>
      </w:r>
      <w:r>
        <w:t xml:space="preserve"> Namespace</w:t>
      </w:r>
      <w:ins w:id="619" w:author="manolo" w:date="2010-12-30T09:15:00Z">
        <w:r w:rsidR="00977EE7">
          <w:t xml:space="preserve"> </w:t>
        </w:r>
      </w:ins>
      <w:r>
        <w:t>Lib - Parte 2</w:t>
      </w:r>
      <w:bookmarkEnd w:id="615"/>
      <w:bookmarkEnd w:id="616"/>
      <w:bookmarkEnd w:id="617"/>
    </w:p>
    <w:p w:rsidR="000D6FD3" w:rsidRDefault="001A1464" w:rsidP="0064191E">
      <w:pPr>
        <w:pStyle w:val="Subttulo"/>
        <w:keepNext/>
        <w:jc w:val="center"/>
        <w:rPr>
          <w:ins w:id="620" w:author="manolo" w:date="2010-12-30T09:15:00Z"/>
        </w:rPr>
      </w:pPr>
      <w:ins w:id="621" w:author="manolo" w:date="2010-12-30T09:15:00Z">
        <w:r>
          <w:rPr>
            <w:noProof/>
            <w:lang w:eastAsia="es-CL"/>
            <w:rPrChange w:id="622">
              <w:rPr>
                <w:rFonts w:eastAsia="Calibri" w:cs="Calibri"/>
                <w:b w:val="0"/>
                <w:noProof/>
                <w:color w:val="0000FF"/>
                <w:sz w:val="24"/>
                <w:szCs w:val="22"/>
                <w:u w:val="single"/>
                <w:lang w:eastAsia="es-CL"/>
              </w:rPr>
            </w:rPrChange>
          </w:rPr>
          <w:lastRenderedPageBreak/>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ins>
    </w:p>
    <w:p w:rsidR="000D6FD3" w:rsidRDefault="001A1464" w:rsidP="0064191E">
      <w:pPr>
        <w:pStyle w:val="Subttulo"/>
        <w:keepNext/>
        <w:jc w:val="center"/>
        <w:rPr>
          <w:del w:id="623" w:author="manolo" w:date="2010-12-30T09:15:00Z"/>
        </w:rPr>
      </w:pPr>
      <w:del w:id="624" w:author="manolo" w:date="2010-12-30T09:15:00Z">
        <w:r>
          <w:rPr>
            <w:noProof/>
            <w:lang w:eastAsia="es-CL"/>
            <w:rPrChange w:id="625">
              <w:rPr>
                <w:noProof/>
                <w:color w:val="0000FF"/>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del>
    </w:p>
    <w:p w:rsidR="006B4E9A" w:rsidRDefault="000D6FD3" w:rsidP="000D6FD3">
      <w:pPr>
        <w:pStyle w:val="Epgrafe"/>
        <w:jc w:val="center"/>
      </w:pPr>
      <w:bookmarkStart w:id="626" w:name="_Toc281339390"/>
      <w:bookmarkStart w:id="627" w:name="_Toc281354883"/>
      <w:bookmarkStart w:id="628" w:name="_Toc281498291"/>
      <w:r>
        <w:t xml:space="preserve">Ilustración </w:t>
      </w:r>
      <w:r w:rsidR="00B0728E">
        <w:fldChar w:fldCharType="begin"/>
      </w:r>
      <w:r w:rsidR="00F231A4">
        <w:instrText xml:space="preserve"> SEQ Ilustración \* ARABIC </w:instrText>
      </w:r>
      <w:r w:rsidR="00B0728E">
        <w:fldChar w:fldCharType="separate"/>
      </w:r>
      <w:r w:rsidR="00DC6879">
        <w:rPr>
          <w:noProof/>
        </w:rPr>
        <w:t>37</w:t>
      </w:r>
      <w:r w:rsidR="00B0728E">
        <w:rPr>
          <w:noProof/>
        </w:rPr>
        <w:fldChar w:fldCharType="end"/>
      </w:r>
      <w:ins w:id="629" w:author="manolo" w:date="2010-12-30T09:15:00Z">
        <w:r>
          <w:t xml:space="preserve"> </w:t>
        </w:r>
      </w:ins>
      <w:r w:rsidR="00977EE7">
        <w:t>–</w:t>
      </w:r>
      <w:r>
        <w:t xml:space="preserve"> Namespace</w:t>
      </w:r>
      <w:ins w:id="630" w:author="manolo" w:date="2010-12-30T09:15:00Z">
        <w:r w:rsidR="00977EE7">
          <w:t xml:space="preserve"> </w:t>
        </w:r>
      </w:ins>
      <w:r>
        <w:t>Lib - Parte 3</w:t>
      </w:r>
      <w:bookmarkEnd w:id="626"/>
      <w:bookmarkEnd w:id="627"/>
      <w:bookmarkEnd w:id="628"/>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631" w:name="_Toc281339329"/>
      <w:bookmarkStart w:id="632" w:name="_Toc281355172"/>
      <w:bookmarkStart w:id="633" w:name="_Toc281498389"/>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631"/>
      <w:bookmarkEnd w:id="632"/>
      <w:bookmarkEnd w:id="633"/>
    </w:p>
    <w:p w:rsidR="00D9256C" w:rsidRPr="00770BE8" w:rsidRDefault="00D9256C" w:rsidP="00D9256C">
      <w:r w:rsidRPr="00770BE8">
        <w:t>El back</w:t>
      </w:r>
      <w:ins w:id="634"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635" w:name="_Toc281339330"/>
      <w:bookmarkStart w:id="636" w:name="_Toc281355173"/>
      <w:bookmarkStart w:id="637" w:name="_Toc281498390"/>
      <w:r>
        <w:t xml:space="preserve">4.5.1. </w:t>
      </w:r>
      <w:r w:rsidR="002E5790" w:rsidRPr="00770BE8">
        <w:t>Configuración de Sitio</w:t>
      </w:r>
      <w:bookmarkEnd w:id="635"/>
      <w:bookmarkEnd w:id="636"/>
      <w:bookmarkEnd w:id="637"/>
    </w:p>
    <w:p w:rsidR="008C51BB" w:rsidRPr="00770BE8" w:rsidRDefault="005415C1" w:rsidP="00D9256C">
      <w:r>
        <w:t>Existe</w:t>
      </w:r>
      <w:r w:rsidR="008C51BB" w:rsidRPr="00770BE8">
        <w:t xml:space="preserve"> una clase </w:t>
      </w:r>
      <w:r>
        <w:t>llamada</w:t>
      </w:r>
      <w:ins w:id="638"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639" w:name="_Toc281339331"/>
      <w:r>
        <w:br w:type="page"/>
      </w:r>
    </w:p>
    <w:p w:rsidR="006D756E" w:rsidRPr="00770BE8" w:rsidRDefault="00236077" w:rsidP="004C5C22">
      <w:pPr>
        <w:pStyle w:val="Subttulo"/>
        <w:outlineLvl w:val="2"/>
      </w:pPr>
      <w:bookmarkStart w:id="640" w:name="_Toc281355174"/>
      <w:bookmarkStart w:id="641" w:name="_Toc281498391"/>
      <w:r>
        <w:lastRenderedPageBreak/>
        <w:t>4.5.2</w:t>
      </w:r>
      <w:r w:rsidR="006D756E" w:rsidRPr="00770BE8">
        <w:t>. Componentes XML</w:t>
      </w:r>
      <w:bookmarkEnd w:id="639"/>
      <w:bookmarkEnd w:id="640"/>
      <w:bookmarkEnd w:id="64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642"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ins w:id="64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4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64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64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64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5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5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65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5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65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5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66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6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6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67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6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67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7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67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6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8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8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8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8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8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8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9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69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ins w:id="69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70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ins w:id="70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7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703" w:name="_Toc281339332"/>
      <w:bookmarkStart w:id="704" w:name="_Toc281355175"/>
      <w:bookmarkStart w:id="705" w:name="_Toc281498392"/>
      <w:r w:rsidRPr="00C535F5">
        <w:lastRenderedPageBreak/>
        <w:t xml:space="preserve">4.6. Especificaciones </w:t>
      </w:r>
      <w:r w:rsidR="00CF0939">
        <w:t>F</w:t>
      </w:r>
      <w:r w:rsidRPr="00C535F5">
        <w:t xml:space="preserve">ront </w:t>
      </w:r>
      <w:r w:rsidR="00CF0939">
        <w:t>O</w:t>
      </w:r>
      <w:r w:rsidRPr="00C535F5">
        <w:t>ffice</w:t>
      </w:r>
      <w:bookmarkStart w:id="706" w:name="_Toc279302806"/>
      <w:bookmarkEnd w:id="703"/>
      <w:bookmarkEnd w:id="704"/>
      <w:bookmarkEnd w:id="705"/>
    </w:p>
    <w:p w:rsidR="0064191E" w:rsidRDefault="00CF0939" w:rsidP="00CF0939">
      <w:r>
        <w:t>En el Front</w:t>
      </w:r>
      <w:r w:rsidR="00C33F26">
        <w:t xml:space="preserve"> Office se</w:t>
      </w:r>
      <w:r w:rsidR="00812729">
        <w:t xml:space="preserve"> compone de templates</w:t>
      </w:r>
      <w:ins w:id="707" w:author="manolo" w:date="2010-12-30T09:15:00Z">
        <w:r w:rsidR="00C061FC">
          <w:t xml:space="preserve"> </w:t>
        </w:r>
      </w:ins>
      <w:r w:rsidR="00461CC4">
        <w:t>HTML</w:t>
      </w:r>
      <w:ins w:id="708"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709" w:author="manolo" w:date="2010-12-30T09:15:00Z">
        <w:r>
          <w:t xml:space="preserve"> </w:t>
        </w:r>
      </w:ins>
      <w:r w:rsidRPr="00C14D0C">
        <w:rPr>
          <w:b/>
        </w:rPr>
        <w:t>Template</w:t>
      </w:r>
      <w:r>
        <w:t xml:space="preserve"> y </w:t>
      </w:r>
      <w:r w:rsidRPr="00C14D0C">
        <w:rPr>
          <w:b/>
        </w:rPr>
        <w:t>Component</w:t>
      </w:r>
      <w:r>
        <w:t xml:space="preserve"> del namespace</w:t>
      </w:r>
      <w:ins w:id="710"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ins w:id="711"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ins w:id="712"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ins w:id="713"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714"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715"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7" w:history="1">
        <w:r w:rsidR="00850676" w:rsidRPr="00BE0C78">
          <w:rPr>
            <w:rStyle w:val="Hipervnculo"/>
            <w:rFonts w:ascii="Courier New" w:eastAsia="Times New Roman" w:hAnsi="Courier New" w:cs="Courier New"/>
            <w:i/>
            <w:iCs/>
            <w:sz w:val="20"/>
            <w:szCs w:val="20"/>
            <w:lang w:eastAsia="es-CL"/>
          </w:rPr>
          <w:t>http://www.w3.org/1999/xhtml</w:t>
        </w:r>
      </w:hyperlink>
      <w:ins w:id="716"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717"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ins w:id="718"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719"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ins w:id="720"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72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72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723"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724"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725"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726"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ins w:id="727"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28"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29"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730"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731"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732"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733"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34"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735" w:author="manolo" w:date="2010-12-30T09:15:00Z">
        <w:r w:rsidR="00C061FC">
          <w:rPr>
            <w:lang w:eastAsia="es-CL"/>
          </w:rPr>
          <w:t xml:space="preserve"> </w:t>
        </w:r>
      </w:ins>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736" w:author="manolo" w:date="2010-12-30T09:15:00Z">
        <w:r w:rsidR="00A40949">
          <w:rPr>
            <w:lang w:eastAsia="es-CL"/>
          </w:rPr>
          <w:t xml:space="preserve"> </w:t>
        </w:r>
      </w:ins>
      <w:r w:rsidR="008F248C" w:rsidRPr="008F248C">
        <w:rPr>
          <w:b/>
          <w:lang w:eastAsia="es-CL"/>
        </w:rPr>
        <w:t>video_box.html</w:t>
      </w:r>
      <w:ins w:id="737"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ins w:id="738"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739"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74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74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74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743" w:name="_Toc281339333"/>
      <w:bookmarkStart w:id="744" w:name="_Toc281355176"/>
      <w:bookmarkStart w:id="745" w:name="_Toc281498393"/>
      <w:r w:rsidRPr="00B14044">
        <w:lastRenderedPageBreak/>
        <w:t xml:space="preserve">4.7. </w:t>
      </w:r>
      <w:bookmarkEnd w:id="706"/>
      <w:r w:rsidR="000B0263">
        <w:t>Prototipos</w:t>
      </w:r>
      <w:r w:rsidR="008F248C">
        <w:t xml:space="preserve"> Back Office.</w:t>
      </w:r>
      <w:bookmarkEnd w:id="743"/>
      <w:bookmarkEnd w:id="744"/>
      <w:bookmarkEnd w:id="74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46" w:name="_Toc281339391"/>
      <w:bookmarkStart w:id="747" w:name="_Toc281354884"/>
      <w:bookmarkStart w:id="748" w:name="_Toc281498292"/>
      <w:r>
        <w:t xml:space="preserve">Ilustración </w:t>
      </w:r>
      <w:r w:rsidR="00B0728E">
        <w:fldChar w:fldCharType="begin"/>
      </w:r>
      <w:r w:rsidR="00F231A4">
        <w:instrText xml:space="preserve"> SEQ Ilustración \* ARABIC </w:instrText>
      </w:r>
      <w:r w:rsidR="00B0728E">
        <w:fldChar w:fldCharType="separate"/>
      </w:r>
      <w:r w:rsidR="00DC6879">
        <w:rPr>
          <w:noProof/>
        </w:rPr>
        <w:t>38</w:t>
      </w:r>
      <w:r w:rsidR="00B0728E">
        <w:rPr>
          <w:noProof/>
        </w:rPr>
        <w:fldChar w:fldCharType="end"/>
      </w:r>
      <w:r>
        <w:t xml:space="preserve"> - Ingreso al Back Office</w:t>
      </w:r>
      <w:bookmarkEnd w:id="746"/>
      <w:bookmarkEnd w:id="747"/>
      <w:bookmarkEnd w:id="748"/>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749" w:name="_Toc281339392"/>
      <w:bookmarkStart w:id="750" w:name="_Toc281354885"/>
      <w:bookmarkStart w:id="751" w:name="_Toc281498293"/>
      <w:r>
        <w:t xml:space="preserve">Ilustración </w:t>
      </w:r>
      <w:r w:rsidR="00B0728E">
        <w:fldChar w:fldCharType="begin"/>
      </w:r>
      <w:r w:rsidR="00F231A4">
        <w:instrText xml:space="preserve"> SEQ Ilustración \* ARABIC </w:instrText>
      </w:r>
      <w:r w:rsidR="00B0728E">
        <w:fldChar w:fldCharType="separate"/>
      </w:r>
      <w:r w:rsidR="00DC6879">
        <w:rPr>
          <w:noProof/>
        </w:rPr>
        <w:t>39</w:t>
      </w:r>
      <w:r w:rsidR="00B0728E">
        <w:rPr>
          <w:noProof/>
        </w:rPr>
        <w:fldChar w:fldCharType="end"/>
      </w:r>
      <w:r>
        <w:t xml:space="preserve"> - Menú Principal</w:t>
      </w:r>
      <w:bookmarkEnd w:id="749"/>
      <w:bookmarkEnd w:id="750"/>
      <w:bookmarkEnd w:id="751"/>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752"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53" w:name="_Toc281339393"/>
      <w:bookmarkStart w:id="754" w:name="_Toc281354886"/>
      <w:bookmarkStart w:id="755" w:name="_Toc281498294"/>
      <w:r>
        <w:t xml:space="preserve">Ilustración </w:t>
      </w:r>
      <w:r w:rsidR="00B0728E">
        <w:fldChar w:fldCharType="begin"/>
      </w:r>
      <w:r w:rsidR="00F231A4">
        <w:instrText xml:space="preserve"> SEQ Ilustración \* ARABIC </w:instrText>
      </w:r>
      <w:r w:rsidR="00B0728E">
        <w:fldChar w:fldCharType="separate"/>
      </w:r>
      <w:r w:rsidR="00DC6879">
        <w:rPr>
          <w:noProof/>
        </w:rPr>
        <w:t>40</w:t>
      </w:r>
      <w:r w:rsidR="00B0728E">
        <w:rPr>
          <w:noProof/>
        </w:rPr>
        <w:fldChar w:fldCharType="end"/>
      </w:r>
      <w:r>
        <w:t xml:space="preserve"> - Configuración del Servidor</w:t>
      </w:r>
      <w:bookmarkEnd w:id="753"/>
      <w:bookmarkEnd w:id="754"/>
      <w:bookmarkEnd w:id="755"/>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56" w:name="_Toc281338359"/>
      <w:bookmarkStart w:id="757" w:name="_Toc281339394"/>
      <w:bookmarkStart w:id="758" w:name="_Toc281354887"/>
      <w:bookmarkStart w:id="759" w:name="_Toc281498295"/>
      <w:r>
        <w:t xml:space="preserve">Ilustración </w:t>
      </w:r>
      <w:r w:rsidR="00B0728E">
        <w:fldChar w:fldCharType="begin"/>
      </w:r>
      <w:r w:rsidR="00B51A41">
        <w:instrText xml:space="preserve"> SEQ Ilustración \* ARABIC </w:instrText>
      </w:r>
      <w:r w:rsidR="00B0728E">
        <w:fldChar w:fldCharType="separate"/>
      </w:r>
      <w:r w:rsidR="00DC6879">
        <w:rPr>
          <w:noProof/>
        </w:rPr>
        <w:t>41</w:t>
      </w:r>
      <w:r w:rsidR="00B0728E">
        <w:fldChar w:fldCharType="end"/>
      </w:r>
      <w:r>
        <w:t xml:space="preserve"> - Configuración del Sitio</w:t>
      </w:r>
      <w:bookmarkEnd w:id="756"/>
      <w:bookmarkEnd w:id="757"/>
      <w:bookmarkEnd w:id="758"/>
      <w:bookmarkEnd w:id="759"/>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lastRenderedPageBreak/>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60" w:name="_Toc281338360"/>
      <w:bookmarkStart w:id="761" w:name="_Toc281339395"/>
      <w:bookmarkStart w:id="762" w:name="_Toc281354888"/>
      <w:bookmarkStart w:id="763" w:name="_Toc281498296"/>
      <w:r>
        <w:t xml:space="preserve">Ilustración </w:t>
      </w:r>
      <w:r w:rsidR="00B0728E">
        <w:fldChar w:fldCharType="begin"/>
      </w:r>
      <w:r w:rsidR="00B51A41">
        <w:instrText xml:space="preserve"> SEQ Ilustración \* ARABIC </w:instrText>
      </w:r>
      <w:r w:rsidR="00B0728E">
        <w:fldChar w:fldCharType="separate"/>
      </w:r>
      <w:r w:rsidR="00DC6879">
        <w:rPr>
          <w:noProof/>
        </w:rPr>
        <w:t>42</w:t>
      </w:r>
      <w:r w:rsidR="00B0728E">
        <w:fldChar w:fldCharType="end"/>
      </w:r>
      <w:r>
        <w:t xml:space="preserve"> - Videos</w:t>
      </w:r>
      <w:bookmarkEnd w:id="760"/>
      <w:bookmarkEnd w:id="761"/>
      <w:bookmarkEnd w:id="762"/>
      <w:bookmarkEnd w:id="763"/>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entre otros.</w:t>
      </w:r>
      <w:del w:id="764"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65" w:name="_Toc281339396"/>
      <w:bookmarkStart w:id="766" w:name="_Toc281354889"/>
      <w:bookmarkStart w:id="767" w:name="_Toc281498297"/>
      <w:r>
        <w:t xml:space="preserve">Ilustración </w:t>
      </w:r>
      <w:r w:rsidR="00B0728E">
        <w:fldChar w:fldCharType="begin"/>
      </w:r>
      <w:r w:rsidR="00C535F5">
        <w:instrText xml:space="preserve"> SEQ Ilustración \* ARABIC </w:instrText>
      </w:r>
      <w:r w:rsidR="00B0728E">
        <w:fldChar w:fldCharType="separate"/>
      </w:r>
      <w:r w:rsidR="00DC6879">
        <w:rPr>
          <w:noProof/>
        </w:rPr>
        <w:t>43</w:t>
      </w:r>
      <w:r w:rsidR="00B0728E">
        <w:fldChar w:fldCharType="end"/>
      </w:r>
      <w:r>
        <w:t xml:space="preserve"> - Contenido Menú</w:t>
      </w:r>
      <w:bookmarkEnd w:id="765"/>
      <w:bookmarkEnd w:id="766"/>
      <w:bookmarkEnd w:id="767"/>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768" w:author="manolo" w:date="2010-12-30T09:15:00Z">
        <w:r>
          <w:rPr>
            <w:noProof/>
            <w:lang w:eastAsia="es-CL"/>
          </w:rPr>
          <w:t xml:space="preserve"> </w:t>
        </w:r>
      </w:ins>
    </w:p>
    <w:p w:rsidR="00CF0939" w:rsidRDefault="008F248C" w:rsidP="008F248C">
      <w:pPr>
        <w:pStyle w:val="Epgrafe"/>
        <w:jc w:val="center"/>
      </w:pPr>
      <w:bookmarkStart w:id="769" w:name="_Toc281339397"/>
      <w:bookmarkStart w:id="770" w:name="_Toc281354890"/>
      <w:bookmarkStart w:id="771" w:name="_Toc281498298"/>
      <w:r>
        <w:t xml:space="preserve">Ilustración </w:t>
      </w:r>
      <w:r w:rsidR="00B0728E">
        <w:fldChar w:fldCharType="begin"/>
      </w:r>
      <w:r w:rsidR="00F231A4">
        <w:instrText xml:space="preserve"> SEQ Ilustración \* ARABIC </w:instrText>
      </w:r>
      <w:r w:rsidR="00B0728E">
        <w:fldChar w:fldCharType="separate"/>
      </w:r>
      <w:r w:rsidR="00DC6879">
        <w:rPr>
          <w:noProof/>
        </w:rPr>
        <w:t>44</w:t>
      </w:r>
      <w:r w:rsidR="00B0728E">
        <w:rPr>
          <w:noProof/>
        </w:rPr>
        <w:fldChar w:fldCharType="end"/>
      </w:r>
      <w:r>
        <w:t xml:space="preserve"> - Contenido Páginas</w:t>
      </w:r>
      <w:bookmarkEnd w:id="769"/>
      <w:bookmarkEnd w:id="770"/>
      <w:bookmarkEnd w:id="771"/>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772"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773"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774"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775"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76" w:name="_Toc281339398"/>
      <w:bookmarkStart w:id="777" w:name="_Toc281354891"/>
      <w:bookmarkStart w:id="778" w:name="_Toc281498299"/>
      <w:r>
        <w:t xml:space="preserve">Ilustración </w:t>
      </w:r>
      <w:r w:rsidR="00B0728E">
        <w:fldChar w:fldCharType="begin"/>
      </w:r>
      <w:r w:rsidR="00F231A4">
        <w:instrText xml:space="preserve"> SEQ Ilustración \* ARABIC </w:instrText>
      </w:r>
      <w:r w:rsidR="00B0728E">
        <w:fldChar w:fldCharType="separate"/>
      </w:r>
      <w:r w:rsidR="00DC6879">
        <w:rPr>
          <w:noProof/>
        </w:rPr>
        <w:t>45</w:t>
      </w:r>
      <w:r w:rsidR="00B0728E">
        <w:rPr>
          <w:noProof/>
        </w:rPr>
        <w:fldChar w:fldCharType="end"/>
      </w:r>
      <w:r>
        <w:t xml:space="preserve"> - </w:t>
      </w:r>
      <w:r w:rsidR="00E12A97">
        <w:t>Categorí</w:t>
      </w:r>
      <w:r w:rsidR="00C061FC">
        <w:t>as</w:t>
      </w:r>
      <w:bookmarkEnd w:id="776"/>
      <w:bookmarkEnd w:id="777"/>
      <w:bookmarkEnd w:id="778"/>
    </w:p>
    <w:p w:rsidR="00625C7F" w:rsidRPr="00625C7F" w:rsidRDefault="00625C7F" w:rsidP="00625C7F">
      <w:pPr>
        <w:rPr>
          <w:lang w:eastAsia="en-US"/>
        </w:rPr>
      </w:pPr>
      <w:r>
        <w:t xml:space="preserve">En </w:t>
      </w:r>
      <w:commentRangeStart w:id="779"/>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780" w:author="manolo" w:date="2010-12-30T09:15:00Z">
        <w:r w:rsidR="008C7A36">
          <w:rPr>
            <w:lang w:eastAsia="en-US"/>
          </w:rPr>
          <w:t xml:space="preserve"> </w:t>
        </w:r>
      </w:ins>
      <w:r>
        <w:rPr>
          <w:lang w:eastAsia="en-US"/>
        </w:rPr>
        <w:t xml:space="preserve">será desplegada la información correspondiente </w:t>
      </w:r>
      <w:commentRangeEnd w:id="779"/>
      <w:r w:rsidR="00056E86">
        <w:rPr>
          <w:rStyle w:val="Refdecomentario"/>
          <w:rFonts w:eastAsia="Times New Roman" w:cs="Times New Roman"/>
          <w:szCs w:val="20"/>
          <w:lang w:eastAsia="en-US"/>
        </w:rPr>
        <w:commentReference w:id="779"/>
      </w:r>
      <w:r>
        <w:rPr>
          <w:lang w:eastAsia="en-US"/>
        </w:rPr>
        <w:t xml:space="preserve">al contenido de categorías de </w:t>
      </w:r>
      <w:r w:rsidR="00056E86">
        <w:rPr>
          <w:lang w:eastAsia="en-US"/>
        </w:rPr>
        <w:t>páginas. La</w:t>
      </w:r>
      <w:ins w:id="781"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82" w:author="manolo" w:date="2010-12-30T09:15:00Z">
        <w:r w:rsidRPr="00625C7F">
          <w:t xml:space="preserve"> </w:t>
        </w:r>
      </w:ins>
      <w:r w:rsidR="00F41D31">
        <w:rPr>
          <w:lang w:eastAsia="en-US"/>
        </w:rPr>
        <w:t xml:space="preserve">y dejando marcado el </w:t>
      </w:r>
      <w:ins w:id="783" w:author="manolo" w:date="2010-12-30T09:15:00Z">
        <w:r w:rsidRPr="00625C7F">
          <w:rPr>
            <w:lang w:eastAsia="en-US"/>
          </w:rPr>
          <w:t>checkBox</w:t>
        </w:r>
      </w:ins>
      <w:del w:id="784"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85" w:name="_Toc281339399"/>
      <w:bookmarkStart w:id="786" w:name="_Toc281354892"/>
      <w:bookmarkStart w:id="787" w:name="_Toc281498300"/>
      <w:r>
        <w:t xml:space="preserve">Ilustración </w:t>
      </w:r>
      <w:r w:rsidR="00B0728E">
        <w:fldChar w:fldCharType="begin"/>
      </w:r>
      <w:r w:rsidR="00F231A4">
        <w:instrText xml:space="preserve"> SEQ Ilustración \* ARABIC </w:instrText>
      </w:r>
      <w:r w:rsidR="00B0728E">
        <w:fldChar w:fldCharType="separate"/>
      </w:r>
      <w:r w:rsidR="00DC6879">
        <w:rPr>
          <w:noProof/>
        </w:rPr>
        <w:t>46</w:t>
      </w:r>
      <w:r w:rsidR="00B0728E">
        <w:rPr>
          <w:noProof/>
        </w:rPr>
        <w:fldChar w:fldCharType="end"/>
      </w:r>
      <w:r>
        <w:t xml:space="preserve"> - Tipos de Videos</w:t>
      </w:r>
      <w:bookmarkEnd w:id="785"/>
      <w:bookmarkEnd w:id="786"/>
      <w:bookmarkEnd w:id="787"/>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788" w:author="manolo" w:date="2010-12-30T09:15:00Z">
        <w:r w:rsidRPr="00625C7F">
          <w:rPr>
            <w:lang w:eastAsia="en-US"/>
          </w:rPr>
          <w:t xml:space="preserve"> </w:t>
        </w:r>
      </w:ins>
      <w:r>
        <w:rPr>
          <w:lang w:eastAsia="en-US"/>
        </w:rPr>
        <w:t xml:space="preserve">La cual tiene como funcionalidad crear, editar y eliminar </w:t>
      </w:r>
      <w:commentRangeStart w:id="789"/>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90" w:author="manolo" w:date="2010-12-30T09:15:00Z">
        <w:r w:rsidRPr="00625C7F">
          <w:t xml:space="preserve"> </w:t>
        </w:r>
      </w:ins>
      <w:r w:rsidRPr="00625C7F">
        <w:rPr>
          <w:lang w:eastAsia="en-US"/>
        </w:rPr>
        <w:t>y dejando marcado el checkBox correspondiente del listado.</w:t>
      </w:r>
      <w:commentRangeEnd w:id="789"/>
      <w:r w:rsidR="00645D26">
        <w:rPr>
          <w:rStyle w:val="Refdecomentario"/>
          <w:rFonts w:eastAsia="Times New Roman" w:cs="Times New Roman"/>
          <w:szCs w:val="20"/>
          <w:lang w:eastAsia="en-US"/>
        </w:rPr>
        <w:commentReference w:id="789"/>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791" w:name="_Toc281339400"/>
      <w:bookmarkStart w:id="792" w:name="_Toc281354893"/>
      <w:bookmarkStart w:id="793" w:name="_Toc281498301"/>
      <w:r w:rsidRPr="001175CC">
        <w:t xml:space="preserve">Ilustración </w:t>
      </w:r>
      <w:r w:rsidR="00B0728E">
        <w:fldChar w:fldCharType="begin"/>
      </w:r>
      <w:r w:rsidRPr="001175CC">
        <w:instrText xml:space="preserve"> SEQ Ilustración \* ARABIC </w:instrText>
      </w:r>
      <w:r w:rsidR="00B0728E">
        <w:fldChar w:fldCharType="separate"/>
      </w:r>
      <w:r w:rsidR="00DC6879">
        <w:rPr>
          <w:noProof/>
        </w:rPr>
        <w:t>47</w:t>
      </w:r>
      <w:r w:rsidR="00B0728E">
        <w:fldChar w:fldCharType="end"/>
      </w:r>
      <w:r w:rsidRPr="001175CC">
        <w:t xml:space="preserve"> - Miniaturas</w:t>
      </w:r>
      <w:bookmarkEnd w:id="791"/>
      <w:bookmarkEnd w:id="792"/>
      <w:bookmarkEnd w:id="793"/>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ins w:id="794"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795"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1A1464">
      <w:pPr>
        <w:suppressAutoHyphens w:val="0"/>
        <w:spacing w:before="0" w:after="0" w:line="240" w:lineRule="auto"/>
        <w:jc w:val="left"/>
        <w:rPr>
          <w:ins w:id="796" w:author="manolo" w:date="2010-12-30T09:15:00Z"/>
        </w:rPr>
      </w:pPr>
      <w:ins w:id="797" w:author="manolo" w:date="2010-12-30T09:15:00Z">
        <w:r>
          <w:rPr>
            <w:noProof/>
            <w:lang w:eastAsia="es-CL"/>
            <w:rPrChange w:id="798">
              <w:rPr>
                <w:noProof/>
                <w:color w:val="0000FF"/>
                <w:u w:val="single"/>
                <w:lang w:eastAsia="es-CL"/>
              </w:rPr>
            </w:rPrChange>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1A1464">
      <w:pPr>
        <w:suppressAutoHyphens w:val="0"/>
        <w:spacing w:before="0" w:after="0" w:line="240" w:lineRule="auto"/>
        <w:jc w:val="left"/>
        <w:rPr>
          <w:del w:id="799" w:author="manolo" w:date="2010-12-30T09:15:00Z"/>
        </w:rPr>
      </w:pPr>
      <w:del w:id="800" w:author="manolo" w:date="2010-12-30T09:15:00Z">
        <w:r>
          <w:rPr>
            <w:noProof/>
            <w:lang w:eastAsia="es-CL"/>
            <w:rPrChange w:id="801">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802" w:name="_Toc281339401"/>
      <w:bookmarkStart w:id="803" w:name="_Toc281354894"/>
      <w:bookmarkStart w:id="804" w:name="_Toc281498302"/>
      <w:r w:rsidRPr="001175CC">
        <w:t xml:space="preserve">Ilustración </w:t>
      </w:r>
      <w:r w:rsidR="00B0728E">
        <w:fldChar w:fldCharType="begin"/>
      </w:r>
      <w:r w:rsidRPr="001175CC">
        <w:instrText xml:space="preserve"> SEQ Ilustración \* ARABIC </w:instrText>
      </w:r>
      <w:r w:rsidR="00B0728E">
        <w:fldChar w:fldCharType="separate"/>
      </w:r>
      <w:r w:rsidR="00DC6879">
        <w:rPr>
          <w:noProof/>
        </w:rPr>
        <w:t>48</w:t>
      </w:r>
      <w:r w:rsidR="00B0728E">
        <w:fldChar w:fldCharType="end"/>
      </w:r>
      <w:ins w:id="805" w:author="manolo" w:date="2010-12-30T09:15:00Z">
        <w:r w:rsidRPr="001175CC">
          <w:t xml:space="preserve"> </w:t>
        </w:r>
        <w:r>
          <w:t>–</w:t>
        </w:r>
        <w:r w:rsidRPr="001175CC">
          <w:t xml:space="preserve"> </w:t>
        </w:r>
      </w:ins>
      <w:del w:id="806" w:author="manolo" w:date="2010-12-30T09:15:00Z">
        <w:r>
          <w:delText>–</w:delText>
        </w:r>
      </w:del>
      <w:r>
        <w:t>Main Site</w:t>
      </w:r>
      <w:bookmarkEnd w:id="802"/>
      <w:bookmarkEnd w:id="803"/>
      <w:bookmarkEnd w:id="804"/>
    </w:p>
    <w:p w:rsidR="000F18F4" w:rsidRDefault="00C061FC" w:rsidP="00C061FC">
      <w:r w:rsidRPr="00C061FC">
        <w:t xml:space="preserve">En la ilustración </w:t>
      </w:r>
      <w:r w:rsidR="00527C51">
        <w:t>48</w:t>
      </w:r>
      <w:ins w:id="807"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808" w:name="_Toc281339334"/>
      <w:bookmarkStart w:id="809" w:name="_Toc281355177"/>
      <w:bookmarkStart w:id="810" w:name="_Toc281498394"/>
      <w:r>
        <w:lastRenderedPageBreak/>
        <w:t xml:space="preserve">4.8. Puesta en </w:t>
      </w:r>
      <w:r w:rsidR="00527C51">
        <w:t>P</w:t>
      </w:r>
      <w:r>
        <w:t>roducción</w:t>
      </w:r>
      <w:bookmarkEnd w:id="808"/>
      <w:bookmarkEnd w:id="809"/>
      <w:bookmarkEnd w:id="81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811" w:name="_Toc281339402"/>
      <w:bookmarkStart w:id="812" w:name="_Toc281354895"/>
      <w:bookmarkStart w:id="813" w:name="_Toc281498303"/>
      <w:r>
        <w:t xml:space="preserve">Ilustración </w:t>
      </w:r>
      <w:r w:rsidR="00B0728E">
        <w:fldChar w:fldCharType="begin"/>
      </w:r>
      <w:r>
        <w:instrText xml:space="preserve"> SEQ Ilustración \* ARABIC </w:instrText>
      </w:r>
      <w:r w:rsidR="00B0728E">
        <w:fldChar w:fldCharType="separate"/>
      </w:r>
      <w:r w:rsidR="00DC6879">
        <w:rPr>
          <w:noProof/>
        </w:rPr>
        <w:t>49</w:t>
      </w:r>
      <w:r w:rsidR="00B0728E">
        <w:fldChar w:fldCharType="end"/>
      </w:r>
      <w:r>
        <w:t xml:space="preserve"> - Código QR sitio de producción</w:t>
      </w:r>
      <w:bookmarkEnd w:id="811"/>
      <w:ins w:id="814" w:author="manolo" w:date="2010-12-30T09:15:00Z">
        <w:r w:rsidR="00015DCC">
          <w:t xml:space="preserve"> </w:t>
        </w:r>
      </w:ins>
      <w:hyperlink r:id="rId92" w:history="1">
        <w:r w:rsidR="00015DCC" w:rsidRPr="00B66F26">
          <w:rPr>
            <w:rStyle w:val="Hipervnculo"/>
          </w:rPr>
          <w:t>http://umacms.no-ip.org</w:t>
        </w:r>
        <w:bookmarkEnd w:id="812"/>
        <w:bookmarkEnd w:id="813"/>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3" w:history="1">
        <w:r w:rsidRPr="00B66F26">
          <w:rPr>
            <w:rStyle w:val="Hipervnculo"/>
          </w:rPr>
          <w:t>http://umacms.no-ip.org</w:t>
        </w:r>
      </w:hyperlink>
      <w:ins w:id="815"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816" w:author="manolo" w:date="2010-12-30T09:15:00Z">
        <w:r w:rsidR="00A20F86">
          <w:t xml:space="preserve"> </w:t>
        </w:r>
      </w:ins>
      <w:r>
        <w:t>admin</w:t>
      </w:r>
    </w:p>
    <w:p w:rsidR="00D23B41" w:rsidRDefault="00015DCC">
      <w:pPr>
        <w:suppressAutoHyphens w:val="0"/>
        <w:spacing w:before="0" w:after="0" w:line="240" w:lineRule="auto"/>
        <w:jc w:val="left"/>
      </w:pPr>
      <w:r>
        <w:t>Password:</w:t>
      </w:r>
      <w:ins w:id="817"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818" w:author="manolo" w:date="2010-12-30T09:15:00Z">
        <w:r w:rsidR="00234F6C">
          <w:t xml:space="preserve"> </w:t>
        </w:r>
      </w:ins>
      <w:r>
        <w:t xml:space="preserve">MVC </w:t>
      </w:r>
      <w:r w:rsidR="004434E5">
        <w:t xml:space="preserve">dentro de los templates </w:t>
      </w:r>
      <w:r w:rsidR="00527C51">
        <w:t>principales</w:t>
      </w:r>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ins w:id="819"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820" w:name="_Toc281339335"/>
      <w:bookmarkStart w:id="821" w:name="_Toc281355178"/>
      <w:bookmarkStart w:id="822" w:name="_Toc281498395"/>
      <w:r>
        <w:lastRenderedPageBreak/>
        <w:t>4.9.</w:t>
      </w:r>
      <w:ins w:id="823" w:author="manolo" w:date="2010-12-30T09:15:00Z">
        <w:r w:rsidR="00010D4C">
          <w:t xml:space="preserve"> </w:t>
        </w:r>
      </w:ins>
      <w:r>
        <w:t>Plan de pruebas</w:t>
      </w:r>
      <w:bookmarkEnd w:id="820"/>
      <w:bookmarkEnd w:id="821"/>
      <w:bookmarkEnd w:id="822"/>
    </w:p>
    <w:p w:rsidR="000D5E98" w:rsidRPr="00E542FD" w:rsidRDefault="00527C51" w:rsidP="000D5E98">
      <w:r>
        <w:t>El</w:t>
      </w:r>
      <w:ins w:id="824"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825" w:author="manolo" w:date="2010-12-30T09:15:00Z">
        <w:r w:rsidR="00010D4C">
          <w:t xml:space="preserve"> </w:t>
        </w:r>
      </w:ins>
      <w:r w:rsidRPr="000D5E98">
        <w:t>Definición d</w:t>
      </w:r>
      <w:r w:rsidR="00010D4C">
        <w:t>el caso de prueba</w:t>
      </w:r>
    </w:p>
    <w:p w:rsidR="000D5E98" w:rsidRPr="00E542FD" w:rsidRDefault="000D5E98" w:rsidP="000D5E98">
      <w:pPr>
        <w:rPr>
          <w:del w:id="826"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827"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828"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829" w:author="manolo" w:date="2010-12-30T09:15:00Z"/>
          <w:rFonts w:eastAsia="Times New Roman" w:cs="Times New Roman"/>
          <w:b/>
          <w:sz w:val="28"/>
          <w:szCs w:val="24"/>
        </w:rPr>
      </w:pPr>
      <w:ins w:id="830" w:author="manolo" w:date="2010-12-30T09:15:00Z">
        <w:r>
          <w:br w:type="page"/>
        </w:r>
      </w:ins>
    </w:p>
    <w:p w:rsidR="000D5E98" w:rsidRDefault="000D5E98" w:rsidP="00010D4C">
      <w:pPr>
        <w:pStyle w:val="Subttulo"/>
      </w:pPr>
      <w:r>
        <w:lastRenderedPageBreak/>
        <w:t>4.9.3.</w:t>
      </w:r>
      <w:ins w:id="831"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832" w:name="_Toc281339403"/>
      <w:bookmarkStart w:id="833" w:name="_Toc281354896"/>
      <w:bookmarkStart w:id="834" w:name="_Toc281498304"/>
      <w:r w:rsidRPr="001175CC">
        <w:t>Ilustración</w:t>
      </w:r>
      <w:ins w:id="835" w:author="manolo" w:date="2010-12-30T09:15:00Z">
        <w:r w:rsidR="00010D4C">
          <w:t xml:space="preserve"> </w:t>
        </w:r>
      </w:ins>
      <w:r w:rsidR="00B0728E">
        <w:fldChar w:fldCharType="begin"/>
      </w:r>
      <w:r w:rsidRPr="001175CC">
        <w:instrText xml:space="preserve"> SEQ Ilustración \* ARABIC </w:instrText>
      </w:r>
      <w:r w:rsidR="00B0728E">
        <w:fldChar w:fldCharType="separate"/>
      </w:r>
      <w:r w:rsidR="00DC6879">
        <w:rPr>
          <w:noProof/>
        </w:rPr>
        <w:t>50</w:t>
      </w:r>
      <w:r w:rsidR="00B0728E">
        <w:fldChar w:fldCharType="end"/>
      </w:r>
      <w:ins w:id="836" w:author="manolo" w:date="2010-12-30T09:15:00Z">
        <w:r w:rsidR="00010D4C">
          <w:t xml:space="preserve"> </w:t>
        </w:r>
        <w:r>
          <w:t>–</w:t>
        </w:r>
        <w:r w:rsidR="00010D4C">
          <w:t xml:space="preserve"> </w:t>
        </w:r>
      </w:ins>
      <w:del w:id="837" w:author="manolo" w:date="2010-12-30T09:15:00Z">
        <w:r>
          <w:delText>–</w:delText>
        </w:r>
      </w:del>
      <w:r>
        <w:t>Formato de caso de prueba implementado</w:t>
      </w:r>
      <w:bookmarkEnd w:id="832"/>
      <w:bookmarkEnd w:id="833"/>
      <w:bookmarkEnd w:id="834"/>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838" w:name="_Toc281339336"/>
      <w:bookmarkStart w:id="839" w:name="_Toc281355179"/>
      <w:bookmarkStart w:id="840" w:name="_Toc281498396"/>
      <w:r>
        <w:lastRenderedPageBreak/>
        <w:t>4.10. Plan de liberación</w:t>
      </w:r>
      <w:bookmarkEnd w:id="838"/>
      <w:bookmarkEnd w:id="839"/>
      <w:bookmarkEnd w:id="84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841" w:author="manolo" w:date="2010-12-30T09:15:00Z">
        <w:r w:rsidR="008C7A36">
          <w:t>.</w:t>
        </w:r>
      </w:ins>
      <w:del w:id="842"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843"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844" w:author="manolo" w:date="2010-12-30T09:15:00Z">
        <w:r>
          <w:t xml:space="preserve"> </w:t>
        </w:r>
      </w:ins>
      <w:r w:rsidRPr="00010D4C">
        <w:t>y documentación</w:t>
      </w:r>
      <w:ins w:id="845"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846" w:author="manolo" w:date="2010-12-30T09:15:00Z"/>
        </w:rPr>
      </w:pPr>
    </w:p>
    <w:p w:rsidR="00010D4C" w:rsidRDefault="00010D4C">
      <w:pPr>
        <w:suppressAutoHyphens w:val="0"/>
        <w:spacing w:before="0" w:after="0" w:line="240" w:lineRule="auto"/>
        <w:jc w:val="left"/>
        <w:rPr>
          <w:del w:id="847" w:author="manolo" w:date="2010-12-30T09:15:00Z"/>
          <w:rFonts w:eastAsia="Times New Roman" w:cs="Times New Roman"/>
          <w:b/>
          <w:sz w:val="28"/>
          <w:szCs w:val="24"/>
        </w:rPr>
      </w:pPr>
      <w:del w:id="848" w:author="manolo" w:date="2010-12-30T09:15:00Z">
        <w:r>
          <w:br w:type="page"/>
        </w:r>
      </w:del>
    </w:p>
    <w:p w:rsidR="00010D4C" w:rsidRDefault="00010D4C" w:rsidP="00010D4C">
      <w:pPr>
        <w:pStyle w:val="Subttulo"/>
        <w:rPr>
          <w:del w:id="849" w:author="manolo" w:date="2010-12-30T09:15:00Z"/>
        </w:rPr>
      </w:pPr>
      <w:del w:id="850" w:author="manolo" w:date="2010-12-30T09:15:00Z">
        <w:r>
          <w:delText xml:space="preserve">4.10.3. </w:delText>
        </w:r>
        <w:r w:rsidR="00785C43">
          <w:delText xml:space="preserve">Documentación de </w:delText>
        </w:r>
        <w:commentRangeStart w:id="851"/>
        <w:r w:rsidR="00785C43">
          <w:delText>Soporte</w:delText>
        </w:r>
        <w:commentRangeEnd w:id="851"/>
        <w:r w:rsidR="00375D89">
          <w:rPr>
            <w:rStyle w:val="Refdecomentario"/>
            <w:b w:val="0"/>
            <w:szCs w:val="20"/>
            <w:lang w:eastAsia="en-US"/>
          </w:rPr>
          <w:commentReference w:id="851"/>
        </w:r>
      </w:del>
    </w:p>
    <w:p w:rsidR="00785C43" w:rsidRDefault="00785C43" w:rsidP="00010D4C">
      <w:pPr>
        <w:rPr>
          <w:del w:id="852" w:author="manolo" w:date="2010-12-30T09:15:00Z"/>
          <w:b/>
        </w:rPr>
      </w:pPr>
    </w:p>
    <w:p w:rsidR="00C061FC" w:rsidRDefault="00C061FC" w:rsidP="00010D4C">
      <w:pPr>
        <w:rPr>
          <w:del w:id="853" w:author="manolo" w:date="2010-12-30T09:15:00Z"/>
        </w:rPr>
      </w:pPr>
      <w:del w:id="854"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855" w:author="manolo" w:date="2010-12-30T09:15:00Z"/>
        </w:rPr>
      </w:pPr>
      <w:del w:id="856"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857" w:author="manolo" w:date="2010-12-30T09:15:00Z"/>
        </w:rPr>
      </w:pPr>
      <w:del w:id="858"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859" w:author="manolo" w:date="2010-12-30T09:15:00Z"/>
        </w:rPr>
      </w:pPr>
      <w:del w:id="860"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861" w:author="manolo" w:date="2010-12-30T09:15:00Z"/>
        </w:rPr>
      </w:pPr>
      <w:del w:id="862"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863" w:name="_Toc281339337"/>
      <w:bookmarkStart w:id="864" w:name="_Toc281355180"/>
      <w:bookmarkStart w:id="865" w:name="_Toc281498397"/>
      <w:r w:rsidRPr="001175CC">
        <w:lastRenderedPageBreak/>
        <w:t xml:space="preserve">5. </w:t>
      </w:r>
      <w:r>
        <w:t>Conclusiones</w:t>
      </w:r>
      <w:bookmarkEnd w:id="863"/>
      <w:bookmarkEnd w:id="864"/>
      <w:bookmarkEnd w:id="865"/>
    </w:p>
    <w:p w:rsidR="001175CC" w:rsidRDefault="001175CC" w:rsidP="001175CC">
      <w:pPr>
        <w:pStyle w:val="Encabezado"/>
      </w:pPr>
    </w:p>
    <w:p w:rsidR="00010D4C" w:rsidRDefault="00010D4C" w:rsidP="00AD4989">
      <w:pPr>
        <w:pStyle w:val="Subttulo"/>
        <w:keepNext/>
        <w:outlineLvl w:val="2"/>
      </w:pPr>
      <w:bookmarkStart w:id="866" w:name="_Toc281339338"/>
      <w:bookmarkStart w:id="867" w:name="_Toc281355181"/>
      <w:bookmarkStart w:id="868" w:name="_Toc281498398"/>
      <w:r>
        <w:t>5</w:t>
      </w:r>
      <w:r w:rsidRPr="00F23A57">
        <w:t>.</w:t>
      </w:r>
      <w:r>
        <w:t xml:space="preserve">1. </w:t>
      </w:r>
      <w:r w:rsidR="00E12A97">
        <w:t>M</w:t>
      </w:r>
      <w:r>
        <w:t>etodología</w:t>
      </w:r>
      <w:bookmarkEnd w:id="866"/>
      <w:bookmarkEnd w:id="867"/>
      <w:bookmarkEnd w:id="868"/>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869"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870"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871" w:author="manolo" w:date="2010-12-30T09:15:00Z">
        <w:r>
          <w:t>facilitar</w:t>
        </w:r>
      </w:ins>
      <w:del w:id="872"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873" w:name="_Toc281339339"/>
      <w:bookmarkStart w:id="874" w:name="_Toc281355182"/>
      <w:bookmarkStart w:id="875" w:name="_Toc281498399"/>
      <w:r>
        <w:lastRenderedPageBreak/>
        <w:t>5</w:t>
      </w:r>
      <w:r w:rsidRPr="00F23A57">
        <w:t>.</w:t>
      </w:r>
      <w:r w:rsidR="00C061FC">
        <w:t>2</w:t>
      </w:r>
      <w:r w:rsidRPr="00F23A57">
        <w:t>.</w:t>
      </w:r>
      <w:ins w:id="876" w:author="manolo" w:date="2010-12-30T09:15:00Z">
        <w:r>
          <w:t xml:space="preserve"> </w:t>
        </w:r>
      </w:ins>
      <w:r w:rsidR="00E27F52">
        <w:t>Trabajo R</w:t>
      </w:r>
      <w:r>
        <w:t>ealizado</w:t>
      </w:r>
      <w:bookmarkEnd w:id="873"/>
      <w:bookmarkEnd w:id="874"/>
      <w:bookmarkEnd w:id="87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877"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del w:id="878"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879" w:name="_Toc281339340"/>
      <w:bookmarkStart w:id="880" w:name="_Toc281355183"/>
      <w:bookmarkStart w:id="881" w:name="_Toc281498400"/>
      <w:r>
        <w:lastRenderedPageBreak/>
        <w:t>5</w:t>
      </w:r>
      <w:r w:rsidRPr="00F23A57">
        <w:t>.</w:t>
      </w:r>
      <w:r w:rsidR="00C061FC">
        <w:t>3</w:t>
      </w:r>
      <w:r w:rsidRPr="00F23A57">
        <w:t>.</w:t>
      </w:r>
      <w:ins w:id="882" w:author="manolo" w:date="2010-12-30T09:15:00Z">
        <w:r>
          <w:t xml:space="preserve"> </w:t>
        </w:r>
      </w:ins>
      <w:r w:rsidR="00E27F52">
        <w:t>Aprendizaje O</w:t>
      </w:r>
      <w:r>
        <w:t>btenido</w:t>
      </w:r>
      <w:bookmarkEnd w:id="879"/>
      <w:bookmarkEnd w:id="880"/>
      <w:bookmarkEnd w:id="881"/>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883"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884" w:name="_Toc281339341"/>
      <w:r>
        <w:br w:type="page"/>
      </w:r>
    </w:p>
    <w:p w:rsidR="00010D4C" w:rsidRDefault="00010D4C" w:rsidP="00AD4989">
      <w:pPr>
        <w:pStyle w:val="Subttulo"/>
        <w:keepNext/>
        <w:outlineLvl w:val="2"/>
      </w:pPr>
      <w:bookmarkStart w:id="885" w:name="_Toc281355184"/>
      <w:bookmarkStart w:id="886" w:name="_Toc281498401"/>
      <w:r>
        <w:lastRenderedPageBreak/>
        <w:t>5</w:t>
      </w:r>
      <w:r w:rsidRPr="00F23A57">
        <w:t>.</w:t>
      </w:r>
      <w:r w:rsidR="00C061FC">
        <w:t>4</w:t>
      </w:r>
      <w:r w:rsidRPr="00F23A57">
        <w:t>.</w:t>
      </w:r>
      <w:ins w:id="887" w:author="manolo" w:date="2010-12-30T09:15:00Z">
        <w:r>
          <w:t xml:space="preserve"> </w:t>
        </w:r>
      </w:ins>
      <w:r w:rsidR="00E27F52">
        <w:t>Dificultades Surgidas D</w:t>
      </w:r>
      <w:r>
        <w:t xml:space="preserve">urante </w:t>
      </w:r>
      <w:r w:rsidR="00E27F52">
        <w:t>el D</w:t>
      </w:r>
      <w:r>
        <w:t>esarrollo</w:t>
      </w:r>
      <w:bookmarkEnd w:id="884"/>
      <w:bookmarkEnd w:id="885"/>
      <w:bookmarkEnd w:id="886"/>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888" w:author="manolo" w:date="2010-12-30T09:15:00Z"/>
        </w:rPr>
      </w:pPr>
      <w:ins w:id="889" w:author="manolo" w:date="2010-12-30T09:15:00Z">
        <w:r>
          <w:t>Las dificultades fueron las siguientes:</w:t>
        </w:r>
      </w:ins>
    </w:p>
    <w:p w:rsidR="00010D4C" w:rsidRDefault="00010D4C" w:rsidP="00C061FC">
      <w:pPr>
        <w:rPr>
          <w:del w:id="890" w:author="manolo" w:date="2010-12-30T09:15:00Z"/>
        </w:rPr>
      </w:pPr>
    </w:p>
    <w:p w:rsidR="00B0728E" w:rsidRDefault="00010D4C">
      <w:pPr>
        <w:pStyle w:val="Prrafodelista"/>
        <w:numPr>
          <w:ilvl w:val="0"/>
          <w:numId w:val="21"/>
        </w:numPr>
        <w:pPrChange w:id="891" w:author="manolo" w:date="2010-12-30T09:15:00Z">
          <w:pPr/>
        </w:pPrChange>
      </w:pPr>
      <w:r>
        <w:t xml:space="preserve">Gestión de Tiempos: En base a la gestión y optimación de tiempo, se tuvo que </w:t>
      </w:r>
      <w:r w:rsidR="00375D89">
        <w:t>realizar una</w:t>
      </w:r>
      <w:ins w:id="892" w:author="manolo" w:date="2010-12-30T09:15:00Z">
        <w:r w:rsidR="008C7A36">
          <w:t xml:space="preserve"> </w:t>
        </w:r>
      </w:ins>
      <w:r w:rsidR="00375D89">
        <w:t>coordinación</w:t>
      </w:r>
      <w:ins w:id="893"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894" w:author="manolo" w:date="2010-12-30T09:15:00Z"/>
        </w:rPr>
      </w:pPr>
    </w:p>
    <w:p w:rsidR="00010D4C" w:rsidRDefault="00997831" w:rsidP="00C061FC">
      <w:pPr>
        <w:rPr>
          <w:del w:id="895" w:author="manolo" w:date="2010-12-30T09:15:00Z"/>
        </w:rPr>
      </w:pPr>
      <w:commentRangeStart w:id="896"/>
      <w:r>
        <w:t>T</w:t>
      </w:r>
      <w:r w:rsidR="00894031">
        <w:t>rabajar con Zend Studio basado en Eclipse y coordinar controles de versiones a</w:t>
      </w:r>
      <w:r w:rsidR="00010D4C">
        <w:t xml:space="preserve"> través de </w:t>
      </w:r>
      <w:r w:rsidR="00894031">
        <w:t>SVN</w:t>
      </w:r>
      <w:ins w:id="897"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896"/>
      <w:del w:id="898" w:author="manolo" w:date="2010-12-30T09:15:00Z">
        <w:r w:rsidR="00375D89">
          <w:rPr>
            <w:rStyle w:val="Refdecomentario"/>
            <w:rFonts w:eastAsia="Times New Roman" w:cs="Times New Roman"/>
            <w:szCs w:val="20"/>
            <w:lang w:eastAsia="en-US"/>
          </w:rPr>
          <w:commentReference w:id="896"/>
        </w:r>
      </w:del>
    </w:p>
    <w:p w:rsidR="00B0728E" w:rsidRDefault="00B0728E">
      <w:pPr>
        <w:pStyle w:val="Prrafodelista"/>
        <w:numPr>
          <w:ilvl w:val="0"/>
          <w:numId w:val="21"/>
        </w:numPr>
        <w:pPrChange w:id="899" w:author="manolo" w:date="2010-12-30T09:15:00Z">
          <w:pPr/>
        </w:pPrChange>
      </w:pPr>
    </w:p>
    <w:p w:rsidR="00B0728E" w:rsidRDefault="00010D4C">
      <w:pPr>
        <w:pStyle w:val="Prrafodelista"/>
        <w:numPr>
          <w:ilvl w:val="0"/>
          <w:numId w:val="21"/>
        </w:numPr>
        <w:pPrChange w:id="900" w:author="manolo" w:date="2010-12-30T09:15:00Z">
          <w:pPr/>
        </w:pPrChange>
      </w:pPr>
      <w:commentRangeStart w:id="901"/>
      <w:r>
        <w:t>Gestión de recursos humanos: Gestionar reuniones presenciales y periódic</w:t>
      </w:r>
      <w:r w:rsidR="00B548AD">
        <w:t>o</w:t>
      </w:r>
      <w:r>
        <w:t>s</w:t>
      </w:r>
      <w:ins w:id="902" w:author="manolo" w:date="2010-12-30T09:15:00Z">
        <w:r w:rsidR="008C7A36">
          <w:t>,</w:t>
        </w:r>
      </w:ins>
      <w:del w:id="903" w:author="manolo" w:date="2010-12-30T09:15:00Z">
        <w:r>
          <w:delText xml:space="preserve"> </w:delText>
        </w:r>
      </w:del>
      <w:r>
        <w:t xml:space="preserve"> para tomar las decisiones relevantes  y críticas en el proyecto.</w:t>
      </w:r>
    </w:p>
    <w:p w:rsidR="00010D4C" w:rsidRDefault="00010D4C" w:rsidP="00C061FC">
      <w:pPr>
        <w:rPr>
          <w:del w:id="904" w:author="manolo" w:date="2010-12-30T09:15:00Z"/>
        </w:rPr>
      </w:pPr>
    </w:p>
    <w:p w:rsidR="00B0728E" w:rsidRDefault="00010D4C">
      <w:pPr>
        <w:pStyle w:val="Prrafodelista"/>
        <w:numPr>
          <w:ilvl w:val="0"/>
          <w:numId w:val="21"/>
        </w:numPr>
        <w:pPrChange w:id="905" w:author="manolo" w:date="2010-12-30T09:15:00Z">
          <w:pPr/>
        </w:pPrChange>
      </w:pPr>
      <w:r>
        <w:t xml:space="preserve">Dificultades técnicas propiamente de la implementación de tecnologías nuevas: como desarrollar e implementar nuevas rutinas de codificación y </w:t>
      </w:r>
      <w:r>
        <w:lastRenderedPageBreak/>
        <w:t xml:space="preserve">manejar la programación a nivel de 3 capas con programación orientada a objetos en </w:t>
      </w:r>
      <w:ins w:id="906" w:author="manolo" w:date="2010-12-30T09:15:00Z">
        <w:r>
          <w:t>PHP.</w:t>
        </w:r>
      </w:ins>
      <w:del w:id="907" w:author="manolo" w:date="2010-12-30T09:15:00Z">
        <w:r>
          <w:delText>PHP</w:delText>
        </w:r>
        <w:commentRangeEnd w:id="901"/>
        <w:r w:rsidR="00B548AD">
          <w:rPr>
            <w:rStyle w:val="Refdecomentario"/>
            <w:rFonts w:eastAsia="Times New Roman" w:cs="Times New Roman"/>
            <w:szCs w:val="20"/>
            <w:lang w:eastAsia="en-US"/>
          </w:rPr>
          <w:commentReference w:id="901"/>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908" w:name="_Toc281339342"/>
      <w:bookmarkStart w:id="909" w:name="_Toc281355185"/>
      <w:bookmarkStart w:id="910" w:name="_Toc281498402"/>
      <w:r>
        <w:lastRenderedPageBreak/>
        <w:t>5</w:t>
      </w:r>
      <w:r w:rsidRPr="00F23A57">
        <w:t>.</w:t>
      </w:r>
      <w:r w:rsidR="00C061FC">
        <w:t>5</w:t>
      </w:r>
      <w:r w:rsidRPr="00F23A57">
        <w:t xml:space="preserve">. </w:t>
      </w:r>
      <w:r w:rsidR="00894031">
        <w:t>Proyecciones</w:t>
      </w:r>
      <w:bookmarkEnd w:id="908"/>
      <w:bookmarkEnd w:id="909"/>
      <w:bookmarkEnd w:id="910"/>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911"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912" w:author="manolo" w:date="2010-12-30T09:15:00Z">
        <w:r w:rsidR="0070298D">
          <w:t xml:space="preserve"> </w:t>
        </w:r>
      </w:ins>
      <w:r w:rsidR="00FC104C">
        <w:t xml:space="preserve">con muchas iteraciones e instancias de </w:t>
      </w:r>
      <w:r w:rsidR="000F18F4">
        <w:t>replanteamiento</w:t>
      </w:r>
      <w:ins w:id="913"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914" w:name="_Toc281339343"/>
      <w:bookmarkStart w:id="915" w:name="_Toc281355186"/>
      <w:bookmarkStart w:id="916" w:name="_Toc281498403"/>
      <w:r w:rsidRPr="00134FCB">
        <w:rPr>
          <w:lang w:val="en-US"/>
        </w:rPr>
        <w:lastRenderedPageBreak/>
        <w:t>6</w:t>
      </w:r>
      <w:r w:rsidR="00CC20D5" w:rsidRPr="00134FCB">
        <w:rPr>
          <w:lang w:val="en-US"/>
        </w:rPr>
        <w:t xml:space="preserve">. </w:t>
      </w:r>
      <w:r w:rsidR="00DF02B6" w:rsidRPr="00134FCB">
        <w:rPr>
          <w:lang w:val="en-US"/>
        </w:rPr>
        <w:t>Bibliografía</w:t>
      </w:r>
      <w:bookmarkEnd w:id="914"/>
      <w:bookmarkEnd w:id="915"/>
      <w:bookmarkEnd w:id="91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ins w:id="917"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918"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919"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920" w:author="manolo" w:date="2010-12-30T09:15:00Z">
        <w:r w:rsidR="0077272B">
          <w:rPr>
            <w:rStyle w:val="Hipervnculo"/>
            <w:b/>
            <w:color w:val="000000"/>
            <w:u w:val="none"/>
            <w:lang w:val="en-US"/>
          </w:rPr>
          <w:t xml:space="preserve"> </w:t>
        </w:r>
      </w:ins>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921" w:author="manolo" w:date="2010-12-30T09:15:00Z">
        <w:r w:rsidR="0077272B">
          <w:rPr>
            <w:rStyle w:val="Hipervnculo"/>
            <w:b/>
            <w:color w:val="000000"/>
            <w:u w:val="none"/>
          </w:rPr>
          <w:t xml:space="preserve"> </w:t>
        </w:r>
      </w:ins>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922" w:author="manolo" w:date="2010-12-30T09:15:00Z">
        <w:r w:rsidR="0077272B">
          <w:rPr>
            <w:rStyle w:val="Hipervnculo"/>
            <w:b/>
            <w:color w:val="000000"/>
            <w:u w:val="none"/>
            <w:lang w:val="en-US"/>
          </w:rPr>
          <w:t xml:space="preserve"> </w:t>
        </w:r>
      </w:ins>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923" w:author="manolo" w:date="2010-12-30T09:15:00Z">
        <w:r w:rsidR="007517AA">
          <w:rPr>
            <w:rStyle w:val="Hipervnculo"/>
            <w:color w:val="000000"/>
            <w:u w:val="none"/>
            <w:lang w:val="en-US"/>
          </w:rPr>
          <w:t xml:space="preserve"> </w:t>
        </w:r>
      </w:ins>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924" w:name="_Toc281339344"/>
      <w:bookmarkStart w:id="925" w:name="_Toc281355187"/>
      <w:bookmarkStart w:id="926" w:name="_Toc281498404"/>
      <w:r>
        <w:lastRenderedPageBreak/>
        <w:t>Anexos</w:t>
      </w:r>
      <w:bookmarkEnd w:id="924"/>
      <w:bookmarkEnd w:id="925"/>
      <w:bookmarkEnd w:id="92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927" w:name="_Toc281339345"/>
      <w:bookmarkStart w:id="928" w:name="_Toc281355188"/>
      <w:bookmarkStart w:id="929" w:name="_Toc281498405"/>
      <w:r>
        <w:t>Anexos I.  Componentes XML</w:t>
      </w:r>
      <w:bookmarkEnd w:id="927"/>
      <w:bookmarkEnd w:id="928"/>
      <w:bookmarkEnd w:id="929"/>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ins w:id="930"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9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5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9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ins w:id="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9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9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9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9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9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7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981"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9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9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9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9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9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0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0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ins w:id="10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0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0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1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0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ins w:id="10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0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2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ins w:id="10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0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0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0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0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5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0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6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0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0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0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0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0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9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0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1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0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1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1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1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1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1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1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1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31"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132"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1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1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1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1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4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5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1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1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5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ins w:id="11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1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6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1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1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1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1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1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1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9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2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2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2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2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2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2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2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2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29"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30"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ins w:id="12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3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2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2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2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ins w:id="12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2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2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2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2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2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2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2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2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2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2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2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9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ins w:id="12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2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2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2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ins w:id="12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3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3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3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3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3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3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3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14"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15"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3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3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ins w:id="13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ins w:id="13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3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3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3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ins w:id="13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3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3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9" w:author="manolo" w:date="2010-12-30T09:15:00Z">
        <w:r w:rsidRPr="00471991">
          <w:rPr>
            <w:rFonts w:ascii="Courier New" w:eastAsiaTheme="minorHAnsi" w:hAnsi="Courier New" w:cs="Courier New"/>
            <w:color w:val="000000"/>
            <w:sz w:val="20"/>
            <w:szCs w:val="20"/>
            <w:lang w:val="en-US" w:eastAsia="en-US"/>
          </w:rPr>
          <w:lastRenderedPageBreak/>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3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3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3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3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3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5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3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6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3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3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3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3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ins w:id="13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3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3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3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3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99"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400"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4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4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4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4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ins w:id="14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08"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409"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4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4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4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4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ins w:id="14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4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4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4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4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4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ins w:id="14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426" w:name="_Toc281339346"/>
      <w:bookmarkStart w:id="1427" w:name="_Toc281355189"/>
      <w:bookmarkStart w:id="1428" w:name="_Toc281498406"/>
      <w:r>
        <w:lastRenderedPageBreak/>
        <w:t>Anexos II.  Casos de prueba</w:t>
      </w:r>
      <w:bookmarkEnd w:id="1426"/>
      <w:bookmarkEnd w:id="1427"/>
      <w:bookmarkEnd w:id="142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429"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ins w:id="1430"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ins w:id="1431"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ins w:id="1432"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ins w:id="1433"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ins w:id="1434"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435"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ins w:id="1436"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437" w:name="_Toc281339347"/>
      <w:bookmarkStart w:id="1438" w:name="_Toc281355190"/>
      <w:bookmarkStart w:id="1439" w:name="_Toc281498407"/>
      <w:r>
        <w:t xml:space="preserve">Anexos III.  </w:t>
      </w:r>
      <w:r>
        <w:rPr>
          <w:lang w:val="es-ES"/>
        </w:rPr>
        <w:t>Sincronización Google SVN</w:t>
      </w:r>
      <w:bookmarkEnd w:id="1437"/>
      <w:bookmarkEnd w:id="1438"/>
      <w:bookmarkEnd w:id="143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440" w:author="manolo" w:date="2010-12-30T09:15:00Z"/>
          <w:lang w:val="es-ES"/>
        </w:rPr>
      </w:pPr>
      <w:ins w:id="1441"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ins w:id="1442" w:author="manolo" w:date="2010-12-30T09:15:00Z">
        <w:r w:rsidRPr="00B71CC1">
          <w:rPr>
            <w:lang w:val="es-ES"/>
          </w:rPr>
          <w:t>tendr</w:t>
        </w:r>
        <w:r>
          <w:rPr>
            <w:lang w:val="es-ES"/>
          </w:rPr>
          <w:t>á</w:t>
        </w:r>
        <w:r w:rsidRPr="00B71CC1">
          <w:rPr>
            <w:lang w:val="es-ES"/>
          </w:rPr>
          <w:t xml:space="preserve"> su</w:t>
        </w:r>
      </w:ins>
      <w:del w:id="1443"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1A1464" w:rsidP="00B71CC1">
      <w:pPr>
        <w:rPr>
          <w:ins w:id="1444" w:author="manolo" w:date="2010-12-30T09:15:00Z"/>
          <w:lang w:val="es-ES"/>
        </w:rPr>
      </w:pPr>
      <w:ins w:id="1445" w:author="manolo" w:date="2010-12-30T09:15:00Z">
        <w:r>
          <w:rPr>
            <w:noProof/>
            <w:lang w:eastAsia="es-CL"/>
            <w:rPrChange w:id="1446">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47" w:author="manolo" w:date="2010-12-30T09:15:00Z"/>
          <w:lang w:val="es-ES"/>
        </w:rPr>
      </w:pPr>
      <w:del w:id="1448" w:author="manolo" w:date="2010-12-30T09:15:00Z">
        <w:r>
          <w:rPr>
            <w:noProof/>
            <w:lang w:eastAsia="es-CL"/>
            <w:rPrChange w:id="1449">
              <w:rPr>
                <w:noProof/>
                <w:color w:val="0000FF"/>
                <w:u w:val="single"/>
                <w:lang w:eastAsia="es-CL"/>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1A1464" w:rsidP="00B71CC1">
      <w:pPr>
        <w:rPr>
          <w:ins w:id="1450" w:author="manolo" w:date="2010-12-30T09:15:00Z"/>
          <w:lang w:val="es-ES"/>
        </w:rPr>
      </w:pPr>
      <w:ins w:id="1451" w:author="manolo" w:date="2010-12-30T09:15:00Z">
        <w:r>
          <w:rPr>
            <w:noProof/>
            <w:lang w:eastAsia="es-CL"/>
            <w:rPrChange w:id="1452">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53" w:author="manolo" w:date="2010-12-30T09:15:00Z"/>
          <w:lang w:val="es-ES"/>
        </w:rPr>
      </w:pPr>
    </w:p>
    <w:p w:rsidR="00B71CC1" w:rsidRDefault="001A1464" w:rsidP="00B71CC1">
      <w:pPr>
        <w:rPr>
          <w:del w:id="1454" w:author="manolo" w:date="2010-12-30T09:15:00Z"/>
          <w:lang w:val="es-ES"/>
        </w:rPr>
      </w:pPr>
      <w:del w:id="1455" w:author="manolo" w:date="2010-12-30T09:15:00Z">
        <w:r>
          <w:rPr>
            <w:noProof/>
            <w:lang w:eastAsia="es-CL"/>
            <w:rPrChange w:id="1456">
              <w:rPr>
                <w:noProof/>
                <w:color w:val="0000FF"/>
                <w:u w:val="single"/>
                <w:lang w:eastAsia="es-CL"/>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57"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w:t>
      </w:r>
      <w:ins w:id="1458" w:author="manolo" w:date="2010-12-30T09:15:00Z">
        <w:r w:rsidRPr="00B71CC1">
          <w:rPr>
            <w:lang w:val="es-ES"/>
          </w:rPr>
          <w:t xml:space="preserve">su </w:t>
        </w:r>
      </w:ins>
      <w:r w:rsidRPr="00B71CC1">
        <w:rPr>
          <w:lang w:val="es-ES"/>
        </w:rPr>
        <w:t>cuenta gmail</w:t>
      </w:r>
      <w:r w:rsidR="009818EB">
        <w:rPr>
          <w:lang w:val="es-ES"/>
        </w:rPr>
        <w:t xml:space="preserve"> </w:t>
      </w:r>
      <w:del w:id="1459"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460" w:author="manolo" w:date="2010-12-30T09:15:00Z">
        <w:r w:rsidRPr="00B71CC1">
          <w:rPr>
            <w:lang w:val="es-ES"/>
          </w:rPr>
          <w:t>que vimos más arriba.</w:t>
        </w:r>
      </w:ins>
      <w:del w:id="1461"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1A1464" w:rsidP="00B71CC1">
      <w:pPr>
        <w:rPr>
          <w:ins w:id="1462" w:author="manolo" w:date="2010-12-30T09:15:00Z"/>
          <w:lang w:val="es-ES"/>
        </w:rPr>
      </w:pPr>
      <w:ins w:id="1463" w:author="manolo" w:date="2010-12-30T09:15:00Z">
        <w:r>
          <w:rPr>
            <w:noProof/>
            <w:lang w:eastAsia="es-CL"/>
            <w:rPrChange w:id="1464">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65" w:author="manolo" w:date="2010-12-30T09:15:00Z"/>
          <w:lang w:val="es-ES"/>
        </w:rPr>
      </w:pPr>
      <w:del w:id="1466" w:author="manolo" w:date="2010-12-30T09:15:00Z">
        <w:r>
          <w:rPr>
            <w:noProof/>
            <w:lang w:eastAsia="es-CL"/>
            <w:rPrChange w:id="1467">
              <w:rPr>
                <w:noProof/>
                <w:color w:val="0000FF"/>
                <w:u w:val="single"/>
                <w:lang w:eastAsia="es-CL"/>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del w:id="1468" w:author="manolo" w:date="2010-12-30T09:15:00Z"/>
          <w:lang w:val="es-ES"/>
        </w:rPr>
      </w:pPr>
      <w:r w:rsidRPr="00B71CC1">
        <w:rPr>
          <w:lang w:val="es-ES"/>
        </w:rPr>
        <w:t>Debiera aparecer una nueva ubicación</w:t>
      </w:r>
      <w:r w:rsidR="0015278D">
        <w:rPr>
          <w:lang w:val="es-ES"/>
        </w:rPr>
        <w:t xml:space="preserve"> </w:t>
      </w:r>
      <w:del w:id="1469"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470" w:author="manolo" w:date="2010-12-30T09:15:00Z">
        <w:r w:rsidR="00D014F4">
          <w:rPr>
            <w:lang w:val="es-ES"/>
          </w:rPr>
          <w:delText>“</w:delText>
        </w:r>
        <w:r w:rsidR="0015278D">
          <w:rPr>
            <w:lang w:val="es-ES"/>
          </w:rPr>
          <w:delText>Find/</w:delText>
        </w:r>
      </w:del>
      <w:r w:rsidRPr="00B71CC1">
        <w:rPr>
          <w:lang w:val="es-ES"/>
        </w:rPr>
        <w:t>Check Out As</w:t>
      </w:r>
      <w:del w:id="1471" w:author="manolo" w:date="2010-12-30T09:15:00Z">
        <w:r w:rsidR="0015278D">
          <w:rPr>
            <w:lang w:val="es-ES"/>
          </w:rPr>
          <w:delText>…</w:delText>
        </w:r>
        <w:r w:rsidR="00D014F4">
          <w:rPr>
            <w:lang w:val="es-ES"/>
          </w:rPr>
          <w:delText>”</w:delText>
        </w:r>
      </w:del>
      <w:r w:rsidRPr="00B71CC1">
        <w:rPr>
          <w:lang w:val="es-ES"/>
        </w:rPr>
        <w:t xml:space="preserve"> en </w:t>
      </w:r>
      <w:del w:id="1472"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473" w:author="manolo" w:date="2010-12-30T09:15:00Z">
        <w:r>
          <w:rPr>
            <w:lang w:val="es-ES"/>
          </w:rPr>
          <w:delText xml:space="preserve">Para usar </w:delText>
        </w:r>
      </w:del>
      <w:r>
        <w:rPr>
          <w:lang w:val="es-ES"/>
        </w:rPr>
        <w:t xml:space="preserve">la rama </w:t>
      </w:r>
      <w:ins w:id="1474" w:author="manolo" w:date="2010-12-30T09:15:00Z">
        <w:r w:rsidR="00B71CC1" w:rsidRPr="00B71CC1">
          <w:rPr>
            <w:lang w:val="es-ES"/>
          </w:rPr>
          <w:t>Trunk.</w:t>
        </w:r>
      </w:ins>
      <w:del w:id="1475"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1A1464" w:rsidP="00B71CC1">
      <w:pPr>
        <w:rPr>
          <w:ins w:id="1476" w:author="manolo" w:date="2010-12-30T09:15:00Z"/>
          <w:lang w:val="es-ES"/>
        </w:rPr>
      </w:pPr>
      <w:ins w:id="1477" w:author="manolo" w:date="2010-12-30T09:15:00Z">
        <w:r>
          <w:rPr>
            <w:noProof/>
            <w:lang w:eastAsia="es-CL"/>
            <w:rPrChange w:id="1478">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79" w:author="manolo" w:date="2010-12-30T09:15:00Z"/>
          <w:lang w:val="es-ES"/>
        </w:rPr>
      </w:pPr>
    </w:p>
    <w:p w:rsidR="00B71CC1" w:rsidRDefault="001A1464" w:rsidP="00B71CC1">
      <w:pPr>
        <w:rPr>
          <w:del w:id="1480" w:author="manolo" w:date="2010-12-30T09:15:00Z"/>
          <w:lang w:val="es-ES"/>
        </w:rPr>
      </w:pPr>
      <w:del w:id="1481" w:author="manolo" w:date="2010-12-30T09:15:00Z">
        <w:r>
          <w:rPr>
            <w:noProof/>
            <w:lang w:eastAsia="es-CL"/>
            <w:rPrChange w:id="1482">
              <w:rPr>
                <w:noProof/>
                <w:color w:val="0000FF"/>
                <w:u w:val="single"/>
                <w:lang w:eastAsia="es-CL"/>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83"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del w:id="1484" w:author="manolo" w:date="2010-12-30T09:15:00Z">
        <w:r w:rsidR="00605DFB">
          <w:rPr>
            <w:lang w:val="es-ES"/>
          </w:rPr>
          <w:delText>“</w:delText>
        </w:r>
      </w:del>
      <w:r>
        <w:rPr>
          <w:lang w:val="es-ES"/>
        </w:rPr>
        <w:t>Check Out As</w:t>
      </w:r>
      <w:del w:id="1485"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del w:id="1486"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487" w:name="_Toc281339348"/>
      <w:bookmarkStart w:id="1488" w:name="_Toc281355191"/>
      <w:bookmarkStart w:id="1489" w:name="_Toc281498408"/>
      <w:r>
        <w:lastRenderedPageBreak/>
        <w:t>Anexos IV.  Scripts  FF</w:t>
      </w:r>
      <w:r w:rsidR="00E41A61" w:rsidRPr="00E41A61">
        <w:t>mpeg</w:t>
      </w:r>
      <w:bookmarkEnd w:id="1487"/>
      <w:bookmarkEnd w:id="1488"/>
      <w:bookmarkEnd w:id="148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1490" w:author="manolo" w:date="2010-12-30T09:15:00Z"/>
        </w:rPr>
      </w:pPr>
      <w:del w:id="1491"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1492" w:author="manolo" w:date="2010-12-30T09:15:00Z"/>
        </w:rPr>
      </w:pPr>
      <w:del w:id="1493"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1494" w:author="manolo" w:date="2010-12-30T09:15:00Z"/>
        </w:rPr>
      </w:pPr>
      <w:del w:id="1495"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en la URL </w:delText>
        </w:r>
        <w:r w:rsidR="00B0728E">
          <w:fldChar w:fldCharType="begin"/>
        </w:r>
        <w:r w:rsidR="00B51A41">
          <w:delInstrText>HYPERLINK "http://umacms.no-ip.org/userinfo.php"</w:delInstrText>
        </w:r>
        <w:r w:rsidR="00B0728E">
          <w:fldChar w:fldCharType="separate"/>
        </w:r>
        <w:r w:rsidRPr="000F18F4">
          <w:rPr>
            <w:rStyle w:val="Hipervnculo"/>
          </w:rPr>
          <w:delText>http://umacms.no-ip.org/userinfo.php</w:delText>
        </w:r>
        <w:r w:rsidR="00B0728E">
          <w:fldChar w:fldCharType="end"/>
        </w:r>
      </w:del>
    </w:p>
    <w:p w:rsidR="00D25A0E" w:rsidRDefault="00D25A0E" w:rsidP="00E41A61">
      <w:pPr>
        <w:rPr>
          <w:del w:id="1496"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1497" w:name="_Toc281355192"/>
      <w:bookmarkStart w:id="1498" w:name="_Toc281498409"/>
      <w:r w:rsidRPr="00E41A61">
        <w:lastRenderedPageBreak/>
        <w:t xml:space="preserve">Anexos V.  </w:t>
      </w:r>
      <w:r>
        <w:t>Integración</w:t>
      </w:r>
      <w:ins w:id="1499" w:author="manolo" w:date="2010-12-30T09:15:00Z">
        <w:r w:rsidRPr="00E41A61">
          <w:t xml:space="preserve"> </w:t>
        </w:r>
      </w:ins>
      <w:r>
        <w:t>Multimedia</w:t>
      </w:r>
      <w:bookmarkEnd w:id="1497"/>
      <w:bookmarkEnd w:id="1498"/>
    </w:p>
    <w:p w:rsidR="008D3E30" w:rsidRDefault="008D3E30" w:rsidP="008D3E30">
      <w:pPr>
        <w:rPr>
          <w:ins w:id="1500" w:author="manolo" w:date="2010-12-30T09:15:00Z"/>
        </w:rPr>
      </w:pPr>
      <w:ins w:id="1501"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1502" w:author="manolo" w:date="2010-12-30T09:15:00Z"/>
        </w:rPr>
      </w:pPr>
    </w:p>
    <w:p w:rsidR="002A0CF2" w:rsidRDefault="008D3E30" w:rsidP="002A0CF2">
      <w:pPr>
        <w:rPr>
          <w:del w:id="1503" w:author="manolo" w:date="2010-12-30T09:15:00Z"/>
          <w:lang w:val="en-US"/>
        </w:rPr>
      </w:pPr>
      <w:ins w:id="1504" w:author="manolo" w:date="2010-12-30T09:15:00Z">
        <w:r w:rsidRPr="005C66F9">
          <w:rPr>
            <w:lang w:val="en-US"/>
          </w:rPr>
          <w:t>Integración Tipo</w:t>
        </w:r>
      </w:ins>
      <w:del w:id="1505" w:author="manolo" w:date="2010-12-30T09:15:00Z">
        <w:r w:rsidR="002A0CF2">
          <w:rPr>
            <w:lang w:val="en-US"/>
          </w:rPr>
          <w:delText>Los reproductores son administrables.</w:delText>
        </w:r>
      </w:del>
    </w:p>
    <w:p w:rsidR="002A0CF2" w:rsidRDefault="002A0CF2" w:rsidP="002A0CF2">
      <w:pPr>
        <w:rPr>
          <w:del w:id="1506" w:author="manolo" w:date="2010-12-30T09:15:00Z"/>
          <w:lang w:val="en-US"/>
        </w:rPr>
      </w:pPr>
      <w:del w:id="1507"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1508" w:author="manolo" w:date="2010-12-30T09:15:00Z"/>
          <w:lang w:val="en-US"/>
        </w:rPr>
      </w:pPr>
      <w:del w:id="1509"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0728E">
          <w:fldChar w:fldCharType="begin"/>
        </w:r>
        <w:r w:rsidR="00B51A41" w:rsidRPr="000F18F4">
          <w:rPr>
            <w:lang w:val="en-US"/>
          </w:rPr>
          <w:delInstrText>HYPERLINK "http://umacms.no-ip.org/userinfo.php"</w:delInstrText>
        </w:r>
        <w:r w:rsidR="00B0728E">
          <w:fldChar w:fldCharType="separate"/>
        </w:r>
        <w:r w:rsidRPr="002A0CF2">
          <w:rPr>
            <w:rStyle w:val="Hipervnculo"/>
            <w:lang w:val="en-US"/>
          </w:rPr>
          <w:delText>http://umacms.no-ip.org/userinfo.php</w:delText>
        </w:r>
        <w:r w:rsidR="00B0728E">
          <w:fldChar w:fldCharType="end"/>
        </w:r>
      </w:del>
    </w:p>
    <w:p w:rsidR="008D3E30" w:rsidRPr="000F18F4" w:rsidRDefault="008D3E30" w:rsidP="008D3E30">
      <w:pPr>
        <w:suppressAutoHyphens w:val="0"/>
        <w:spacing w:before="0" w:after="0" w:line="240" w:lineRule="auto"/>
        <w:jc w:val="left"/>
        <w:rPr>
          <w:del w:id="1510" w:author="manolo" w:date="2010-12-30T09:15:00Z"/>
          <w:lang w:val="en-US"/>
        </w:rPr>
      </w:pPr>
    </w:p>
    <w:p w:rsidR="008D3E30" w:rsidRPr="005C66F9" w:rsidRDefault="00605DFB" w:rsidP="008D3E30">
      <w:pPr>
        <w:pStyle w:val="Subttulo"/>
        <w:rPr>
          <w:lang w:val="en-US"/>
        </w:rPr>
      </w:pPr>
      <w:del w:id="1511"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1512" w:author="manolo" w:date="2010-12-30T09:15:00Z"/>
          <w:lang w:val="en-US" w:eastAsia="es-CL"/>
        </w:rPr>
      </w:pPr>
      <w:ins w:id="1513" w:author="manolo" w:date="2010-12-30T09:15:00Z">
        <w:r>
          <w:rPr>
            <w:lang w:val="en-US" w:eastAsia="es-CL"/>
          </w:rPr>
          <w:lastRenderedPageBreak/>
          <w:t>Integración Tipo Backoffice</w:t>
        </w:r>
      </w:ins>
    </w:p>
    <w:p w:rsidR="008D3E30" w:rsidRDefault="008D3E30" w:rsidP="008D3E30">
      <w:pPr>
        <w:suppressAutoHyphens w:val="0"/>
        <w:spacing w:before="0" w:after="0" w:line="240" w:lineRule="auto"/>
        <w:jc w:val="left"/>
        <w:rPr>
          <w:ins w:id="1514" w:author="manolo" w:date="2010-12-30T09:15:00Z"/>
          <w:lang w:val="en-US" w:eastAsia="es-CL"/>
        </w:rPr>
      </w:pPr>
    </w:p>
    <w:p w:rsidR="008D3E30" w:rsidRDefault="00605DFB" w:rsidP="008D3E30">
      <w:pPr>
        <w:pStyle w:val="Subttulo"/>
        <w:rPr>
          <w:del w:id="1515" w:author="manolo" w:date="2010-12-30T09:15:00Z"/>
          <w:lang w:val="en-US" w:eastAsia="es-CL"/>
        </w:rPr>
      </w:pPr>
      <w:del w:id="1516"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1517"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1518" w:author="manolo" w:date="2010-12-30T09:15:00Z">
        <w:r>
          <w:rPr>
            <w:kern w:val="1"/>
            <w:lang w:val="en-US"/>
          </w:rPr>
          <w:lastRenderedPageBreak/>
          <w:t>Integración Tipo HTML5</w:t>
        </w:r>
      </w:ins>
      <w:del w:id="1519"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1520" w:author="manolo" w:date="2010-12-30T09:15:00Z">
        <w:r w:rsidRPr="005453DA">
          <w:rPr>
            <w:lang w:val="en-US"/>
          </w:rPr>
          <w:t xml:space="preserve"> </w:t>
        </w:r>
      </w:ins>
      <w:r w:rsidRPr="005453DA">
        <w:rPr>
          <w:lang w:val="en-US"/>
        </w:rPr>
        <w:t>&lt;source src="&lt;#filename/&gt;" type="video/mpeg4"&gt;</w:t>
      </w:r>
      <w:ins w:id="1521"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1522" w:author="manolo" w:date="2010-12-30T09:15:00Z">
        <w:r>
          <w:rPr>
            <w:kern w:val="1"/>
            <w:lang w:val="en-US"/>
          </w:rPr>
          <w:t xml:space="preserve">Integración Tipo </w:t>
        </w:r>
      </w:ins>
      <w:del w:id="1523"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1524" w:author="manolo" w:date="2010-12-30T09:15:00Z">
        <w:r w:rsidRPr="005453DA">
          <w:rPr>
            <w:lang w:val="en-US"/>
          </w:rPr>
          <w:t xml:space="preserve"> </w:t>
        </w:r>
      </w:ins>
      <w:r w:rsidRPr="005453DA">
        <w:rPr>
          <w:lang w:val="en-US"/>
        </w:rPr>
        <w:t>&lt;param name="src" value="&lt;#filename/&gt;"&gt;</w:t>
      </w:r>
      <w:ins w:id="1525" w:author="manolo" w:date="2010-12-30T09:15:00Z">
        <w:r w:rsidRPr="005453DA">
          <w:rPr>
            <w:lang w:val="en-US"/>
          </w:rPr>
          <w:t xml:space="preserve"> </w:t>
        </w:r>
      </w:ins>
      <w:r w:rsidRPr="005453DA">
        <w:rPr>
          <w:lang w:val="en-US"/>
        </w:rPr>
        <w:t>&lt;param name="autoplay" value="true"&gt;</w:t>
      </w:r>
      <w:ins w:id="1526" w:author="manolo" w:date="2010-12-30T09:15:00Z">
        <w:r w:rsidRPr="005453DA">
          <w:rPr>
            <w:lang w:val="en-US"/>
          </w:rPr>
          <w:t xml:space="preserve"> </w:t>
        </w:r>
      </w:ins>
      <w:r w:rsidRPr="005453DA">
        <w:rPr>
          <w:lang w:val="en-US"/>
        </w:rPr>
        <w:t>&lt;param name="controller" value="false"&gt;</w:t>
      </w:r>
      <w:ins w:id="1527"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1528" w:author="manolo" w:date="2010-12-30T09:15:00Z">
        <w:r w:rsidRPr="005453DA">
          <w:rPr>
            <w:lang w:val="en-US"/>
          </w:rPr>
          <w:t xml:space="preserve"> </w:t>
        </w:r>
      </w:ins>
      <w:r w:rsidRPr="005453DA">
        <w:rPr>
          <w:lang w:val="en-US"/>
        </w:rPr>
        <w:t>&lt;/embed&gt;</w:t>
      </w:r>
      <w:ins w:id="1529"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530" w:name="_Toc281328713"/>
      <w:bookmarkStart w:id="1531" w:name="_Toc281339350"/>
      <w:bookmarkStart w:id="1532" w:name="_Toc281355193"/>
      <w:bookmarkStart w:id="1533" w:name="_Toc281498410"/>
      <w:r w:rsidRPr="00E41A61">
        <w:lastRenderedPageBreak/>
        <w:t>Anexos V</w:t>
      </w:r>
      <w:r>
        <w:t>I</w:t>
      </w:r>
      <w:r w:rsidRPr="00E41A61">
        <w:t xml:space="preserve">.  </w:t>
      </w:r>
      <w:r>
        <w:t>Formato Minuta Reuniones</w:t>
      </w:r>
      <w:bookmarkEnd w:id="1530"/>
      <w:bookmarkEnd w:id="1531"/>
      <w:bookmarkEnd w:id="1532"/>
      <w:bookmarkEnd w:id="153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534" w:name="_Toc281328714"/>
      <w:bookmarkStart w:id="1535" w:name="_Toc281339351"/>
      <w:r w:rsidRPr="00E41A61">
        <w:lastRenderedPageBreak/>
        <w:t>Anexos V</w:t>
      </w:r>
      <w:r>
        <w:t>II</w:t>
      </w:r>
      <w:r w:rsidRPr="00E41A61">
        <w:t xml:space="preserve">.  </w:t>
      </w:r>
      <w:r>
        <w:t>Formato Documentación Metodología XP</w:t>
      </w:r>
      <w:bookmarkEnd w:id="1534"/>
      <w:bookmarkEnd w:id="153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1536"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1537" w:name="_Toc281339352"/>
      <w:bookmarkStart w:id="1538" w:name="_Toc281355194"/>
      <w:bookmarkStart w:id="1539" w:name="_Toc281498411"/>
      <w:r>
        <w:lastRenderedPageBreak/>
        <w:t>Glosario</w:t>
      </w:r>
      <w:bookmarkEnd w:id="1537"/>
      <w:bookmarkEnd w:id="1538"/>
      <w:bookmarkEnd w:id="1539"/>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540" w:name="_Toc281339353"/>
      <w:bookmarkStart w:id="1541" w:name="_Toc281355195"/>
      <w:bookmarkStart w:id="1542" w:name="_Toc281498412"/>
      <w:r w:rsidRPr="0064191E">
        <w:rPr>
          <w:lang w:val="en-US"/>
        </w:rPr>
        <w:lastRenderedPageBreak/>
        <w:t>Acrónimos</w:t>
      </w:r>
      <w:bookmarkEnd w:id="1540"/>
      <w:bookmarkEnd w:id="1541"/>
      <w:bookmarkEnd w:id="154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1543"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1544"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1545"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1546" w:author="manolo" w:date="2010-12-30T09:15:00Z">
        <w:r w:rsidR="00010D4C">
          <w:rPr>
            <w:b/>
            <w:szCs w:val="24"/>
            <w:lang w:val="en-US"/>
          </w:rPr>
          <w:t xml:space="preserve"> </w:t>
        </w:r>
      </w:ins>
      <w:r w:rsidRPr="00C535F5">
        <w:rPr>
          <w:szCs w:val="24"/>
          <w:lang w:val="en-US"/>
        </w:rPr>
        <w:t>Representational</w:t>
      </w:r>
      <w:ins w:id="1547"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79"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789" w:author="Dahianna Vega Leiva" w:date="2010-12-29T13:33:00Z" w:initials="DVL">
    <w:p w:rsidR="00F41D31" w:rsidRDefault="00F41D31">
      <w:pPr>
        <w:pStyle w:val="Textocomentario"/>
      </w:pPr>
      <w:r>
        <w:rPr>
          <w:rStyle w:val="Refdecomentario"/>
        </w:rPr>
        <w:annotationRef/>
      </w:r>
      <w:r>
        <w:t>Nuevamente repiten texto… ya van como 4 veces</w:t>
      </w:r>
    </w:p>
  </w:comment>
  <w:comment w:id="851" w:author="Dahianna Vega Leiva" w:date="2010-12-29T13:46:00Z" w:initials="DVL">
    <w:p w:rsidR="00F41D31" w:rsidRDefault="00F41D31">
      <w:pPr>
        <w:pStyle w:val="Textocomentario"/>
      </w:pPr>
      <w:r>
        <w:rPr>
          <w:rStyle w:val="Refdecomentario"/>
        </w:rPr>
        <w:annotationRef/>
      </w:r>
      <w:r>
        <w:t>Introducir este punto no solo citarlo.</w:t>
      </w:r>
    </w:p>
  </w:comment>
  <w:comment w:id="896"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901"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820" w:rsidRDefault="003C2820">
      <w:pPr>
        <w:spacing w:before="0" w:after="0" w:line="240" w:lineRule="auto"/>
      </w:pPr>
      <w:r>
        <w:separator/>
      </w:r>
    </w:p>
  </w:endnote>
  <w:endnote w:type="continuationSeparator" w:id="0">
    <w:p w:rsidR="003C2820" w:rsidRDefault="003C2820">
      <w:pPr>
        <w:spacing w:before="0" w:after="0" w:line="240" w:lineRule="auto"/>
      </w:pPr>
      <w:r>
        <w:continuationSeparator/>
      </w:r>
    </w:p>
  </w:endnote>
  <w:endnote w:type="continuationNotice" w:id="1">
    <w:p w:rsidR="003C2820" w:rsidRDefault="003C282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0728E">
            <w:rPr>
              <w:sz w:val="16"/>
              <w:szCs w:val="16"/>
            </w:rPr>
            <w:fldChar w:fldCharType="begin"/>
          </w:r>
          <w:r>
            <w:rPr>
              <w:sz w:val="16"/>
              <w:szCs w:val="16"/>
            </w:rPr>
            <w:instrText xml:space="preserve"> PAGE </w:instrText>
          </w:r>
          <w:r w:rsidR="00B0728E">
            <w:rPr>
              <w:sz w:val="16"/>
              <w:szCs w:val="16"/>
            </w:rPr>
            <w:fldChar w:fldCharType="separate"/>
          </w:r>
          <w:r w:rsidR="00DC6879">
            <w:rPr>
              <w:noProof/>
              <w:sz w:val="16"/>
              <w:szCs w:val="16"/>
            </w:rPr>
            <w:t>92</w:t>
          </w:r>
          <w:r w:rsidR="00B0728E">
            <w:rPr>
              <w:sz w:val="16"/>
              <w:szCs w:val="16"/>
            </w:rPr>
            <w:fldChar w:fldCharType="end"/>
          </w:r>
          <w:r>
            <w:rPr>
              <w:sz w:val="16"/>
              <w:szCs w:val="16"/>
            </w:rPr>
            <w:t xml:space="preserve"> de </w:t>
          </w:r>
          <w:r w:rsidR="003C2820">
            <w:fldChar w:fldCharType="begin"/>
          </w:r>
          <w:r w:rsidR="003C2820">
            <w:instrText xml:space="preserve"> NUMPAGES   \* MERGEFORMAT </w:instrText>
          </w:r>
          <w:r w:rsidR="003C2820">
            <w:fldChar w:fldCharType="separate"/>
          </w:r>
          <w:r w:rsidR="00DC6879" w:rsidRPr="00DC6879">
            <w:rPr>
              <w:noProof/>
              <w:sz w:val="16"/>
              <w:szCs w:val="16"/>
            </w:rPr>
            <w:t>195</w:t>
          </w:r>
          <w:r w:rsidR="003C2820">
            <w:rPr>
              <w:noProof/>
              <w:sz w:val="16"/>
              <w:szCs w:val="16"/>
            </w:rPr>
            <w:fldChar w:fldCharType="end"/>
          </w:r>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820" w:rsidRDefault="003C2820">
      <w:pPr>
        <w:spacing w:before="0" w:after="0" w:line="240" w:lineRule="auto"/>
      </w:pPr>
      <w:r>
        <w:separator/>
      </w:r>
    </w:p>
  </w:footnote>
  <w:footnote w:type="continuationSeparator" w:id="0">
    <w:p w:rsidR="003C2820" w:rsidRDefault="003C2820">
      <w:pPr>
        <w:spacing w:before="0" w:after="0" w:line="240" w:lineRule="auto"/>
      </w:pPr>
      <w:r>
        <w:continuationSeparator/>
      </w:r>
    </w:p>
  </w:footnote>
  <w:footnote w:type="continuationNotice" w:id="1">
    <w:p w:rsidR="003C2820" w:rsidRDefault="003C2820">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0728E" w:rsidRPr="00B0728E">
        <w:fldChar w:fldCharType="begin"/>
      </w:r>
      <w:del w:id="47" w:author="manolo" w:date="2010-12-30T09:15:00Z">
        <w:r w:rsidR="00B51A41" w:rsidRPr="000F18F4">
          <w:rPr>
            <w:lang w:val="en-US"/>
          </w:rPr>
          <w:delInstrText xml:space="preserve"> </w:delInstrText>
        </w:r>
      </w:del>
      <w:r w:rsidR="00B51A41" w:rsidRPr="000F18F4">
        <w:rPr>
          <w:lang w:val="en-US"/>
        </w:rPr>
        <w:instrText>HYPERLINK "http://es.wikipedia.org/wiki/Acceso_Multimedia_Universal"</w:instrText>
      </w:r>
      <w:del w:id="48" w:author="manolo" w:date="2010-12-30T09:15:00Z">
        <w:r w:rsidR="00B51A41" w:rsidRPr="000F18F4">
          <w:rPr>
            <w:lang w:val="en-US"/>
          </w:rPr>
          <w:delInstrText xml:space="preserve"> </w:delInstrText>
        </w:r>
      </w:del>
      <w:r w:rsidR="00B0728E" w:rsidRPr="00B0728E">
        <w:fldChar w:fldCharType="separate"/>
      </w:r>
      <w:r w:rsidRPr="00750000">
        <w:rPr>
          <w:rStyle w:val="Hipervnculo"/>
          <w:szCs w:val="24"/>
          <w:lang w:val="en-US"/>
        </w:rPr>
        <w:t>http://es.wikipedia.org/wiki/Acceso_Multimedia_Universal</w:t>
      </w:r>
      <w:r w:rsidR="00B0728E" w:rsidRPr="00B0728E">
        <w:rPr>
          <w:rPrChange w:id="49" w:author="manolo" w:date="2010-12-30T09:15:00Z">
            <w:rPr>
              <w:rStyle w:val="Hipervnculo"/>
              <w:rFonts w:eastAsia="Calibri" w:cs="Calibri"/>
              <w:sz w:val="24"/>
              <w:szCs w:val="24"/>
              <w:lang w:val="en-US" w:eastAsia="ar-SA"/>
            </w:rPr>
          </w:rPrChange>
        </w:rPr>
        <w:fldChar w:fldCharType="end"/>
      </w:r>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B0728E" w:rsidRPr="00B0728E">
        <w:fldChar w:fldCharType="begin"/>
      </w:r>
      <w:del w:id="105" w:author="manolo" w:date="2010-12-30T09:15:00Z">
        <w:r w:rsidRPr="008F6728">
          <w:rPr>
            <w:lang w:val="en-US"/>
          </w:rPr>
          <w:delInstrText xml:space="preserve"> </w:delInstrText>
        </w:r>
      </w:del>
      <w:r w:rsidR="00B0728E">
        <w:rPr>
          <w:lang w:val="en-US"/>
        </w:rPr>
        <w:instrText>HYPERLINK "http://helpdesk.doit.wisc.edu/helpdesk/page.php?id=5325"</w:instrText>
      </w:r>
      <w:del w:id="106" w:author="manolo" w:date="2010-12-30T09:15:00Z">
        <w:r w:rsidRPr="008F6728">
          <w:rPr>
            <w:lang w:val="en-US"/>
          </w:rPr>
          <w:delInstrText xml:space="preserve"> </w:delInstrText>
        </w:r>
      </w:del>
      <w:r w:rsidR="00B0728E" w:rsidRPr="00B0728E">
        <w:fldChar w:fldCharType="separate"/>
      </w:r>
      <w:r w:rsidRPr="007C34C3">
        <w:rPr>
          <w:rStyle w:val="Hipervnculo"/>
          <w:sz w:val="20"/>
          <w:szCs w:val="20"/>
          <w:lang w:val="en-US"/>
        </w:rPr>
        <w:t>http://helpdesk.doit.wisc.edu/helpdesk/page.php?id=5325</w:t>
      </w:r>
      <w:r w:rsidR="00B0728E" w:rsidRPr="00B0728E">
        <w:rPr>
          <w:rPrChange w:id="107"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3"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pPr>
      <w:pStyle w:val="Encabezado"/>
    </w:pPr>
  </w:p>
  <w:tbl>
    <w:tblPr>
      <w:tblW w:w="0" w:type="auto"/>
      <w:tblLayout w:type="fixed"/>
      <w:tblLook w:val="0000" w:firstRow="0" w:lastRow="0" w:firstColumn="0" w:lastColumn="0" w:noHBand="0" w:noVBand="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D31" w:rsidRDefault="00F41D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1D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2820"/>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87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0994"/>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65.png"/><Relationship Id="rId21" Type="http://schemas.openxmlformats.org/officeDocument/2006/relationships/header" Target="head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60.png"/><Relationship Id="rId133" Type="http://schemas.openxmlformats.org/officeDocument/2006/relationships/image" Target="media/image79.png"/><Relationship Id="rId138" Type="http://schemas.openxmlformats.org/officeDocument/2006/relationships/footer" Target="footer2.xml"/><Relationship Id="rId16" Type="http://schemas.openxmlformats.org/officeDocument/2006/relationships/settings" Target="settings.xml"/><Relationship Id="rId107" Type="http://schemas.openxmlformats.org/officeDocument/2006/relationships/hyperlink" Target="http://www.google.com/tv/"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4.png"/><Relationship Id="rId5" Type="http://schemas.openxmlformats.org/officeDocument/2006/relationships/customXml" Target="../customXml/item5.xml"/><Relationship Id="rId90" Type="http://schemas.openxmlformats.org/officeDocument/2006/relationships/image" Target="media/image54.jpeg"/><Relationship Id="rId95" Type="http://schemas.openxmlformats.org/officeDocument/2006/relationships/hyperlink" Target="http://umacms.no-ip.org/admin/xml" TargetMode="External"/><Relationship Id="rId22" Type="http://schemas.openxmlformats.org/officeDocument/2006/relationships/footer" Target="footer1.xml"/><Relationship Id="rId27" Type="http://schemas.openxmlformats.org/officeDocument/2006/relationships/image" Target="media/image3.png"/><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1.png"/><Relationship Id="rId118" Type="http://schemas.openxmlformats.org/officeDocument/2006/relationships/hyperlink" Target="http://code.google.com/p/uma-cms/source/checkout" TargetMode="External"/><Relationship Id="rId134" Type="http://schemas.openxmlformats.org/officeDocument/2006/relationships/image" Target="media/image80.png"/><Relationship Id="rId139" Type="http://schemas.openxmlformats.org/officeDocument/2006/relationships/footer" Target="footer3.xml"/><Relationship Id="rId8" Type="http://schemas.openxmlformats.org/officeDocument/2006/relationships/customXml" Target="../customXml/item8.xml"/><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8.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hyperlink" Target="mailto:mcanalesaraneda@yahoo.es" TargetMode="External"/><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4.png"/><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header" Target="header3.xml"/><Relationship Id="rId20" Type="http://schemas.openxmlformats.org/officeDocument/2006/relationships/image" Target="media/image1.png"/><Relationship Id="rId41" Type="http://schemas.openxmlformats.org/officeDocument/2006/relationships/image" Target="media/image12.jpeg"/><Relationship Id="rId54" Type="http://schemas.openxmlformats.org/officeDocument/2006/relationships/hyperlink" Target="http://java.ociweb.com/mark/programming/GWT.html"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umacms.no-ip.org/docs/components" TargetMode="External"/><Relationship Id="rId111" Type="http://schemas.openxmlformats.org/officeDocument/2006/relationships/image" Target="media/image59.png"/><Relationship Id="rId132" Type="http://schemas.openxmlformats.org/officeDocument/2006/relationships/image" Target="media/image78.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yperlink" Target="mailto:Rogelio.elias@sonda.com" TargetMode="External"/><Relationship Id="rId28" Type="http://schemas.openxmlformats.org/officeDocument/2006/relationships/hyperlink" Target="http://onjava.com/onjava/2004/06/02/cg-vel-2.html" TargetMode="External"/><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3.png"/><Relationship Id="rId106" Type="http://schemas.openxmlformats.org/officeDocument/2006/relationships/hyperlink" Target="http://es.wikipedia.org/wiki/IPTV" TargetMode="External"/><Relationship Id="rId114" Type="http://schemas.openxmlformats.org/officeDocument/2006/relationships/image" Target="media/image62.png"/><Relationship Id="rId119" Type="http://schemas.openxmlformats.org/officeDocument/2006/relationships/image" Target="media/image66.png"/><Relationship Id="rId127" Type="http://schemas.openxmlformats.org/officeDocument/2006/relationships/image" Target="media/image73.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hyperlink" Target="http://www.programania.net/otros/zend-framework-una-vision-general/"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comments" Target="comments.xml"/><Relationship Id="rId94" Type="http://schemas.openxmlformats.org/officeDocument/2006/relationships/hyperlink" Target="http://umacms.no-ip.org/docs/phpdoc" TargetMode="External"/><Relationship Id="rId99" Type="http://schemas.openxmlformats.org/officeDocument/2006/relationships/image" Target="media/image56.png"/><Relationship Id="rId101" Type="http://schemas.openxmlformats.org/officeDocument/2006/relationships/hyperlink" Target="http://www.ffmpeg.org/" TargetMode="External"/><Relationship Id="rId122" Type="http://schemas.openxmlformats.org/officeDocument/2006/relationships/image" Target="media/image69.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0.jpeg"/><Relationship Id="rId109" Type="http://schemas.openxmlformats.org/officeDocument/2006/relationships/image" Target="media/image57.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7.png"/><Relationship Id="rId125" Type="http://schemas.openxmlformats.org/officeDocument/2006/relationships/image" Target="media/image71.png"/><Relationship Id="rId141" Type="http://schemas.openxmlformats.org/officeDocument/2006/relationships/footer" Target="footer4.xml"/><Relationship Id="rId7" Type="http://schemas.openxmlformats.org/officeDocument/2006/relationships/customXml" Target="../customXml/item7.xml"/><Relationship Id="rId71" Type="http://schemas.openxmlformats.org/officeDocument/2006/relationships/image" Target="media/image37.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mailto:rodrigo.riquelme@latercera.com"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endnotes" Target="endnotes.xml"/><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2.png"/><Relationship Id="rId77" Type="http://schemas.openxmlformats.org/officeDocument/2006/relationships/hyperlink" Target="http://www.w3.org/1999/xhtml" TargetMode="External"/><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10.xml><?xml version="1.0" encoding="utf-8"?>
<ds:datastoreItem xmlns:ds="http://schemas.openxmlformats.org/officeDocument/2006/customXml" ds:itemID="{832A36D3-FE5A-4B85-8D23-8789B9B4FC73}">
  <ds:schemaRefs>
    <ds:schemaRef ds:uri="http://schemas.openxmlformats.org/officeDocument/2006/bibliography"/>
  </ds:schemaRefs>
</ds:datastoreItem>
</file>

<file path=customXml/itemProps11.xml><?xml version="1.0" encoding="utf-8"?>
<ds:datastoreItem xmlns:ds="http://schemas.openxmlformats.org/officeDocument/2006/customXml" ds:itemID="{F0E9D43D-7179-4F59-BF53-6A5CC10527A3}">
  <ds:schemaRefs>
    <ds:schemaRef ds:uri="http://schemas.openxmlformats.org/officeDocument/2006/bibliography"/>
  </ds:schemaRefs>
</ds:datastoreItem>
</file>

<file path=customXml/itemProps12.xml><?xml version="1.0" encoding="utf-8"?>
<ds:datastoreItem xmlns:ds="http://schemas.openxmlformats.org/officeDocument/2006/customXml" ds:itemID="{3EB79705-E146-4033-850F-63B9307EE46D}">
  <ds:schemaRefs>
    <ds:schemaRef ds:uri="http://schemas.openxmlformats.org/officeDocument/2006/bibliography"/>
  </ds:schemaRefs>
</ds:datastoreItem>
</file>

<file path=customXml/itemProps2.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3.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4.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5.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6.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7.xml><?xml version="1.0" encoding="utf-8"?>
<ds:datastoreItem xmlns:ds="http://schemas.openxmlformats.org/officeDocument/2006/customXml" ds:itemID="{BF3BD7A3-AC26-4EE1-9D9F-81E762F42E52}">
  <ds:schemaRefs>
    <ds:schemaRef ds:uri="http://schemas.openxmlformats.org/officeDocument/2006/bibliography"/>
  </ds:schemaRefs>
</ds:datastoreItem>
</file>

<file path=customXml/itemProps8.xml><?xml version="1.0" encoding="utf-8"?>
<ds:datastoreItem xmlns:ds="http://schemas.openxmlformats.org/officeDocument/2006/customXml" ds:itemID="{A15E422D-D90B-4414-99C8-E8B4230F270A}">
  <ds:schemaRefs>
    <ds:schemaRef ds:uri="http://schemas.openxmlformats.org/officeDocument/2006/bibliography"/>
  </ds:schemaRefs>
</ds:datastoreItem>
</file>

<file path=customXml/itemProps9.xml><?xml version="1.0" encoding="utf-8"?>
<ds:datastoreItem xmlns:ds="http://schemas.openxmlformats.org/officeDocument/2006/customXml" ds:itemID="{D718D102-1C69-4B04-BD1D-F08C02DCA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195</Pages>
  <Words>20878</Words>
  <Characters>114834</Characters>
  <Application>Microsoft Office Word</Application>
  <DocSecurity>0</DocSecurity>
  <Lines>956</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135442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9</cp:revision>
  <cp:lastPrinted>2010-12-30T21:50:00Z</cp:lastPrinted>
  <dcterms:created xsi:type="dcterms:W3CDTF">2010-12-29T18:20:00Z</dcterms:created>
  <dcterms:modified xsi:type="dcterms:W3CDTF">2010-12-30T21:57:00Z</dcterms:modified>
</cp:coreProperties>
</file>