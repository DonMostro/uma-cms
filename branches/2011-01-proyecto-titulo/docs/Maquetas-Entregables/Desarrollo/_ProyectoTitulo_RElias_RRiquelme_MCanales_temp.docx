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firstRow="0" w:lastRow="0" w:firstColumn="0" w:lastColumn="0" w:noHBand="0" w:noVBand="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1"/>
          <w:footerReference w:type="default" r:id="rId12"/>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firstRow="0" w:lastRow="0" w:firstColumn="0" w:lastColumn="0" w:noHBand="0" w:noVBand="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094FE2">
            <w:pPr>
              <w:pStyle w:val="Sinespaciado"/>
              <w:snapToGrid w:val="0"/>
              <w:jc w:val="both"/>
            </w:pPr>
            <w:hyperlink r:id="rId13" w:history="1">
              <w:r w:rsidR="00CC20D5">
                <w:rPr>
                  <w:rStyle w:val="Hipervnculo"/>
                </w:rPr>
                <w:t>Rogelio.elias@sonda.com</w:t>
              </w:r>
            </w:hyperlink>
          </w:p>
          <w:p w:rsidR="00CC20D5" w:rsidRDefault="00094FE2">
            <w:pPr>
              <w:pStyle w:val="Sinespaciado"/>
              <w:snapToGrid w:val="0"/>
              <w:jc w:val="both"/>
            </w:pPr>
            <w:hyperlink r:id="rId14" w:history="1">
              <w:r w:rsidR="00CC20D5">
                <w:rPr>
                  <w:rStyle w:val="Hipervnculo"/>
                </w:rPr>
                <w:t>rodrigo.riquelme@latercera.com</w:t>
              </w:r>
            </w:hyperlink>
          </w:p>
          <w:p w:rsidR="00CC20D5" w:rsidRDefault="00094FE2">
            <w:pPr>
              <w:pStyle w:val="Sinespaciado"/>
              <w:snapToGrid w:val="0"/>
              <w:jc w:val="both"/>
              <w:rPr>
                <w:b/>
              </w:rPr>
            </w:pPr>
            <w:hyperlink r:id="rId15"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4D0E07" w:rsidRDefault="00075ADF">
      <w:pPr>
        <w:pStyle w:val="TDC1"/>
        <w:rPr>
          <w:rFonts w:asciiTheme="minorHAnsi" w:eastAsiaTheme="minorEastAsia" w:hAnsiTheme="minorHAnsi" w:cstheme="minorBidi"/>
          <w:b w:val="0"/>
          <w:sz w:val="22"/>
          <w:lang w:eastAsia="es-CL"/>
        </w:rPr>
      </w:pPr>
      <w:r>
        <w:rPr>
          <w:lang w:val="es-ES"/>
        </w:rPr>
        <w:fldChar w:fldCharType="begin"/>
      </w:r>
      <w:r w:rsidR="00410993">
        <w:rPr>
          <w:lang w:val="es-ES"/>
        </w:rPr>
        <w:instrText xml:space="preserve"> TOC \o "1-3" \h \z \u </w:instrText>
      </w:r>
      <w:r>
        <w:rPr>
          <w:lang w:val="es-ES"/>
        </w:rPr>
        <w:fldChar w:fldCharType="separate"/>
      </w:r>
      <w:hyperlink w:anchor="_Toc280545884" w:history="1">
        <w:r w:rsidR="004D0E07" w:rsidRPr="00A93828">
          <w:rPr>
            <w:rStyle w:val="Hipervnculo"/>
          </w:rPr>
          <w:t>Capítulo 1. Introducción</w:t>
        </w:r>
        <w:r w:rsidR="004D0E07">
          <w:rPr>
            <w:webHidden/>
          </w:rPr>
          <w:tab/>
        </w:r>
        <w:r w:rsidR="004D0E07">
          <w:rPr>
            <w:webHidden/>
          </w:rPr>
          <w:fldChar w:fldCharType="begin"/>
        </w:r>
        <w:r w:rsidR="004D0E07">
          <w:rPr>
            <w:webHidden/>
          </w:rPr>
          <w:instrText xml:space="preserve"> PAGEREF _Toc280545884 \h </w:instrText>
        </w:r>
        <w:r w:rsidR="004D0E07">
          <w:rPr>
            <w:webHidden/>
          </w:rPr>
        </w:r>
        <w:r w:rsidR="004D0E07">
          <w:rPr>
            <w:webHidden/>
          </w:rPr>
          <w:fldChar w:fldCharType="separate"/>
        </w:r>
        <w:r w:rsidR="003079A1">
          <w:rPr>
            <w:webHidden/>
          </w:rPr>
          <w:t>1</w:t>
        </w:r>
        <w:r w:rsidR="004D0E07">
          <w:rPr>
            <w:webHidden/>
          </w:rPr>
          <w:fldChar w:fldCharType="end"/>
        </w:r>
      </w:hyperlink>
    </w:p>
    <w:p w:rsidR="004D0E07" w:rsidRDefault="00094FE2">
      <w:pPr>
        <w:pStyle w:val="TDC2"/>
        <w:tabs>
          <w:tab w:val="right" w:leader="dot" w:pos="8828"/>
        </w:tabs>
        <w:rPr>
          <w:rFonts w:asciiTheme="minorHAnsi" w:eastAsiaTheme="minorEastAsia" w:hAnsiTheme="minorHAnsi" w:cstheme="minorBidi"/>
          <w:noProof/>
          <w:sz w:val="22"/>
          <w:lang w:eastAsia="es-CL"/>
        </w:rPr>
      </w:pPr>
      <w:hyperlink w:anchor="_Toc280545885" w:history="1">
        <w:r w:rsidR="004D0E07" w:rsidRPr="00A93828">
          <w:rPr>
            <w:rStyle w:val="Hipervnculo"/>
            <w:noProof/>
          </w:rPr>
          <w:t>Resumen</w:t>
        </w:r>
        <w:r w:rsidR="004D0E07">
          <w:rPr>
            <w:noProof/>
            <w:webHidden/>
          </w:rPr>
          <w:tab/>
        </w:r>
        <w:r w:rsidR="004D0E07">
          <w:rPr>
            <w:noProof/>
            <w:webHidden/>
          </w:rPr>
          <w:fldChar w:fldCharType="begin"/>
        </w:r>
        <w:r w:rsidR="004D0E07">
          <w:rPr>
            <w:noProof/>
            <w:webHidden/>
          </w:rPr>
          <w:instrText xml:space="preserve"> PAGEREF _Toc280545885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2"/>
        <w:tabs>
          <w:tab w:val="right" w:leader="dot" w:pos="8828"/>
        </w:tabs>
        <w:rPr>
          <w:rFonts w:asciiTheme="minorHAnsi" w:eastAsiaTheme="minorEastAsia" w:hAnsiTheme="minorHAnsi" w:cstheme="minorBidi"/>
          <w:noProof/>
          <w:sz w:val="22"/>
          <w:lang w:eastAsia="es-CL"/>
        </w:rPr>
      </w:pPr>
      <w:hyperlink w:anchor="_Toc280545886" w:history="1">
        <w:r w:rsidR="004D0E07" w:rsidRPr="00A93828">
          <w:rPr>
            <w:rStyle w:val="Hipervnculo"/>
            <w:noProof/>
          </w:rPr>
          <w:t>1.1. Formulación General del Proyecto</w:t>
        </w:r>
        <w:r w:rsidR="004D0E07">
          <w:rPr>
            <w:noProof/>
            <w:webHidden/>
          </w:rPr>
          <w:tab/>
        </w:r>
        <w:r w:rsidR="004D0E07">
          <w:rPr>
            <w:noProof/>
            <w:webHidden/>
          </w:rPr>
          <w:fldChar w:fldCharType="begin"/>
        </w:r>
        <w:r w:rsidR="004D0E07">
          <w:rPr>
            <w:noProof/>
            <w:webHidden/>
          </w:rPr>
          <w:instrText xml:space="preserve"> PAGEREF _Toc280545886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2"/>
        <w:tabs>
          <w:tab w:val="right" w:leader="dot" w:pos="8828"/>
        </w:tabs>
        <w:rPr>
          <w:rFonts w:asciiTheme="minorHAnsi" w:eastAsiaTheme="minorEastAsia" w:hAnsiTheme="minorHAnsi" w:cstheme="minorBidi"/>
          <w:noProof/>
          <w:sz w:val="22"/>
          <w:lang w:eastAsia="es-CL"/>
        </w:rPr>
      </w:pPr>
      <w:hyperlink w:anchor="_Toc280545887" w:history="1">
        <w:r w:rsidR="004D0E07" w:rsidRPr="00A93828">
          <w:rPr>
            <w:rStyle w:val="Hipervnculo"/>
            <w:noProof/>
            <w:kern w:val="1"/>
          </w:rPr>
          <w:t>1.2. Objetivos</w:t>
        </w:r>
        <w:r w:rsidR="004D0E07">
          <w:rPr>
            <w:noProof/>
            <w:webHidden/>
          </w:rPr>
          <w:tab/>
        </w:r>
        <w:r w:rsidR="004D0E07">
          <w:rPr>
            <w:noProof/>
            <w:webHidden/>
          </w:rPr>
          <w:fldChar w:fldCharType="begin"/>
        </w:r>
        <w:r w:rsidR="004D0E07">
          <w:rPr>
            <w:noProof/>
            <w:webHidden/>
          </w:rPr>
          <w:instrText xml:space="preserve"> PAGEREF _Toc280545887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3"/>
        <w:tabs>
          <w:tab w:val="right" w:leader="dot" w:pos="8828"/>
        </w:tabs>
        <w:rPr>
          <w:rFonts w:asciiTheme="minorHAnsi" w:eastAsiaTheme="minorEastAsia" w:hAnsiTheme="minorHAnsi" w:cstheme="minorBidi"/>
          <w:noProof/>
          <w:sz w:val="22"/>
        </w:rPr>
      </w:pPr>
      <w:hyperlink w:anchor="_Toc280545888" w:history="1">
        <w:r w:rsidR="004D0E07" w:rsidRPr="00A93828">
          <w:rPr>
            <w:rStyle w:val="Hipervnculo"/>
            <w:noProof/>
            <w:kern w:val="1"/>
          </w:rPr>
          <w:t>1.2.1.Objetivo General</w:t>
        </w:r>
        <w:r w:rsidR="004D0E07">
          <w:rPr>
            <w:noProof/>
            <w:webHidden/>
          </w:rPr>
          <w:tab/>
        </w:r>
        <w:r w:rsidR="004D0E07">
          <w:rPr>
            <w:noProof/>
            <w:webHidden/>
          </w:rPr>
          <w:fldChar w:fldCharType="begin"/>
        </w:r>
        <w:r w:rsidR="004D0E07">
          <w:rPr>
            <w:noProof/>
            <w:webHidden/>
          </w:rPr>
          <w:instrText xml:space="preserve"> PAGEREF _Toc280545888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3"/>
        <w:tabs>
          <w:tab w:val="right" w:leader="dot" w:pos="8828"/>
        </w:tabs>
        <w:rPr>
          <w:rFonts w:asciiTheme="minorHAnsi" w:eastAsiaTheme="minorEastAsia" w:hAnsiTheme="minorHAnsi" w:cstheme="minorBidi"/>
          <w:noProof/>
          <w:sz w:val="22"/>
        </w:rPr>
      </w:pPr>
      <w:hyperlink w:anchor="_Toc280545889" w:history="1">
        <w:r w:rsidR="004D0E07" w:rsidRPr="00A93828">
          <w:rPr>
            <w:rStyle w:val="Hipervnculo"/>
            <w:noProof/>
          </w:rPr>
          <w:t>1.2.1.Objetivos Específicos</w:t>
        </w:r>
        <w:r w:rsidR="004D0E07">
          <w:rPr>
            <w:noProof/>
            <w:webHidden/>
          </w:rPr>
          <w:tab/>
        </w:r>
        <w:r w:rsidR="004D0E07">
          <w:rPr>
            <w:noProof/>
            <w:webHidden/>
          </w:rPr>
          <w:fldChar w:fldCharType="begin"/>
        </w:r>
        <w:r w:rsidR="004D0E07">
          <w:rPr>
            <w:noProof/>
            <w:webHidden/>
          </w:rPr>
          <w:instrText xml:space="preserve"> PAGEREF _Toc280545889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2"/>
        <w:tabs>
          <w:tab w:val="right" w:leader="dot" w:pos="8828"/>
        </w:tabs>
        <w:rPr>
          <w:rFonts w:asciiTheme="minorHAnsi" w:eastAsiaTheme="minorEastAsia" w:hAnsiTheme="minorHAnsi" w:cstheme="minorBidi"/>
          <w:noProof/>
          <w:sz w:val="22"/>
          <w:lang w:eastAsia="es-CL"/>
        </w:rPr>
      </w:pPr>
      <w:hyperlink w:anchor="_Toc280545890" w:history="1">
        <w:r w:rsidR="004D0E07" w:rsidRPr="00A93828">
          <w:rPr>
            <w:rStyle w:val="Hipervnculo"/>
            <w:noProof/>
          </w:rPr>
          <w:t>1.3.Metodología a Emplear para Desarrollar el Proyecto</w:t>
        </w:r>
        <w:r w:rsidR="004D0E07">
          <w:rPr>
            <w:noProof/>
            <w:webHidden/>
          </w:rPr>
          <w:tab/>
        </w:r>
        <w:r w:rsidR="004D0E07">
          <w:rPr>
            <w:noProof/>
            <w:webHidden/>
          </w:rPr>
          <w:fldChar w:fldCharType="begin"/>
        </w:r>
        <w:r w:rsidR="004D0E07">
          <w:rPr>
            <w:noProof/>
            <w:webHidden/>
          </w:rPr>
          <w:instrText xml:space="preserve"> PAGEREF _Toc280545890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2"/>
        <w:tabs>
          <w:tab w:val="right" w:leader="dot" w:pos="8828"/>
        </w:tabs>
        <w:rPr>
          <w:rFonts w:asciiTheme="minorHAnsi" w:eastAsiaTheme="minorEastAsia" w:hAnsiTheme="minorHAnsi" w:cstheme="minorBidi"/>
          <w:noProof/>
          <w:sz w:val="22"/>
          <w:lang w:eastAsia="es-CL"/>
        </w:rPr>
      </w:pPr>
      <w:hyperlink w:anchor="_Toc280545891" w:history="1">
        <w:r w:rsidR="004D0E07" w:rsidRPr="00A93828">
          <w:rPr>
            <w:rStyle w:val="Hipervnculo"/>
            <w:noProof/>
          </w:rPr>
          <w:t>1.4.Planificación Inicial</w:t>
        </w:r>
        <w:r w:rsidR="004D0E07">
          <w:rPr>
            <w:noProof/>
            <w:webHidden/>
          </w:rPr>
          <w:tab/>
        </w:r>
        <w:r w:rsidR="004D0E07">
          <w:rPr>
            <w:noProof/>
            <w:webHidden/>
          </w:rPr>
          <w:fldChar w:fldCharType="begin"/>
        </w:r>
        <w:r w:rsidR="004D0E07">
          <w:rPr>
            <w:noProof/>
            <w:webHidden/>
          </w:rPr>
          <w:instrText xml:space="preserve"> PAGEREF _Toc280545891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1"/>
        <w:rPr>
          <w:rFonts w:asciiTheme="minorHAnsi" w:eastAsiaTheme="minorEastAsia" w:hAnsiTheme="minorHAnsi" w:cstheme="minorBidi"/>
          <w:b w:val="0"/>
          <w:sz w:val="22"/>
          <w:lang w:eastAsia="es-CL"/>
        </w:rPr>
      </w:pPr>
      <w:hyperlink w:anchor="_Toc280545892" w:history="1">
        <w:r w:rsidR="004D0E07" w:rsidRPr="00A93828">
          <w:rPr>
            <w:rStyle w:val="Hipervnculo"/>
          </w:rPr>
          <w:t>Capítulo 2. Marco Teórico</w:t>
        </w:r>
        <w:r w:rsidR="004D0E07">
          <w:rPr>
            <w:webHidden/>
          </w:rPr>
          <w:tab/>
        </w:r>
        <w:r w:rsidR="004D0E07">
          <w:rPr>
            <w:webHidden/>
          </w:rPr>
          <w:fldChar w:fldCharType="begin"/>
        </w:r>
        <w:r w:rsidR="004D0E07">
          <w:rPr>
            <w:webHidden/>
          </w:rPr>
          <w:instrText xml:space="preserve"> PAGEREF _Toc280545892 \h </w:instrText>
        </w:r>
        <w:r w:rsidR="004D0E07">
          <w:rPr>
            <w:webHidden/>
          </w:rPr>
        </w:r>
        <w:r w:rsidR="004D0E07">
          <w:rPr>
            <w:webHidden/>
          </w:rPr>
          <w:fldChar w:fldCharType="separate"/>
        </w:r>
        <w:r w:rsidR="003079A1">
          <w:rPr>
            <w:webHidden/>
          </w:rPr>
          <w:t>1</w:t>
        </w:r>
        <w:r w:rsidR="004D0E07">
          <w:rPr>
            <w:webHidden/>
          </w:rPr>
          <w:fldChar w:fldCharType="end"/>
        </w:r>
      </w:hyperlink>
    </w:p>
    <w:p w:rsidR="004D0E07" w:rsidRDefault="00094FE2">
      <w:pPr>
        <w:pStyle w:val="TDC2"/>
        <w:tabs>
          <w:tab w:val="right" w:leader="dot" w:pos="8828"/>
        </w:tabs>
        <w:rPr>
          <w:rFonts w:asciiTheme="minorHAnsi" w:eastAsiaTheme="minorEastAsia" w:hAnsiTheme="minorHAnsi" w:cstheme="minorBidi"/>
          <w:noProof/>
          <w:sz w:val="22"/>
          <w:lang w:eastAsia="es-CL"/>
        </w:rPr>
      </w:pPr>
      <w:hyperlink w:anchor="_Toc280545893" w:history="1">
        <w:r w:rsidR="004D0E07" w:rsidRPr="00A93828">
          <w:rPr>
            <w:rStyle w:val="Hipervnculo"/>
            <w:noProof/>
          </w:rPr>
          <w:t>2.1. Acceso Multimedia Universal</w:t>
        </w:r>
        <w:r w:rsidR="004D0E07">
          <w:rPr>
            <w:noProof/>
            <w:webHidden/>
          </w:rPr>
          <w:tab/>
        </w:r>
        <w:r w:rsidR="004D0E07">
          <w:rPr>
            <w:noProof/>
            <w:webHidden/>
          </w:rPr>
          <w:fldChar w:fldCharType="begin"/>
        </w:r>
        <w:r w:rsidR="004D0E07">
          <w:rPr>
            <w:noProof/>
            <w:webHidden/>
          </w:rPr>
          <w:instrText xml:space="preserve"> PAGEREF _Toc280545893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2"/>
        <w:tabs>
          <w:tab w:val="right" w:leader="dot" w:pos="8828"/>
        </w:tabs>
        <w:rPr>
          <w:rFonts w:asciiTheme="minorHAnsi" w:eastAsiaTheme="minorEastAsia" w:hAnsiTheme="minorHAnsi" w:cstheme="minorBidi"/>
          <w:noProof/>
          <w:sz w:val="22"/>
          <w:lang w:eastAsia="es-CL"/>
        </w:rPr>
      </w:pPr>
      <w:hyperlink w:anchor="_Toc280545894" w:history="1">
        <w:r w:rsidR="004D0E07" w:rsidRPr="00A93828">
          <w:rPr>
            <w:rStyle w:val="Hipervnculo"/>
            <w:noProof/>
          </w:rPr>
          <w:t>2.2. Protocolo XML orientado a objetos</w:t>
        </w:r>
        <w:r w:rsidR="004D0E07">
          <w:rPr>
            <w:noProof/>
            <w:webHidden/>
          </w:rPr>
          <w:tab/>
        </w:r>
        <w:r w:rsidR="004D0E07">
          <w:rPr>
            <w:noProof/>
            <w:webHidden/>
          </w:rPr>
          <w:fldChar w:fldCharType="begin"/>
        </w:r>
        <w:r w:rsidR="004D0E07">
          <w:rPr>
            <w:noProof/>
            <w:webHidden/>
          </w:rPr>
          <w:instrText xml:space="preserve"> PAGEREF _Toc280545894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3"/>
        <w:tabs>
          <w:tab w:val="right" w:leader="dot" w:pos="8828"/>
        </w:tabs>
        <w:rPr>
          <w:rFonts w:asciiTheme="minorHAnsi" w:eastAsiaTheme="minorEastAsia" w:hAnsiTheme="minorHAnsi" w:cstheme="minorBidi"/>
          <w:noProof/>
          <w:sz w:val="22"/>
        </w:rPr>
      </w:pPr>
      <w:hyperlink w:anchor="_Toc280545895" w:history="1">
        <w:r w:rsidR="004D0E07" w:rsidRPr="00A93828">
          <w:rPr>
            <w:rStyle w:val="Hipervnculo"/>
            <w:noProof/>
          </w:rPr>
          <w:t>2.2.1. SOAP</w:t>
        </w:r>
        <w:r w:rsidR="004D0E07">
          <w:rPr>
            <w:noProof/>
            <w:webHidden/>
          </w:rPr>
          <w:tab/>
        </w:r>
        <w:r w:rsidR="004D0E07">
          <w:rPr>
            <w:noProof/>
            <w:webHidden/>
          </w:rPr>
          <w:fldChar w:fldCharType="begin"/>
        </w:r>
        <w:r w:rsidR="004D0E07">
          <w:rPr>
            <w:noProof/>
            <w:webHidden/>
          </w:rPr>
          <w:instrText xml:space="preserve"> PAGEREF _Toc280545895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3"/>
        <w:tabs>
          <w:tab w:val="right" w:leader="dot" w:pos="8828"/>
        </w:tabs>
        <w:rPr>
          <w:rFonts w:asciiTheme="minorHAnsi" w:eastAsiaTheme="minorEastAsia" w:hAnsiTheme="minorHAnsi" w:cstheme="minorBidi"/>
          <w:noProof/>
          <w:sz w:val="22"/>
        </w:rPr>
      </w:pPr>
      <w:hyperlink w:anchor="_Toc280545896" w:history="1">
        <w:r w:rsidR="004D0E07" w:rsidRPr="00A93828">
          <w:rPr>
            <w:rStyle w:val="Hipervnculo"/>
            <w:noProof/>
          </w:rPr>
          <w:t>2.2.2. REST</w:t>
        </w:r>
        <w:r w:rsidR="004D0E07">
          <w:rPr>
            <w:noProof/>
            <w:webHidden/>
          </w:rPr>
          <w:tab/>
        </w:r>
        <w:r w:rsidR="004D0E07">
          <w:rPr>
            <w:noProof/>
            <w:webHidden/>
          </w:rPr>
          <w:fldChar w:fldCharType="begin"/>
        </w:r>
        <w:r w:rsidR="004D0E07">
          <w:rPr>
            <w:noProof/>
            <w:webHidden/>
          </w:rPr>
          <w:instrText xml:space="preserve"> PAGEREF _Toc280545896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3"/>
        <w:tabs>
          <w:tab w:val="right" w:leader="dot" w:pos="8828"/>
        </w:tabs>
        <w:rPr>
          <w:rFonts w:asciiTheme="minorHAnsi" w:eastAsiaTheme="minorEastAsia" w:hAnsiTheme="minorHAnsi" w:cstheme="minorBidi"/>
          <w:noProof/>
          <w:sz w:val="22"/>
        </w:rPr>
      </w:pPr>
      <w:hyperlink w:anchor="_Toc280545897" w:history="1">
        <w:r w:rsidR="004D0E07" w:rsidRPr="00A93828">
          <w:rPr>
            <w:rStyle w:val="Hipervnculo"/>
            <w:noProof/>
          </w:rPr>
          <w:t>2.2.3. RSS</w:t>
        </w:r>
        <w:r w:rsidR="004D0E07">
          <w:rPr>
            <w:noProof/>
            <w:webHidden/>
          </w:rPr>
          <w:tab/>
        </w:r>
        <w:r w:rsidR="004D0E07">
          <w:rPr>
            <w:noProof/>
            <w:webHidden/>
          </w:rPr>
          <w:fldChar w:fldCharType="begin"/>
        </w:r>
        <w:r w:rsidR="004D0E07">
          <w:rPr>
            <w:noProof/>
            <w:webHidden/>
          </w:rPr>
          <w:instrText xml:space="preserve"> PAGEREF _Toc280545897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3"/>
        <w:tabs>
          <w:tab w:val="right" w:leader="dot" w:pos="8828"/>
        </w:tabs>
        <w:rPr>
          <w:rFonts w:asciiTheme="minorHAnsi" w:eastAsiaTheme="minorEastAsia" w:hAnsiTheme="minorHAnsi" w:cstheme="minorBidi"/>
          <w:noProof/>
          <w:sz w:val="22"/>
        </w:rPr>
      </w:pPr>
      <w:hyperlink w:anchor="_Toc280545898" w:history="1">
        <w:r w:rsidR="004D0E07" w:rsidRPr="00A93828">
          <w:rPr>
            <w:rStyle w:val="Hipervnculo"/>
            <w:noProof/>
          </w:rPr>
          <w:t>2.2.4. XML Orientado a MVC</w:t>
        </w:r>
        <w:r w:rsidR="004D0E07">
          <w:rPr>
            <w:noProof/>
            <w:webHidden/>
          </w:rPr>
          <w:tab/>
        </w:r>
        <w:r w:rsidR="004D0E07">
          <w:rPr>
            <w:noProof/>
            <w:webHidden/>
          </w:rPr>
          <w:fldChar w:fldCharType="begin"/>
        </w:r>
        <w:r w:rsidR="004D0E07">
          <w:rPr>
            <w:noProof/>
            <w:webHidden/>
          </w:rPr>
          <w:instrText xml:space="preserve"> PAGEREF _Toc280545898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3"/>
        <w:tabs>
          <w:tab w:val="right" w:leader="dot" w:pos="8828"/>
        </w:tabs>
        <w:rPr>
          <w:rFonts w:asciiTheme="minorHAnsi" w:eastAsiaTheme="minorEastAsia" w:hAnsiTheme="minorHAnsi" w:cstheme="minorBidi"/>
          <w:noProof/>
          <w:sz w:val="22"/>
        </w:rPr>
      </w:pPr>
      <w:hyperlink w:anchor="_Toc280545899" w:history="1">
        <w:r w:rsidR="004D0E07" w:rsidRPr="00A93828">
          <w:rPr>
            <w:rStyle w:val="Hipervnculo"/>
            <w:noProof/>
          </w:rPr>
          <w:t>2.3.1. Servidor  Web</w:t>
        </w:r>
        <w:r w:rsidR="004D0E07">
          <w:rPr>
            <w:noProof/>
            <w:webHidden/>
          </w:rPr>
          <w:tab/>
        </w:r>
        <w:r w:rsidR="004D0E07">
          <w:rPr>
            <w:noProof/>
            <w:webHidden/>
          </w:rPr>
          <w:fldChar w:fldCharType="begin"/>
        </w:r>
        <w:r w:rsidR="004D0E07">
          <w:rPr>
            <w:noProof/>
            <w:webHidden/>
          </w:rPr>
          <w:instrText xml:space="preserve"> PAGEREF _Toc280545899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3"/>
        <w:tabs>
          <w:tab w:val="right" w:leader="dot" w:pos="8828"/>
        </w:tabs>
        <w:rPr>
          <w:rFonts w:asciiTheme="minorHAnsi" w:eastAsiaTheme="minorEastAsia" w:hAnsiTheme="minorHAnsi" w:cstheme="minorBidi"/>
          <w:noProof/>
          <w:sz w:val="22"/>
        </w:rPr>
      </w:pPr>
      <w:hyperlink w:anchor="_Toc280545900" w:history="1">
        <w:r w:rsidR="004D0E07" w:rsidRPr="00A93828">
          <w:rPr>
            <w:rStyle w:val="Hipervnculo"/>
            <w:noProof/>
            <w:lang w:val="es-ES"/>
          </w:rPr>
          <w:t>2.3.2. Stream</w:t>
        </w:r>
        <w:r w:rsidR="004D0E07">
          <w:rPr>
            <w:noProof/>
            <w:webHidden/>
          </w:rPr>
          <w:tab/>
        </w:r>
        <w:r w:rsidR="004D0E07">
          <w:rPr>
            <w:noProof/>
            <w:webHidden/>
          </w:rPr>
          <w:fldChar w:fldCharType="begin"/>
        </w:r>
        <w:r w:rsidR="004D0E07">
          <w:rPr>
            <w:noProof/>
            <w:webHidden/>
          </w:rPr>
          <w:instrText xml:space="preserve"> PAGEREF _Toc280545900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3"/>
        <w:tabs>
          <w:tab w:val="right" w:leader="dot" w:pos="8828"/>
        </w:tabs>
        <w:rPr>
          <w:rFonts w:asciiTheme="minorHAnsi" w:eastAsiaTheme="minorEastAsia" w:hAnsiTheme="minorHAnsi" w:cstheme="minorBidi"/>
          <w:noProof/>
          <w:sz w:val="22"/>
        </w:rPr>
      </w:pPr>
      <w:hyperlink w:anchor="_Toc280545901" w:history="1">
        <w:r w:rsidR="004D0E07" w:rsidRPr="00A93828">
          <w:rPr>
            <w:rStyle w:val="Hipervnculo"/>
            <w:noProof/>
            <w:lang w:val="es-ES"/>
          </w:rPr>
          <w:t>2.3.2.1. HTTP Delivery</w:t>
        </w:r>
        <w:r w:rsidR="004D0E07">
          <w:rPr>
            <w:noProof/>
            <w:webHidden/>
          </w:rPr>
          <w:tab/>
        </w:r>
        <w:r w:rsidR="004D0E07">
          <w:rPr>
            <w:noProof/>
            <w:webHidden/>
          </w:rPr>
          <w:fldChar w:fldCharType="begin"/>
        </w:r>
        <w:r w:rsidR="004D0E07">
          <w:rPr>
            <w:noProof/>
            <w:webHidden/>
          </w:rPr>
          <w:instrText xml:space="preserve"> PAGEREF _Toc280545901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3"/>
        <w:tabs>
          <w:tab w:val="right" w:leader="dot" w:pos="8828"/>
        </w:tabs>
        <w:rPr>
          <w:rFonts w:asciiTheme="minorHAnsi" w:eastAsiaTheme="minorEastAsia" w:hAnsiTheme="minorHAnsi" w:cstheme="minorBidi"/>
          <w:noProof/>
          <w:sz w:val="22"/>
        </w:rPr>
      </w:pPr>
      <w:hyperlink w:anchor="_Toc280545902" w:history="1">
        <w:r w:rsidR="004D0E07" w:rsidRPr="00A93828">
          <w:rPr>
            <w:rStyle w:val="Hipervnculo"/>
            <w:noProof/>
          </w:rPr>
          <w:t>2.3.2.2. Streaming</w:t>
        </w:r>
        <w:r w:rsidR="004D0E07">
          <w:rPr>
            <w:noProof/>
            <w:webHidden/>
          </w:rPr>
          <w:tab/>
        </w:r>
        <w:r w:rsidR="004D0E07">
          <w:rPr>
            <w:noProof/>
            <w:webHidden/>
          </w:rPr>
          <w:fldChar w:fldCharType="begin"/>
        </w:r>
        <w:r w:rsidR="004D0E07">
          <w:rPr>
            <w:noProof/>
            <w:webHidden/>
          </w:rPr>
          <w:instrText xml:space="preserve"> PAGEREF _Toc280545902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3"/>
        <w:tabs>
          <w:tab w:val="right" w:leader="dot" w:pos="8828"/>
        </w:tabs>
        <w:rPr>
          <w:rFonts w:asciiTheme="minorHAnsi" w:eastAsiaTheme="minorEastAsia" w:hAnsiTheme="minorHAnsi" w:cstheme="minorBidi"/>
          <w:noProof/>
          <w:sz w:val="22"/>
        </w:rPr>
      </w:pPr>
      <w:hyperlink w:anchor="_Toc280545903" w:history="1">
        <w:r w:rsidR="004D0E07" w:rsidRPr="00A93828">
          <w:rPr>
            <w:rStyle w:val="Hipervnculo"/>
            <w:noProof/>
            <w:lang w:val="es-ES"/>
          </w:rPr>
          <w:t>2.3.2.3. Media Streaming</w:t>
        </w:r>
        <w:r w:rsidR="004D0E07">
          <w:rPr>
            <w:noProof/>
            <w:webHidden/>
          </w:rPr>
          <w:tab/>
        </w:r>
        <w:r w:rsidR="004D0E07">
          <w:rPr>
            <w:noProof/>
            <w:webHidden/>
          </w:rPr>
          <w:fldChar w:fldCharType="begin"/>
        </w:r>
        <w:r w:rsidR="004D0E07">
          <w:rPr>
            <w:noProof/>
            <w:webHidden/>
          </w:rPr>
          <w:instrText xml:space="preserve"> PAGEREF _Toc280545903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2"/>
        <w:tabs>
          <w:tab w:val="right" w:leader="dot" w:pos="8828"/>
        </w:tabs>
        <w:rPr>
          <w:rFonts w:asciiTheme="minorHAnsi" w:eastAsiaTheme="minorEastAsia" w:hAnsiTheme="minorHAnsi" w:cstheme="minorBidi"/>
          <w:noProof/>
          <w:sz w:val="22"/>
          <w:lang w:eastAsia="es-CL"/>
        </w:rPr>
      </w:pPr>
      <w:hyperlink w:anchor="_Toc280545904" w:history="1">
        <w:r w:rsidR="004D0E07" w:rsidRPr="00A93828">
          <w:rPr>
            <w:rStyle w:val="Hipervnculo"/>
            <w:noProof/>
          </w:rPr>
          <w:t>2.4. Codecs de Video</w:t>
        </w:r>
        <w:r w:rsidR="004D0E07">
          <w:rPr>
            <w:noProof/>
            <w:webHidden/>
          </w:rPr>
          <w:tab/>
        </w:r>
        <w:r w:rsidR="004D0E07">
          <w:rPr>
            <w:noProof/>
            <w:webHidden/>
          </w:rPr>
          <w:fldChar w:fldCharType="begin"/>
        </w:r>
        <w:r w:rsidR="004D0E07">
          <w:rPr>
            <w:noProof/>
            <w:webHidden/>
          </w:rPr>
          <w:instrText xml:space="preserve"> PAGEREF _Toc280545904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3"/>
        <w:tabs>
          <w:tab w:val="right" w:leader="dot" w:pos="8828"/>
        </w:tabs>
        <w:rPr>
          <w:rFonts w:asciiTheme="minorHAnsi" w:eastAsiaTheme="minorEastAsia" w:hAnsiTheme="minorHAnsi" w:cstheme="minorBidi"/>
          <w:noProof/>
          <w:sz w:val="22"/>
        </w:rPr>
      </w:pPr>
      <w:hyperlink w:anchor="_Toc280545905" w:history="1">
        <w:r w:rsidR="004D0E07" w:rsidRPr="00A93828">
          <w:rPr>
            <w:rStyle w:val="Hipervnculo"/>
            <w:noProof/>
            <w:lang w:val="es-ES"/>
          </w:rPr>
          <w:t>2.4.1. H263 Sorenson</w:t>
        </w:r>
        <w:r w:rsidR="004D0E07">
          <w:rPr>
            <w:noProof/>
            <w:webHidden/>
          </w:rPr>
          <w:tab/>
        </w:r>
        <w:r w:rsidR="004D0E07">
          <w:rPr>
            <w:noProof/>
            <w:webHidden/>
          </w:rPr>
          <w:fldChar w:fldCharType="begin"/>
        </w:r>
        <w:r w:rsidR="004D0E07">
          <w:rPr>
            <w:noProof/>
            <w:webHidden/>
          </w:rPr>
          <w:instrText xml:space="preserve"> PAGEREF _Toc280545905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3"/>
        <w:tabs>
          <w:tab w:val="right" w:leader="dot" w:pos="8828"/>
        </w:tabs>
        <w:rPr>
          <w:rFonts w:asciiTheme="minorHAnsi" w:eastAsiaTheme="minorEastAsia" w:hAnsiTheme="minorHAnsi" w:cstheme="minorBidi"/>
          <w:noProof/>
          <w:sz w:val="22"/>
        </w:rPr>
      </w:pPr>
      <w:hyperlink w:anchor="_Toc280545906" w:history="1">
        <w:r w:rsidR="004D0E07" w:rsidRPr="00A93828">
          <w:rPr>
            <w:rStyle w:val="Hipervnculo"/>
            <w:noProof/>
          </w:rPr>
          <w:t>2.4.2. H264 Mpeg-4 Parte 10</w:t>
        </w:r>
        <w:r w:rsidR="004D0E07">
          <w:rPr>
            <w:noProof/>
            <w:webHidden/>
          </w:rPr>
          <w:tab/>
        </w:r>
        <w:r w:rsidR="004D0E07">
          <w:rPr>
            <w:noProof/>
            <w:webHidden/>
          </w:rPr>
          <w:fldChar w:fldCharType="begin"/>
        </w:r>
        <w:r w:rsidR="004D0E07">
          <w:rPr>
            <w:noProof/>
            <w:webHidden/>
          </w:rPr>
          <w:instrText xml:space="preserve"> PAGEREF _Toc280545906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3"/>
        <w:tabs>
          <w:tab w:val="right" w:leader="dot" w:pos="8828"/>
        </w:tabs>
        <w:rPr>
          <w:rFonts w:asciiTheme="minorHAnsi" w:eastAsiaTheme="minorEastAsia" w:hAnsiTheme="minorHAnsi" w:cstheme="minorBidi"/>
          <w:noProof/>
          <w:sz w:val="22"/>
        </w:rPr>
      </w:pPr>
      <w:hyperlink w:anchor="_Toc280545907" w:history="1">
        <w:r w:rsidR="004D0E07" w:rsidRPr="00A93828">
          <w:rPr>
            <w:rStyle w:val="Hipervnculo"/>
            <w:noProof/>
          </w:rPr>
          <w:t>2.4.4. OGG Theora</w:t>
        </w:r>
        <w:r w:rsidR="004D0E07">
          <w:rPr>
            <w:noProof/>
            <w:webHidden/>
          </w:rPr>
          <w:tab/>
        </w:r>
        <w:r w:rsidR="004D0E07">
          <w:rPr>
            <w:noProof/>
            <w:webHidden/>
          </w:rPr>
          <w:fldChar w:fldCharType="begin"/>
        </w:r>
        <w:r w:rsidR="004D0E07">
          <w:rPr>
            <w:noProof/>
            <w:webHidden/>
          </w:rPr>
          <w:instrText xml:space="preserve"> PAGEREF _Toc280545907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3"/>
        <w:tabs>
          <w:tab w:val="right" w:leader="dot" w:pos="8828"/>
        </w:tabs>
        <w:rPr>
          <w:rFonts w:asciiTheme="minorHAnsi" w:eastAsiaTheme="minorEastAsia" w:hAnsiTheme="minorHAnsi" w:cstheme="minorBidi"/>
          <w:noProof/>
          <w:sz w:val="22"/>
        </w:rPr>
      </w:pPr>
      <w:hyperlink w:anchor="_Toc280545908" w:history="1">
        <w:r w:rsidR="004D0E07" w:rsidRPr="00A93828">
          <w:rPr>
            <w:rStyle w:val="Hipervnculo"/>
            <w:noProof/>
            <w:lang w:val="es-ES"/>
          </w:rPr>
          <w:t>2.4.5. MPEG-4</w:t>
        </w:r>
        <w:r w:rsidR="004D0E07">
          <w:rPr>
            <w:noProof/>
            <w:webHidden/>
          </w:rPr>
          <w:tab/>
        </w:r>
        <w:r w:rsidR="004D0E07">
          <w:rPr>
            <w:noProof/>
            <w:webHidden/>
          </w:rPr>
          <w:fldChar w:fldCharType="begin"/>
        </w:r>
        <w:r w:rsidR="004D0E07">
          <w:rPr>
            <w:noProof/>
            <w:webHidden/>
          </w:rPr>
          <w:instrText xml:space="preserve"> PAGEREF _Toc280545908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3"/>
        <w:tabs>
          <w:tab w:val="right" w:leader="dot" w:pos="8828"/>
        </w:tabs>
        <w:rPr>
          <w:rFonts w:asciiTheme="minorHAnsi" w:eastAsiaTheme="minorEastAsia" w:hAnsiTheme="minorHAnsi" w:cstheme="minorBidi"/>
          <w:noProof/>
          <w:sz w:val="22"/>
        </w:rPr>
      </w:pPr>
      <w:hyperlink w:anchor="_Toc280545909" w:history="1">
        <w:r w:rsidR="004D0E07" w:rsidRPr="00A93828">
          <w:rPr>
            <w:rStyle w:val="Hipervnculo"/>
            <w:noProof/>
            <w:lang w:val="es-ES"/>
          </w:rPr>
          <w:t>2.4.6. WMV</w:t>
        </w:r>
        <w:r w:rsidR="004D0E07">
          <w:rPr>
            <w:noProof/>
            <w:webHidden/>
          </w:rPr>
          <w:tab/>
        </w:r>
        <w:r w:rsidR="004D0E07">
          <w:rPr>
            <w:noProof/>
            <w:webHidden/>
          </w:rPr>
          <w:fldChar w:fldCharType="begin"/>
        </w:r>
        <w:r w:rsidR="004D0E07">
          <w:rPr>
            <w:noProof/>
            <w:webHidden/>
          </w:rPr>
          <w:instrText xml:space="preserve"> PAGEREF _Toc280545909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2"/>
        <w:tabs>
          <w:tab w:val="right" w:leader="dot" w:pos="8828"/>
        </w:tabs>
        <w:rPr>
          <w:rFonts w:asciiTheme="minorHAnsi" w:eastAsiaTheme="minorEastAsia" w:hAnsiTheme="minorHAnsi" w:cstheme="minorBidi"/>
          <w:noProof/>
          <w:sz w:val="22"/>
          <w:lang w:eastAsia="es-CL"/>
        </w:rPr>
      </w:pPr>
      <w:hyperlink w:anchor="_Toc280545910" w:history="1">
        <w:r w:rsidR="004D0E07" w:rsidRPr="00A93828">
          <w:rPr>
            <w:rStyle w:val="Hipervnculo"/>
            <w:noProof/>
          </w:rPr>
          <w:t>2.5. Tecnologías Clientes</w:t>
        </w:r>
        <w:r w:rsidR="004D0E07">
          <w:rPr>
            <w:noProof/>
            <w:webHidden/>
          </w:rPr>
          <w:tab/>
        </w:r>
        <w:r w:rsidR="004D0E07">
          <w:rPr>
            <w:noProof/>
            <w:webHidden/>
          </w:rPr>
          <w:fldChar w:fldCharType="begin"/>
        </w:r>
        <w:r w:rsidR="004D0E07">
          <w:rPr>
            <w:noProof/>
            <w:webHidden/>
          </w:rPr>
          <w:instrText xml:space="preserve"> PAGEREF _Toc280545910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3"/>
        <w:tabs>
          <w:tab w:val="right" w:leader="dot" w:pos="8828"/>
        </w:tabs>
        <w:rPr>
          <w:rFonts w:asciiTheme="minorHAnsi" w:eastAsiaTheme="minorEastAsia" w:hAnsiTheme="minorHAnsi" w:cstheme="minorBidi"/>
          <w:noProof/>
          <w:sz w:val="22"/>
        </w:rPr>
      </w:pPr>
      <w:hyperlink w:anchor="_Toc280545911" w:history="1">
        <w:r w:rsidR="004D0E07" w:rsidRPr="00A93828">
          <w:rPr>
            <w:rStyle w:val="Hipervnculo"/>
            <w:noProof/>
            <w:lang w:val="es-ES"/>
          </w:rPr>
          <w:t>2.5.1. Real Media Player</w:t>
        </w:r>
        <w:r w:rsidR="004D0E07">
          <w:rPr>
            <w:noProof/>
            <w:webHidden/>
          </w:rPr>
          <w:tab/>
        </w:r>
        <w:r w:rsidR="004D0E07">
          <w:rPr>
            <w:noProof/>
            <w:webHidden/>
          </w:rPr>
          <w:fldChar w:fldCharType="begin"/>
        </w:r>
        <w:r w:rsidR="004D0E07">
          <w:rPr>
            <w:noProof/>
            <w:webHidden/>
          </w:rPr>
          <w:instrText xml:space="preserve"> PAGEREF _Toc280545911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3"/>
        <w:tabs>
          <w:tab w:val="right" w:leader="dot" w:pos="8828"/>
        </w:tabs>
        <w:rPr>
          <w:rFonts w:asciiTheme="minorHAnsi" w:eastAsiaTheme="minorEastAsia" w:hAnsiTheme="minorHAnsi" w:cstheme="minorBidi"/>
          <w:noProof/>
          <w:sz w:val="22"/>
        </w:rPr>
      </w:pPr>
      <w:hyperlink w:anchor="_Toc280545912" w:history="1">
        <w:r w:rsidR="004D0E07" w:rsidRPr="00A93828">
          <w:rPr>
            <w:rStyle w:val="Hipervnculo"/>
            <w:noProof/>
            <w:lang w:val="es-ES"/>
          </w:rPr>
          <w:t>2.5.2. Windows Media Player</w:t>
        </w:r>
        <w:r w:rsidR="004D0E07">
          <w:rPr>
            <w:noProof/>
            <w:webHidden/>
          </w:rPr>
          <w:tab/>
        </w:r>
        <w:r w:rsidR="004D0E07">
          <w:rPr>
            <w:noProof/>
            <w:webHidden/>
          </w:rPr>
          <w:fldChar w:fldCharType="begin"/>
        </w:r>
        <w:r w:rsidR="004D0E07">
          <w:rPr>
            <w:noProof/>
            <w:webHidden/>
          </w:rPr>
          <w:instrText xml:space="preserve"> PAGEREF _Toc280545912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3"/>
        <w:tabs>
          <w:tab w:val="right" w:leader="dot" w:pos="8828"/>
        </w:tabs>
        <w:rPr>
          <w:rFonts w:asciiTheme="minorHAnsi" w:eastAsiaTheme="minorEastAsia" w:hAnsiTheme="minorHAnsi" w:cstheme="minorBidi"/>
          <w:noProof/>
          <w:sz w:val="22"/>
        </w:rPr>
      </w:pPr>
      <w:hyperlink w:anchor="_Toc280545913" w:history="1">
        <w:r w:rsidR="004D0E07" w:rsidRPr="00A93828">
          <w:rPr>
            <w:rStyle w:val="Hipervnculo"/>
            <w:noProof/>
            <w:lang w:val="es-ES"/>
          </w:rPr>
          <w:t>2.5.3.Quicktime Player</w:t>
        </w:r>
        <w:r w:rsidR="004D0E07">
          <w:rPr>
            <w:noProof/>
            <w:webHidden/>
          </w:rPr>
          <w:tab/>
        </w:r>
        <w:r w:rsidR="004D0E07">
          <w:rPr>
            <w:noProof/>
            <w:webHidden/>
          </w:rPr>
          <w:fldChar w:fldCharType="begin"/>
        </w:r>
        <w:r w:rsidR="004D0E07">
          <w:rPr>
            <w:noProof/>
            <w:webHidden/>
          </w:rPr>
          <w:instrText xml:space="preserve"> PAGEREF _Toc280545913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3"/>
        <w:tabs>
          <w:tab w:val="right" w:leader="dot" w:pos="8828"/>
        </w:tabs>
        <w:rPr>
          <w:rFonts w:asciiTheme="minorHAnsi" w:eastAsiaTheme="minorEastAsia" w:hAnsiTheme="minorHAnsi" w:cstheme="minorBidi"/>
          <w:noProof/>
          <w:sz w:val="22"/>
        </w:rPr>
      </w:pPr>
      <w:hyperlink w:anchor="_Toc280545914" w:history="1">
        <w:r w:rsidR="004D0E07" w:rsidRPr="00A93828">
          <w:rPr>
            <w:rStyle w:val="Hipervnculo"/>
            <w:noProof/>
          </w:rPr>
          <w:t>2.5.4. Adobe Flash</w:t>
        </w:r>
        <w:r w:rsidR="004D0E07">
          <w:rPr>
            <w:noProof/>
            <w:webHidden/>
          </w:rPr>
          <w:tab/>
        </w:r>
        <w:r w:rsidR="004D0E07">
          <w:rPr>
            <w:noProof/>
            <w:webHidden/>
          </w:rPr>
          <w:fldChar w:fldCharType="begin"/>
        </w:r>
        <w:r w:rsidR="004D0E07">
          <w:rPr>
            <w:noProof/>
            <w:webHidden/>
          </w:rPr>
          <w:instrText xml:space="preserve"> PAGEREF _Toc280545914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3"/>
        <w:tabs>
          <w:tab w:val="right" w:leader="dot" w:pos="8828"/>
        </w:tabs>
        <w:rPr>
          <w:rFonts w:asciiTheme="minorHAnsi" w:eastAsiaTheme="minorEastAsia" w:hAnsiTheme="minorHAnsi" w:cstheme="minorBidi"/>
          <w:noProof/>
          <w:sz w:val="22"/>
        </w:rPr>
      </w:pPr>
      <w:hyperlink w:anchor="_Toc280545915" w:history="1">
        <w:r w:rsidR="004D0E07" w:rsidRPr="00A93828">
          <w:rPr>
            <w:rStyle w:val="Hipervnculo"/>
            <w:noProof/>
            <w:lang w:val="es-ES"/>
          </w:rPr>
          <w:t>2.5.5. Video HTML5</w:t>
        </w:r>
        <w:r w:rsidR="004D0E07">
          <w:rPr>
            <w:noProof/>
            <w:webHidden/>
          </w:rPr>
          <w:tab/>
        </w:r>
        <w:r w:rsidR="004D0E07">
          <w:rPr>
            <w:noProof/>
            <w:webHidden/>
          </w:rPr>
          <w:fldChar w:fldCharType="begin"/>
        </w:r>
        <w:r w:rsidR="004D0E07">
          <w:rPr>
            <w:noProof/>
            <w:webHidden/>
          </w:rPr>
          <w:instrText xml:space="preserve"> PAGEREF _Toc280545915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2"/>
        <w:tabs>
          <w:tab w:val="right" w:leader="dot" w:pos="8828"/>
        </w:tabs>
        <w:rPr>
          <w:rFonts w:asciiTheme="minorHAnsi" w:eastAsiaTheme="minorEastAsia" w:hAnsiTheme="minorHAnsi" w:cstheme="minorBidi"/>
          <w:noProof/>
          <w:sz w:val="22"/>
          <w:lang w:eastAsia="es-CL"/>
        </w:rPr>
      </w:pPr>
      <w:hyperlink w:anchor="_Toc280545916" w:history="1">
        <w:r w:rsidR="004D0E07" w:rsidRPr="00A93828">
          <w:rPr>
            <w:rStyle w:val="Hipervnculo"/>
            <w:noProof/>
          </w:rPr>
          <w:t>2.6. Conversión de Videos</w:t>
        </w:r>
        <w:r w:rsidR="004D0E07">
          <w:rPr>
            <w:noProof/>
            <w:webHidden/>
          </w:rPr>
          <w:tab/>
        </w:r>
        <w:r w:rsidR="004D0E07">
          <w:rPr>
            <w:noProof/>
            <w:webHidden/>
          </w:rPr>
          <w:fldChar w:fldCharType="begin"/>
        </w:r>
        <w:r w:rsidR="004D0E07">
          <w:rPr>
            <w:noProof/>
            <w:webHidden/>
          </w:rPr>
          <w:instrText xml:space="preserve"> PAGEREF _Toc280545916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3"/>
        <w:tabs>
          <w:tab w:val="right" w:leader="dot" w:pos="8828"/>
        </w:tabs>
        <w:rPr>
          <w:rFonts w:asciiTheme="minorHAnsi" w:eastAsiaTheme="minorEastAsia" w:hAnsiTheme="minorHAnsi" w:cstheme="minorBidi"/>
          <w:noProof/>
          <w:sz w:val="22"/>
        </w:rPr>
      </w:pPr>
      <w:hyperlink w:anchor="_Toc280545917" w:history="1">
        <w:r w:rsidR="004D0E07" w:rsidRPr="00A93828">
          <w:rPr>
            <w:rStyle w:val="Hipervnculo"/>
            <w:noProof/>
          </w:rPr>
          <w:t>2.6.1.FFmpeg</w:t>
        </w:r>
        <w:r w:rsidR="004D0E07">
          <w:rPr>
            <w:noProof/>
            <w:webHidden/>
          </w:rPr>
          <w:tab/>
        </w:r>
        <w:r w:rsidR="004D0E07">
          <w:rPr>
            <w:noProof/>
            <w:webHidden/>
          </w:rPr>
          <w:fldChar w:fldCharType="begin"/>
        </w:r>
        <w:r w:rsidR="004D0E07">
          <w:rPr>
            <w:noProof/>
            <w:webHidden/>
          </w:rPr>
          <w:instrText xml:space="preserve"> PAGEREF _Toc280545917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2"/>
        <w:tabs>
          <w:tab w:val="right" w:leader="dot" w:pos="8828"/>
        </w:tabs>
        <w:rPr>
          <w:rFonts w:asciiTheme="minorHAnsi" w:eastAsiaTheme="minorEastAsia" w:hAnsiTheme="minorHAnsi" w:cstheme="minorBidi"/>
          <w:noProof/>
          <w:sz w:val="22"/>
          <w:lang w:eastAsia="es-CL"/>
        </w:rPr>
      </w:pPr>
      <w:hyperlink w:anchor="_Toc280545918" w:history="1">
        <w:r w:rsidR="004D0E07" w:rsidRPr="00A93828">
          <w:rPr>
            <w:rStyle w:val="Hipervnculo"/>
            <w:noProof/>
          </w:rPr>
          <w:t>2.7. IPTV</w:t>
        </w:r>
        <w:r w:rsidR="004D0E07">
          <w:rPr>
            <w:noProof/>
            <w:webHidden/>
          </w:rPr>
          <w:tab/>
        </w:r>
        <w:r w:rsidR="004D0E07">
          <w:rPr>
            <w:noProof/>
            <w:webHidden/>
          </w:rPr>
          <w:fldChar w:fldCharType="begin"/>
        </w:r>
        <w:r w:rsidR="004D0E07">
          <w:rPr>
            <w:noProof/>
            <w:webHidden/>
          </w:rPr>
          <w:instrText xml:space="preserve"> PAGEREF _Toc280545918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2"/>
        <w:tabs>
          <w:tab w:val="right" w:leader="dot" w:pos="8828"/>
        </w:tabs>
        <w:rPr>
          <w:rFonts w:asciiTheme="minorHAnsi" w:eastAsiaTheme="minorEastAsia" w:hAnsiTheme="minorHAnsi" w:cstheme="minorBidi"/>
          <w:noProof/>
          <w:sz w:val="22"/>
          <w:lang w:eastAsia="es-CL"/>
        </w:rPr>
      </w:pPr>
      <w:hyperlink w:anchor="_Toc280545919" w:history="1">
        <w:r w:rsidR="004D0E07" w:rsidRPr="00A93828">
          <w:rPr>
            <w:rStyle w:val="Hipervnculo"/>
            <w:noProof/>
          </w:rPr>
          <w:t>2.8. Metodología de Desarrollo</w:t>
        </w:r>
        <w:r w:rsidR="004D0E07">
          <w:rPr>
            <w:noProof/>
            <w:webHidden/>
          </w:rPr>
          <w:tab/>
        </w:r>
        <w:r w:rsidR="004D0E07">
          <w:rPr>
            <w:noProof/>
            <w:webHidden/>
          </w:rPr>
          <w:fldChar w:fldCharType="begin"/>
        </w:r>
        <w:r w:rsidR="004D0E07">
          <w:rPr>
            <w:noProof/>
            <w:webHidden/>
          </w:rPr>
          <w:instrText xml:space="preserve"> PAGEREF _Toc280545919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3"/>
        <w:tabs>
          <w:tab w:val="right" w:leader="dot" w:pos="8828"/>
        </w:tabs>
        <w:rPr>
          <w:rFonts w:asciiTheme="minorHAnsi" w:eastAsiaTheme="minorEastAsia" w:hAnsiTheme="minorHAnsi" w:cstheme="minorBidi"/>
          <w:noProof/>
          <w:sz w:val="22"/>
        </w:rPr>
      </w:pPr>
      <w:hyperlink w:anchor="_Toc280545920" w:history="1">
        <w:r w:rsidR="004D0E07" w:rsidRPr="00A93828">
          <w:rPr>
            <w:rStyle w:val="Hipervnculo"/>
            <w:noProof/>
          </w:rPr>
          <w:t>2.8.1. Extreme Programming</w:t>
        </w:r>
        <w:r w:rsidR="004D0E07">
          <w:rPr>
            <w:noProof/>
            <w:webHidden/>
          </w:rPr>
          <w:tab/>
        </w:r>
        <w:r w:rsidR="004D0E07">
          <w:rPr>
            <w:noProof/>
            <w:webHidden/>
          </w:rPr>
          <w:fldChar w:fldCharType="begin"/>
        </w:r>
        <w:r w:rsidR="004D0E07">
          <w:rPr>
            <w:noProof/>
            <w:webHidden/>
          </w:rPr>
          <w:instrText xml:space="preserve"> PAGEREF _Toc280545920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3"/>
        <w:tabs>
          <w:tab w:val="right" w:leader="dot" w:pos="8828"/>
        </w:tabs>
        <w:rPr>
          <w:rFonts w:asciiTheme="minorHAnsi" w:eastAsiaTheme="minorEastAsia" w:hAnsiTheme="minorHAnsi" w:cstheme="minorBidi"/>
          <w:noProof/>
          <w:sz w:val="22"/>
        </w:rPr>
      </w:pPr>
      <w:hyperlink w:anchor="_Toc280545921" w:history="1">
        <w:r w:rsidR="004D0E07" w:rsidRPr="00A93828">
          <w:rPr>
            <w:rStyle w:val="Hipervnculo"/>
            <w:noProof/>
          </w:rPr>
          <w:t>2.8.3.Software Libre</w:t>
        </w:r>
        <w:r w:rsidR="004D0E07">
          <w:rPr>
            <w:noProof/>
            <w:webHidden/>
          </w:rPr>
          <w:tab/>
        </w:r>
        <w:r w:rsidR="004D0E07">
          <w:rPr>
            <w:noProof/>
            <w:webHidden/>
          </w:rPr>
          <w:fldChar w:fldCharType="begin"/>
        </w:r>
        <w:r w:rsidR="004D0E07">
          <w:rPr>
            <w:noProof/>
            <w:webHidden/>
          </w:rPr>
          <w:instrText xml:space="preserve"> PAGEREF _Toc280545921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3"/>
        <w:tabs>
          <w:tab w:val="right" w:leader="dot" w:pos="8828"/>
        </w:tabs>
        <w:rPr>
          <w:rFonts w:asciiTheme="minorHAnsi" w:eastAsiaTheme="minorEastAsia" w:hAnsiTheme="minorHAnsi" w:cstheme="minorBidi"/>
          <w:noProof/>
          <w:sz w:val="22"/>
        </w:rPr>
      </w:pPr>
      <w:hyperlink w:anchor="_Toc280545922" w:history="1">
        <w:r w:rsidR="004D0E07" w:rsidRPr="00A93828">
          <w:rPr>
            <w:rStyle w:val="Hipervnculo"/>
            <w:noProof/>
          </w:rPr>
          <w:t>2.8.3.1. Licencia GNU GPL v2</w:t>
        </w:r>
        <w:r w:rsidR="004D0E07">
          <w:rPr>
            <w:noProof/>
            <w:webHidden/>
          </w:rPr>
          <w:tab/>
        </w:r>
        <w:r w:rsidR="004D0E07">
          <w:rPr>
            <w:noProof/>
            <w:webHidden/>
          </w:rPr>
          <w:fldChar w:fldCharType="begin"/>
        </w:r>
        <w:r w:rsidR="004D0E07">
          <w:rPr>
            <w:noProof/>
            <w:webHidden/>
          </w:rPr>
          <w:instrText xml:space="preserve"> PAGEREF _Toc280545922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2"/>
        <w:tabs>
          <w:tab w:val="right" w:leader="dot" w:pos="8828"/>
        </w:tabs>
        <w:rPr>
          <w:rFonts w:asciiTheme="minorHAnsi" w:eastAsiaTheme="minorEastAsia" w:hAnsiTheme="minorHAnsi" w:cstheme="minorBidi"/>
          <w:noProof/>
          <w:sz w:val="22"/>
          <w:lang w:eastAsia="es-CL"/>
        </w:rPr>
      </w:pPr>
      <w:hyperlink w:anchor="_Toc280545923" w:history="1">
        <w:r w:rsidR="004D0E07" w:rsidRPr="00A93828">
          <w:rPr>
            <w:rStyle w:val="Hipervnculo"/>
            <w:noProof/>
          </w:rPr>
          <w:t>2.9. Frameworks</w:t>
        </w:r>
        <w:r w:rsidR="004D0E07">
          <w:rPr>
            <w:noProof/>
            <w:webHidden/>
          </w:rPr>
          <w:tab/>
        </w:r>
        <w:r w:rsidR="004D0E07">
          <w:rPr>
            <w:noProof/>
            <w:webHidden/>
          </w:rPr>
          <w:fldChar w:fldCharType="begin"/>
        </w:r>
        <w:r w:rsidR="004D0E07">
          <w:rPr>
            <w:noProof/>
            <w:webHidden/>
          </w:rPr>
          <w:instrText xml:space="preserve"> PAGEREF _Toc280545923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3"/>
        <w:tabs>
          <w:tab w:val="right" w:leader="dot" w:pos="8828"/>
        </w:tabs>
        <w:rPr>
          <w:rFonts w:asciiTheme="minorHAnsi" w:eastAsiaTheme="minorEastAsia" w:hAnsiTheme="minorHAnsi" w:cstheme="minorBidi"/>
          <w:noProof/>
          <w:sz w:val="22"/>
        </w:rPr>
      </w:pPr>
      <w:hyperlink w:anchor="_Toc280545924" w:history="1">
        <w:r w:rsidR="004D0E07" w:rsidRPr="00A93828">
          <w:rPr>
            <w:rStyle w:val="Hipervnculo"/>
            <w:noProof/>
          </w:rPr>
          <w:t>2.9.1. Zend Framework</w:t>
        </w:r>
        <w:r w:rsidR="004D0E07">
          <w:rPr>
            <w:noProof/>
            <w:webHidden/>
          </w:rPr>
          <w:tab/>
        </w:r>
        <w:r w:rsidR="004D0E07">
          <w:rPr>
            <w:noProof/>
            <w:webHidden/>
          </w:rPr>
          <w:fldChar w:fldCharType="begin"/>
        </w:r>
        <w:r w:rsidR="004D0E07">
          <w:rPr>
            <w:noProof/>
            <w:webHidden/>
          </w:rPr>
          <w:instrText xml:space="preserve"> PAGEREF _Toc280545924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3"/>
        <w:tabs>
          <w:tab w:val="right" w:leader="dot" w:pos="8828"/>
        </w:tabs>
        <w:rPr>
          <w:rFonts w:asciiTheme="minorHAnsi" w:eastAsiaTheme="minorEastAsia" w:hAnsiTheme="minorHAnsi" w:cstheme="minorBidi"/>
          <w:noProof/>
          <w:sz w:val="22"/>
        </w:rPr>
      </w:pPr>
      <w:hyperlink w:anchor="_Toc280545925" w:history="1">
        <w:r w:rsidR="004D0E07" w:rsidRPr="00A93828">
          <w:rPr>
            <w:rStyle w:val="Hipervnculo"/>
            <w:noProof/>
            <w:lang w:val="pt-BR"/>
          </w:rPr>
          <w:t>2.9.2. Google Web Toolkit</w:t>
        </w:r>
        <w:r w:rsidR="004D0E07">
          <w:rPr>
            <w:noProof/>
            <w:webHidden/>
          </w:rPr>
          <w:tab/>
        </w:r>
        <w:r w:rsidR="004D0E07">
          <w:rPr>
            <w:noProof/>
            <w:webHidden/>
          </w:rPr>
          <w:fldChar w:fldCharType="begin"/>
        </w:r>
        <w:r w:rsidR="004D0E07">
          <w:rPr>
            <w:noProof/>
            <w:webHidden/>
          </w:rPr>
          <w:instrText xml:space="preserve"> PAGEREF _Toc280545925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1"/>
        <w:rPr>
          <w:rFonts w:asciiTheme="minorHAnsi" w:eastAsiaTheme="minorEastAsia" w:hAnsiTheme="minorHAnsi" w:cstheme="minorBidi"/>
          <w:b w:val="0"/>
          <w:sz w:val="22"/>
          <w:lang w:eastAsia="es-CL"/>
        </w:rPr>
      </w:pPr>
      <w:hyperlink w:anchor="_Toc280545926" w:history="1">
        <w:r w:rsidR="004D0E07" w:rsidRPr="00A93828">
          <w:rPr>
            <w:rStyle w:val="Hipervnculo"/>
          </w:rPr>
          <w:t>Capítulo 3: Estado del Arte</w:t>
        </w:r>
        <w:r w:rsidR="004D0E07">
          <w:rPr>
            <w:webHidden/>
          </w:rPr>
          <w:tab/>
        </w:r>
        <w:r w:rsidR="004D0E07">
          <w:rPr>
            <w:webHidden/>
          </w:rPr>
          <w:fldChar w:fldCharType="begin"/>
        </w:r>
        <w:r w:rsidR="004D0E07">
          <w:rPr>
            <w:webHidden/>
          </w:rPr>
          <w:instrText xml:space="preserve"> PAGEREF _Toc280545926 \h </w:instrText>
        </w:r>
        <w:r w:rsidR="004D0E07">
          <w:rPr>
            <w:webHidden/>
          </w:rPr>
        </w:r>
        <w:r w:rsidR="004D0E07">
          <w:rPr>
            <w:webHidden/>
          </w:rPr>
          <w:fldChar w:fldCharType="separate"/>
        </w:r>
        <w:r w:rsidR="003079A1">
          <w:rPr>
            <w:webHidden/>
          </w:rPr>
          <w:t>1</w:t>
        </w:r>
        <w:r w:rsidR="004D0E07">
          <w:rPr>
            <w:webHidden/>
          </w:rPr>
          <w:fldChar w:fldCharType="end"/>
        </w:r>
      </w:hyperlink>
    </w:p>
    <w:p w:rsidR="004D0E07" w:rsidRDefault="00094FE2">
      <w:pPr>
        <w:pStyle w:val="TDC2"/>
        <w:tabs>
          <w:tab w:val="right" w:leader="dot" w:pos="8828"/>
        </w:tabs>
        <w:rPr>
          <w:rFonts w:asciiTheme="minorHAnsi" w:eastAsiaTheme="minorEastAsia" w:hAnsiTheme="minorHAnsi" w:cstheme="minorBidi"/>
          <w:noProof/>
          <w:sz w:val="22"/>
          <w:lang w:eastAsia="es-CL"/>
        </w:rPr>
      </w:pPr>
      <w:hyperlink w:anchor="_Toc280545927" w:history="1">
        <w:r w:rsidR="004D0E07" w:rsidRPr="00A93828">
          <w:rPr>
            <w:rStyle w:val="Hipervnculo"/>
            <w:noProof/>
          </w:rPr>
          <w:t>3.1. Gestores de Contenidos multimedia existentes</w:t>
        </w:r>
        <w:r w:rsidR="004D0E07">
          <w:rPr>
            <w:noProof/>
            <w:webHidden/>
          </w:rPr>
          <w:tab/>
        </w:r>
        <w:r w:rsidR="004D0E07">
          <w:rPr>
            <w:noProof/>
            <w:webHidden/>
          </w:rPr>
          <w:fldChar w:fldCharType="begin"/>
        </w:r>
        <w:r w:rsidR="004D0E07">
          <w:rPr>
            <w:noProof/>
            <w:webHidden/>
          </w:rPr>
          <w:instrText xml:space="preserve"> PAGEREF _Toc280545927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3"/>
        <w:tabs>
          <w:tab w:val="right" w:leader="dot" w:pos="8828"/>
        </w:tabs>
        <w:rPr>
          <w:rFonts w:asciiTheme="minorHAnsi" w:eastAsiaTheme="minorEastAsia" w:hAnsiTheme="minorHAnsi" w:cstheme="minorBidi"/>
          <w:noProof/>
          <w:sz w:val="22"/>
        </w:rPr>
      </w:pPr>
      <w:hyperlink w:anchor="_Toc280545928" w:history="1">
        <w:r w:rsidR="004D0E07" w:rsidRPr="00A93828">
          <w:rPr>
            <w:rStyle w:val="Hipervnculo"/>
            <w:noProof/>
            <w:lang w:val="es-ES"/>
          </w:rPr>
          <w:t>3.1.1.PHPMotion</w:t>
        </w:r>
        <w:r w:rsidR="004D0E07">
          <w:rPr>
            <w:noProof/>
            <w:webHidden/>
          </w:rPr>
          <w:tab/>
        </w:r>
        <w:r w:rsidR="004D0E07">
          <w:rPr>
            <w:noProof/>
            <w:webHidden/>
          </w:rPr>
          <w:fldChar w:fldCharType="begin"/>
        </w:r>
        <w:r w:rsidR="004D0E07">
          <w:rPr>
            <w:noProof/>
            <w:webHidden/>
          </w:rPr>
          <w:instrText xml:space="preserve"> PAGEREF _Toc280545928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3"/>
        <w:tabs>
          <w:tab w:val="right" w:leader="dot" w:pos="8828"/>
        </w:tabs>
        <w:rPr>
          <w:rFonts w:asciiTheme="minorHAnsi" w:eastAsiaTheme="minorEastAsia" w:hAnsiTheme="minorHAnsi" w:cstheme="minorBidi"/>
          <w:noProof/>
          <w:sz w:val="22"/>
        </w:rPr>
      </w:pPr>
      <w:hyperlink w:anchor="_Toc280545929" w:history="1">
        <w:r w:rsidR="004D0E07" w:rsidRPr="00A93828">
          <w:rPr>
            <w:rStyle w:val="Hipervnculo"/>
            <w:noProof/>
            <w:lang w:val="es-ES"/>
          </w:rPr>
          <w:t>3.1.2.OsTube</w:t>
        </w:r>
        <w:r w:rsidR="004D0E07">
          <w:rPr>
            <w:noProof/>
            <w:webHidden/>
          </w:rPr>
          <w:tab/>
        </w:r>
        <w:r w:rsidR="004D0E07">
          <w:rPr>
            <w:noProof/>
            <w:webHidden/>
          </w:rPr>
          <w:fldChar w:fldCharType="begin"/>
        </w:r>
        <w:r w:rsidR="004D0E07">
          <w:rPr>
            <w:noProof/>
            <w:webHidden/>
          </w:rPr>
          <w:instrText xml:space="preserve"> PAGEREF _Toc280545929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2"/>
        <w:tabs>
          <w:tab w:val="right" w:leader="dot" w:pos="8828"/>
        </w:tabs>
        <w:rPr>
          <w:rFonts w:asciiTheme="minorHAnsi" w:eastAsiaTheme="minorEastAsia" w:hAnsiTheme="minorHAnsi" w:cstheme="minorBidi"/>
          <w:noProof/>
          <w:sz w:val="22"/>
          <w:lang w:eastAsia="es-CL"/>
        </w:rPr>
      </w:pPr>
      <w:hyperlink w:anchor="_Toc280545930" w:history="1">
        <w:r w:rsidR="004D0E07" w:rsidRPr="00A93828">
          <w:rPr>
            <w:rStyle w:val="Hipervnculo"/>
            <w:noProof/>
          </w:rPr>
          <w:t>3.2. Sitios de contenidos multimedia de referencia</w:t>
        </w:r>
        <w:r w:rsidR="004D0E07">
          <w:rPr>
            <w:noProof/>
            <w:webHidden/>
          </w:rPr>
          <w:tab/>
        </w:r>
        <w:r w:rsidR="004D0E07">
          <w:rPr>
            <w:noProof/>
            <w:webHidden/>
          </w:rPr>
          <w:fldChar w:fldCharType="begin"/>
        </w:r>
        <w:r w:rsidR="004D0E07">
          <w:rPr>
            <w:noProof/>
            <w:webHidden/>
          </w:rPr>
          <w:instrText xml:space="preserve"> PAGEREF _Toc280545930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3"/>
        <w:tabs>
          <w:tab w:val="right" w:leader="dot" w:pos="8828"/>
        </w:tabs>
        <w:rPr>
          <w:rFonts w:asciiTheme="minorHAnsi" w:eastAsiaTheme="minorEastAsia" w:hAnsiTheme="minorHAnsi" w:cstheme="minorBidi"/>
          <w:noProof/>
          <w:sz w:val="22"/>
        </w:rPr>
      </w:pPr>
      <w:hyperlink w:anchor="_Toc280545931" w:history="1">
        <w:r w:rsidR="004D0E07" w:rsidRPr="00A93828">
          <w:rPr>
            <w:rStyle w:val="Hipervnculo"/>
            <w:noProof/>
            <w:lang w:val="es-ES"/>
          </w:rPr>
          <w:t>3.2.1.Youtube</w:t>
        </w:r>
        <w:r w:rsidR="004D0E07">
          <w:rPr>
            <w:noProof/>
            <w:webHidden/>
          </w:rPr>
          <w:tab/>
        </w:r>
        <w:r w:rsidR="004D0E07">
          <w:rPr>
            <w:noProof/>
            <w:webHidden/>
          </w:rPr>
          <w:fldChar w:fldCharType="begin"/>
        </w:r>
        <w:r w:rsidR="004D0E07">
          <w:rPr>
            <w:noProof/>
            <w:webHidden/>
          </w:rPr>
          <w:instrText xml:space="preserve"> PAGEREF _Toc280545931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3"/>
        <w:tabs>
          <w:tab w:val="right" w:leader="dot" w:pos="8828"/>
        </w:tabs>
        <w:rPr>
          <w:rFonts w:asciiTheme="minorHAnsi" w:eastAsiaTheme="minorEastAsia" w:hAnsiTheme="minorHAnsi" w:cstheme="minorBidi"/>
          <w:noProof/>
          <w:sz w:val="22"/>
        </w:rPr>
      </w:pPr>
      <w:hyperlink w:anchor="_Toc280545932" w:history="1">
        <w:r w:rsidR="004D0E07" w:rsidRPr="00A93828">
          <w:rPr>
            <w:rStyle w:val="Hipervnculo"/>
            <w:noProof/>
            <w:lang w:val="es-ES"/>
          </w:rPr>
          <w:t>3.2.2. Google Video</w:t>
        </w:r>
        <w:r w:rsidR="004D0E07">
          <w:rPr>
            <w:noProof/>
            <w:webHidden/>
          </w:rPr>
          <w:tab/>
        </w:r>
        <w:r w:rsidR="004D0E07">
          <w:rPr>
            <w:noProof/>
            <w:webHidden/>
          </w:rPr>
          <w:fldChar w:fldCharType="begin"/>
        </w:r>
        <w:r w:rsidR="004D0E07">
          <w:rPr>
            <w:noProof/>
            <w:webHidden/>
          </w:rPr>
          <w:instrText xml:space="preserve"> PAGEREF _Toc280545932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3"/>
        <w:tabs>
          <w:tab w:val="right" w:leader="dot" w:pos="8828"/>
        </w:tabs>
        <w:rPr>
          <w:rFonts w:asciiTheme="minorHAnsi" w:eastAsiaTheme="minorEastAsia" w:hAnsiTheme="minorHAnsi" w:cstheme="minorBidi"/>
          <w:noProof/>
          <w:sz w:val="22"/>
        </w:rPr>
      </w:pPr>
      <w:hyperlink w:anchor="_Toc280545933" w:history="1">
        <w:r w:rsidR="004D0E07" w:rsidRPr="00A93828">
          <w:rPr>
            <w:rStyle w:val="Hipervnculo"/>
            <w:noProof/>
          </w:rPr>
          <w:t>3.2.3. Vimeo</w:t>
        </w:r>
        <w:r w:rsidR="004D0E07">
          <w:rPr>
            <w:noProof/>
            <w:webHidden/>
          </w:rPr>
          <w:tab/>
        </w:r>
        <w:r w:rsidR="004D0E07">
          <w:rPr>
            <w:noProof/>
            <w:webHidden/>
          </w:rPr>
          <w:fldChar w:fldCharType="begin"/>
        </w:r>
        <w:r w:rsidR="004D0E07">
          <w:rPr>
            <w:noProof/>
            <w:webHidden/>
          </w:rPr>
          <w:instrText xml:space="preserve"> PAGEREF _Toc280545933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3"/>
        <w:tabs>
          <w:tab w:val="right" w:leader="dot" w:pos="8828"/>
        </w:tabs>
        <w:rPr>
          <w:rFonts w:asciiTheme="minorHAnsi" w:eastAsiaTheme="minorEastAsia" w:hAnsiTheme="minorHAnsi" w:cstheme="minorBidi"/>
          <w:noProof/>
          <w:sz w:val="22"/>
        </w:rPr>
      </w:pPr>
      <w:hyperlink w:anchor="_Toc280545934" w:history="1">
        <w:r w:rsidR="004D0E07" w:rsidRPr="00A93828">
          <w:rPr>
            <w:rStyle w:val="Hipervnculo"/>
            <w:noProof/>
            <w:lang w:val="es-ES"/>
          </w:rPr>
          <w:t>3.2.4.TerraTV</w:t>
        </w:r>
        <w:r w:rsidR="004D0E07">
          <w:rPr>
            <w:noProof/>
            <w:webHidden/>
          </w:rPr>
          <w:tab/>
        </w:r>
        <w:r w:rsidR="004D0E07">
          <w:rPr>
            <w:noProof/>
            <w:webHidden/>
          </w:rPr>
          <w:fldChar w:fldCharType="begin"/>
        </w:r>
        <w:r w:rsidR="004D0E07">
          <w:rPr>
            <w:noProof/>
            <w:webHidden/>
          </w:rPr>
          <w:instrText xml:space="preserve"> PAGEREF _Toc280545934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3"/>
        <w:tabs>
          <w:tab w:val="right" w:leader="dot" w:pos="8828"/>
        </w:tabs>
        <w:rPr>
          <w:rFonts w:asciiTheme="minorHAnsi" w:eastAsiaTheme="minorEastAsia" w:hAnsiTheme="minorHAnsi" w:cstheme="minorBidi"/>
          <w:noProof/>
          <w:sz w:val="22"/>
        </w:rPr>
      </w:pPr>
      <w:hyperlink w:anchor="_Toc280545935" w:history="1">
        <w:r w:rsidR="004D0E07" w:rsidRPr="00A93828">
          <w:rPr>
            <w:rStyle w:val="Hipervnculo"/>
            <w:noProof/>
            <w:lang w:val="es-ES"/>
          </w:rPr>
          <w:t>3.2.6. 3TV</w:t>
        </w:r>
        <w:r w:rsidR="004D0E07">
          <w:rPr>
            <w:noProof/>
            <w:webHidden/>
          </w:rPr>
          <w:tab/>
        </w:r>
        <w:r w:rsidR="004D0E07">
          <w:rPr>
            <w:noProof/>
            <w:webHidden/>
          </w:rPr>
          <w:fldChar w:fldCharType="begin"/>
        </w:r>
        <w:r w:rsidR="004D0E07">
          <w:rPr>
            <w:noProof/>
            <w:webHidden/>
          </w:rPr>
          <w:instrText xml:space="preserve"> PAGEREF _Toc280545935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2"/>
        <w:tabs>
          <w:tab w:val="right" w:leader="dot" w:pos="8828"/>
        </w:tabs>
        <w:rPr>
          <w:rFonts w:asciiTheme="minorHAnsi" w:eastAsiaTheme="minorEastAsia" w:hAnsiTheme="minorHAnsi" w:cstheme="minorBidi"/>
          <w:noProof/>
          <w:sz w:val="22"/>
          <w:lang w:eastAsia="es-CL"/>
        </w:rPr>
      </w:pPr>
      <w:hyperlink w:anchor="_Toc280545936" w:history="1">
        <w:r w:rsidR="004D0E07" w:rsidRPr="00A93828">
          <w:rPr>
            <w:rStyle w:val="Hipervnculo"/>
            <w:noProof/>
            <w:lang w:val="es-ES"/>
          </w:rPr>
          <w:t>3.3. Google TV</w:t>
        </w:r>
        <w:r w:rsidR="004D0E07">
          <w:rPr>
            <w:noProof/>
            <w:webHidden/>
          </w:rPr>
          <w:tab/>
        </w:r>
        <w:r w:rsidR="004D0E07">
          <w:rPr>
            <w:noProof/>
            <w:webHidden/>
          </w:rPr>
          <w:fldChar w:fldCharType="begin"/>
        </w:r>
        <w:r w:rsidR="004D0E07">
          <w:rPr>
            <w:noProof/>
            <w:webHidden/>
          </w:rPr>
          <w:instrText xml:space="preserve"> PAGEREF _Toc280545936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1"/>
        <w:rPr>
          <w:rFonts w:asciiTheme="minorHAnsi" w:eastAsiaTheme="minorEastAsia" w:hAnsiTheme="minorHAnsi" w:cstheme="minorBidi"/>
          <w:b w:val="0"/>
          <w:sz w:val="22"/>
          <w:lang w:eastAsia="es-CL"/>
        </w:rPr>
      </w:pPr>
      <w:hyperlink w:anchor="_Toc280545937" w:history="1">
        <w:r w:rsidR="004D0E07" w:rsidRPr="00A93828">
          <w:rPr>
            <w:rStyle w:val="Hipervnculo"/>
          </w:rPr>
          <w:t>4. Desarrollo</w:t>
        </w:r>
        <w:r w:rsidR="004D0E07">
          <w:rPr>
            <w:webHidden/>
          </w:rPr>
          <w:tab/>
        </w:r>
        <w:r w:rsidR="004D0E07">
          <w:rPr>
            <w:webHidden/>
          </w:rPr>
          <w:fldChar w:fldCharType="begin"/>
        </w:r>
        <w:r w:rsidR="004D0E07">
          <w:rPr>
            <w:webHidden/>
          </w:rPr>
          <w:instrText xml:space="preserve"> PAGEREF _Toc280545937 \h </w:instrText>
        </w:r>
        <w:r w:rsidR="004D0E07">
          <w:rPr>
            <w:webHidden/>
          </w:rPr>
        </w:r>
        <w:r w:rsidR="004D0E07">
          <w:rPr>
            <w:webHidden/>
          </w:rPr>
          <w:fldChar w:fldCharType="separate"/>
        </w:r>
        <w:r w:rsidR="003079A1">
          <w:rPr>
            <w:webHidden/>
          </w:rPr>
          <w:t>1</w:t>
        </w:r>
        <w:r w:rsidR="004D0E07">
          <w:rPr>
            <w:webHidden/>
          </w:rPr>
          <w:fldChar w:fldCharType="end"/>
        </w:r>
      </w:hyperlink>
    </w:p>
    <w:p w:rsidR="004D0E07" w:rsidRDefault="00094FE2">
      <w:pPr>
        <w:pStyle w:val="TDC2"/>
        <w:tabs>
          <w:tab w:val="right" w:leader="dot" w:pos="8828"/>
        </w:tabs>
        <w:rPr>
          <w:rFonts w:asciiTheme="minorHAnsi" w:eastAsiaTheme="minorEastAsia" w:hAnsiTheme="minorHAnsi" w:cstheme="minorBidi"/>
          <w:noProof/>
          <w:sz w:val="22"/>
          <w:lang w:eastAsia="es-CL"/>
        </w:rPr>
      </w:pPr>
      <w:hyperlink w:anchor="_Toc280545938" w:history="1">
        <w:r w:rsidR="004D0E07" w:rsidRPr="00A93828">
          <w:rPr>
            <w:rStyle w:val="Hipervnculo"/>
            <w:noProof/>
          </w:rPr>
          <w:t>4.1. Toma de requerimientos</w:t>
        </w:r>
        <w:r w:rsidR="004D0E07">
          <w:rPr>
            <w:noProof/>
            <w:webHidden/>
          </w:rPr>
          <w:tab/>
        </w:r>
        <w:r w:rsidR="004D0E07">
          <w:rPr>
            <w:noProof/>
            <w:webHidden/>
          </w:rPr>
          <w:fldChar w:fldCharType="begin"/>
        </w:r>
        <w:r w:rsidR="004D0E07">
          <w:rPr>
            <w:noProof/>
            <w:webHidden/>
          </w:rPr>
          <w:instrText xml:space="preserve"> PAGEREF _Toc280545938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3"/>
        <w:tabs>
          <w:tab w:val="right" w:leader="dot" w:pos="8828"/>
        </w:tabs>
        <w:rPr>
          <w:rFonts w:asciiTheme="minorHAnsi" w:eastAsiaTheme="minorEastAsia" w:hAnsiTheme="minorHAnsi" w:cstheme="minorBidi"/>
          <w:noProof/>
          <w:sz w:val="22"/>
        </w:rPr>
      </w:pPr>
      <w:hyperlink w:anchor="_Toc280545939" w:history="1">
        <w:r w:rsidR="004D0E07" w:rsidRPr="00A93828">
          <w:rPr>
            <w:rStyle w:val="Hipervnculo"/>
            <w:noProof/>
          </w:rPr>
          <w:t>4.1.1. Requerimientos Funcionales</w:t>
        </w:r>
        <w:r w:rsidR="004D0E07">
          <w:rPr>
            <w:noProof/>
            <w:webHidden/>
          </w:rPr>
          <w:tab/>
        </w:r>
        <w:r w:rsidR="004D0E07">
          <w:rPr>
            <w:noProof/>
            <w:webHidden/>
          </w:rPr>
          <w:fldChar w:fldCharType="begin"/>
        </w:r>
        <w:r w:rsidR="004D0E07">
          <w:rPr>
            <w:noProof/>
            <w:webHidden/>
          </w:rPr>
          <w:instrText xml:space="preserve"> PAGEREF _Toc280545939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3"/>
        <w:tabs>
          <w:tab w:val="right" w:leader="dot" w:pos="8828"/>
        </w:tabs>
        <w:rPr>
          <w:rFonts w:asciiTheme="minorHAnsi" w:eastAsiaTheme="minorEastAsia" w:hAnsiTheme="minorHAnsi" w:cstheme="minorBidi"/>
          <w:noProof/>
          <w:sz w:val="22"/>
        </w:rPr>
      </w:pPr>
      <w:hyperlink w:anchor="_Toc280545940" w:history="1">
        <w:r w:rsidR="004D0E07" w:rsidRPr="00A93828">
          <w:rPr>
            <w:rStyle w:val="Hipervnculo"/>
            <w:noProof/>
          </w:rPr>
          <w:t>4.1.2. Requerimientos No Funcionales</w:t>
        </w:r>
        <w:r w:rsidR="004D0E07">
          <w:rPr>
            <w:noProof/>
            <w:webHidden/>
          </w:rPr>
          <w:tab/>
        </w:r>
        <w:r w:rsidR="004D0E07">
          <w:rPr>
            <w:noProof/>
            <w:webHidden/>
          </w:rPr>
          <w:fldChar w:fldCharType="begin"/>
        </w:r>
        <w:r w:rsidR="004D0E07">
          <w:rPr>
            <w:noProof/>
            <w:webHidden/>
          </w:rPr>
          <w:instrText xml:space="preserve"> PAGEREF _Toc280545940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2"/>
        <w:tabs>
          <w:tab w:val="right" w:leader="dot" w:pos="8828"/>
        </w:tabs>
        <w:rPr>
          <w:rFonts w:asciiTheme="minorHAnsi" w:eastAsiaTheme="minorEastAsia" w:hAnsiTheme="minorHAnsi" w:cstheme="minorBidi"/>
          <w:noProof/>
          <w:sz w:val="22"/>
          <w:lang w:eastAsia="es-CL"/>
        </w:rPr>
      </w:pPr>
      <w:hyperlink w:anchor="_Toc280545941" w:history="1">
        <w:r w:rsidR="004D0E07" w:rsidRPr="00A93828">
          <w:rPr>
            <w:rStyle w:val="Hipervnculo"/>
            <w:noProof/>
          </w:rPr>
          <w:t>4.2. Tecnología a Utilizar</w:t>
        </w:r>
        <w:r w:rsidR="004D0E07">
          <w:rPr>
            <w:noProof/>
            <w:webHidden/>
          </w:rPr>
          <w:tab/>
        </w:r>
        <w:r w:rsidR="004D0E07">
          <w:rPr>
            <w:noProof/>
            <w:webHidden/>
          </w:rPr>
          <w:fldChar w:fldCharType="begin"/>
        </w:r>
        <w:r w:rsidR="004D0E07">
          <w:rPr>
            <w:noProof/>
            <w:webHidden/>
          </w:rPr>
          <w:instrText xml:space="preserve"> PAGEREF _Toc280545941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3"/>
        <w:tabs>
          <w:tab w:val="right" w:leader="dot" w:pos="8828"/>
        </w:tabs>
        <w:rPr>
          <w:rFonts w:asciiTheme="minorHAnsi" w:eastAsiaTheme="minorEastAsia" w:hAnsiTheme="minorHAnsi" w:cstheme="minorBidi"/>
          <w:noProof/>
          <w:sz w:val="22"/>
        </w:rPr>
      </w:pPr>
      <w:hyperlink w:anchor="_Toc280545942" w:history="1">
        <w:r w:rsidR="004D0E07" w:rsidRPr="00A93828">
          <w:rPr>
            <w:rStyle w:val="Hipervnculo"/>
            <w:noProof/>
          </w:rPr>
          <w:t>4.2.1. Lado Servidor</w:t>
        </w:r>
        <w:r w:rsidR="004D0E07">
          <w:rPr>
            <w:noProof/>
            <w:webHidden/>
          </w:rPr>
          <w:tab/>
        </w:r>
        <w:r w:rsidR="004D0E07">
          <w:rPr>
            <w:noProof/>
            <w:webHidden/>
          </w:rPr>
          <w:fldChar w:fldCharType="begin"/>
        </w:r>
        <w:r w:rsidR="004D0E07">
          <w:rPr>
            <w:noProof/>
            <w:webHidden/>
          </w:rPr>
          <w:instrText xml:space="preserve"> PAGEREF _Toc280545942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3"/>
        <w:tabs>
          <w:tab w:val="right" w:leader="dot" w:pos="8828"/>
        </w:tabs>
        <w:rPr>
          <w:rFonts w:asciiTheme="minorHAnsi" w:eastAsiaTheme="minorEastAsia" w:hAnsiTheme="minorHAnsi" w:cstheme="minorBidi"/>
          <w:noProof/>
          <w:sz w:val="22"/>
        </w:rPr>
      </w:pPr>
      <w:hyperlink w:anchor="_Toc280545943" w:history="1">
        <w:r w:rsidR="004D0E07" w:rsidRPr="00A93828">
          <w:rPr>
            <w:rStyle w:val="Hipervnculo"/>
            <w:noProof/>
          </w:rPr>
          <w:t>4.2.1.1. PHP 5.3</w:t>
        </w:r>
        <w:r w:rsidR="004D0E07">
          <w:rPr>
            <w:noProof/>
            <w:webHidden/>
          </w:rPr>
          <w:tab/>
        </w:r>
        <w:r w:rsidR="004D0E07">
          <w:rPr>
            <w:noProof/>
            <w:webHidden/>
          </w:rPr>
          <w:fldChar w:fldCharType="begin"/>
        </w:r>
        <w:r w:rsidR="004D0E07">
          <w:rPr>
            <w:noProof/>
            <w:webHidden/>
          </w:rPr>
          <w:instrText xml:space="preserve"> PAGEREF _Toc280545943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3"/>
        <w:tabs>
          <w:tab w:val="right" w:leader="dot" w:pos="8828"/>
        </w:tabs>
        <w:rPr>
          <w:rFonts w:asciiTheme="minorHAnsi" w:eastAsiaTheme="minorEastAsia" w:hAnsiTheme="minorHAnsi" w:cstheme="minorBidi"/>
          <w:noProof/>
          <w:sz w:val="22"/>
        </w:rPr>
      </w:pPr>
      <w:hyperlink w:anchor="_Toc280545944" w:history="1">
        <w:r w:rsidR="004D0E07" w:rsidRPr="00A93828">
          <w:rPr>
            <w:rStyle w:val="Hipervnculo"/>
            <w:noProof/>
          </w:rPr>
          <w:t>4.2.1.2. MySQL 5</w:t>
        </w:r>
        <w:r w:rsidR="004D0E07">
          <w:rPr>
            <w:noProof/>
            <w:webHidden/>
          </w:rPr>
          <w:tab/>
        </w:r>
        <w:r w:rsidR="004D0E07">
          <w:rPr>
            <w:noProof/>
            <w:webHidden/>
          </w:rPr>
          <w:fldChar w:fldCharType="begin"/>
        </w:r>
        <w:r w:rsidR="004D0E07">
          <w:rPr>
            <w:noProof/>
            <w:webHidden/>
          </w:rPr>
          <w:instrText xml:space="preserve"> PAGEREF _Toc280545944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3"/>
        <w:tabs>
          <w:tab w:val="right" w:leader="dot" w:pos="8828"/>
        </w:tabs>
        <w:rPr>
          <w:rFonts w:asciiTheme="minorHAnsi" w:eastAsiaTheme="minorEastAsia" w:hAnsiTheme="minorHAnsi" w:cstheme="minorBidi"/>
          <w:noProof/>
          <w:sz w:val="22"/>
        </w:rPr>
      </w:pPr>
      <w:hyperlink w:anchor="_Toc280545945" w:history="1">
        <w:r w:rsidR="004D0E07" w:rsidRPr="00A93828">
          <w:rPr>
            <w:rStyle w:val="Hipervnculo"/>
            <w:noProof/>
          </w:rPr>
          <w:t>4.2.1.3. FFmpeg</w:t>
        </w:r>
        <w:r w:rsidR="004D0E07">
          <w:rPr>
            <w:noProof/>
            <w:webHidden/>
          </w:rPr>
          <w:tab/>
        </w:r>
        <w:r w:rsidR="004D0E07">
          <w:rPr>
            <w:noProof/>
            <w:webHidden/>
          </w:rPr>
          <w:fldChar w:fldCharType="begin"/>
        </w:r>
        <w:r w:rsidR="004D0E07">
          <w:rPr>
            <w:noProof/>
            <w:webHidden/>
          </w:rPr>
          <w:instrText xml:space="preserve"> PAGEREF _Toc280545945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3"/>
        <w:tabs>
          <w:tab w:val="right" w:leader="dot" w:pos="8828"/>
        </w:tabs>
        <w:rPr>
          <w:rFonts w:asciiTheme="minorHAnsi" w:eastAsiaTheme="minorEastAsia" w:hAnsiTheme="minorHAnsi" w:cstheme="minorBidi"/>
          <w:noProof/>
          <w:sz w:val="22"/>
        </w:rPr>
      </w:pPr>
      <w:hyperlink w:anchor="_Toc280545946" w:history="1">
        <w:r w:rsidR="004D0E07" w:rsidRPr="00A93828">
          <w:rPr>
            <w:rStyle w:val="Hipervnculo"/>
            <w:noProof/>
          </w:rPr>
          <w:t>4.2.2. Lado Cliente</w:t>
        </w:r>
        <w:r w:rsidR="004D0E07">
          <w:rPr>
            <w:noProof/>
            <w:webHidden/>
          </w:rPr>
          <w:tab/>
        </w:r>
        <w:r w:rsidR="004D0E07">
          <w:rPr>
            <w:noProof/>
            <w:webHidden/>
          </w:rPr>
          <w:fldChar w:fldCharType="begin"/>
        </w:r>
        <w:r w:rsidR="004D0E07">
          <w:rPr>
            <w:noProof/>
            <w:webHidden/>
          </w:rPr>
          <w:instrText xml:space="preserve"> PAGEREF _Toc280545946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3"/>
        <w:tabs>
          <w:tab w:val="right" w:leader="dot" w:pos="8828"/>
        </w:tabs>
        <w:rPr>
          <w:rFonts w:asciiTheme="minorHAnsi" w:eastAsiaTheme="minorEastAsia" w:hAnsiTheme="minorHAnsi" w:cstheme="minorBidi"/>
          <w:noProof/>
          <w:sz w:val="22"/>
        </w:rPr>
      </w:pPr>
      <w:hyperlink w:anchor="_Toc280545947" w:history="1">
        <w:r w:rsidR="004D0E07" w:rsidRPr="00A93828">
          <w:rPr>
            <w:rStyle w:val="Hipervnculo"/>
            <w:noProof/>
          </w:rPr>
          <w:t>4.2.2.1 Javascript</w:t>
        </w:r>
        <w:r w:rsidR="004D0E07">
          <w:rPr>
            <w:noProof/>
            <w:webHidden/>
          </w:rPr>
          <w:tab/>
        </w:r>
        <w:r w:rsidR="004D0E07">
          <w:rPr>
            <w:noProof/>
            <w:webHidden/>
          </w:rPr>
          <w:fldChar w:fldCharType="begin"/>
        </w:r>
        <w:r w:rsidR="004D0E07">
          <w:rPr>
            <w:noProof/>
            <w:webHidden/>
          </w:rPr>
          <w:instrText xml:space="preserve"> PAGEREF _Toc280545947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3"/>
        <w:tabs>
          <w:tab w:val="right" w:leader="dot" w:pos="8828"/>
        </w:tabs>
        <w:rPr>
          <w:rFonts w:asciiTheme="minorHAnsi" w:eastAsiaTheme="minorEastAsia" w:hAnsiTheme="minorHAnsi" w:cstheme="minorBidi"/>
          <w:noProof/>
          <w:sz w:val="22"/>
        </w:rPr>
      </w:pPr>
      <w:hyperlink w:anchor="_Toc280545948" w:history="1">
        <w:r w:rsidR="004D0E07" w:rsidRPr="00A93828">
          <w:rPr>
            <w:rStyle w:val="Hipervnculo"/>
            <w:noProof/>
          </w:rPr>
          <w:t>4.2.2.2 JW Player</w:t>
        </w:r>
        <w:r w:rsidR="004D0E07">
          <w:rPr>
            <w:noProof/>
            <w:webHidden/>
          </w:rPr>
          <w:tab/>
        </w:r>
        <w:r w:rsidR="004D0E07">
          <w:rPr>
            <w:noProof/>
            <w:webHidden/>
          </w:rPr>
          <w:fldChar w:fldCharType="begin"/>
        </w:r>
        <w:r w:rsidR="004D0E07">
          <w:rPr>
            <w:noProof/>
            <w:webHidden/>
          </w:rPr>
          <w:instrText xml:space="preserve"> PAGEREF _Toc280545948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2"/>
        <w:tabs>
          <w:tab w:val="right" w:leader="dot" w:pos="8828"/>
        </w:tabs>
        <w:rPr>
          <w:rFonts w:asciiTheme="minorHAnsi" w:eastAsiaTheme="minorEastAsia" w:hAnsiTheme="minorHAnsi" w:cstheme="minorBidi"/>
          <w:noProof/>
          <w:sz w:val="22"/>
          <w:lang w:eastAsia="es-CL"/>
        </w:rPr>
      </w:pPr>
      <w:hyperlink w:anchor="_Toc280545949" w:history="1">
        <w:r w:rsidR="004D0E07" w:rsidRPr="00A93828">
          <w:rPr>
            <w:rStyle w:val="Hipervnculo"/>
            <w:noProof/>
          </w:rPr>
          <w:t>4.3. Entorno de Desarrollo</w:t>
        </w:r>
        <w:r w:rsidR="004D0E07">
          <w:rPr>
            <w:noProof/>
            <w:webHidden/>
          </w:rPr>
          <w:tab/>
        </w:r>
        <w:r w:rsidR="004D0E07">
          <w:rPr>
            <w:noProof/>
            <w:webHidden/>
          </w:rPr>
          <w:fldChar w:fldCharType="begin"/>
        </w:r>
        <w:r w:rsidR="004D0E07">
          <w:rPr>
            <w:noProof/>
            <w:webHidden/>
          </w:rPr>
          <w:instrText xml:space="preserve"> PAGEREF _Toc280545949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3"/>
        <w:tabs>
          <w:tab w:val="right" w:leader="dot" w:pos="8828"/>
        </w:tabs>
        <w:rPr>
          <w:rFonts w:asciiTheme="minorHAnsi" w:eastAsiaTheme="minorEastAsia" w:hAnsiTheme="minorHAnsi" w:cstheme="minorBidi"/>
          <w:noProof/>
          <w:sz w:val="22"/>
        </w:rPr>
      </w:pPr>
      <w:hyperlink w:anchor="_Toc280545950" w:history="1">
        <w:r w:rsidR="004D0E07" w:rsidRPr="00A93828">
          <w:rPr>
            <w:rStyle w:val="Hipervnculo"/>
            <w:noProof/>
          </w:rPr>
          <w:t>4.3.1. Entorno Integrado de Desarrollo (IDE)</w:t>
        </w:r>
        <w:r w:rsidR="004D0E07">
          <w:rPr>
            <w:noProof/>
            <w:webHidden/>
          </w:rPr>
          <w:tab/>
        </w:r>
        <w:r w:rsidR="004D0E07">
          <w:rPr>
            <w:noProof/>
            <w:webHidden/>
          </w:rPr>
          <w:fldChar w:fldCharType="begin"/>
        </w:r>
        <w:r w:rsidR="004D0E07">
          <w:rPr>
            <w:noProof/>
            <w:webHidden/>
          </w:rPr>
          <w:instrText xml:space="preserve"> PAGEREF _Toc280545950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3"/>
        <w:tabs>
          <w:tab w:val="right" w:leader="dot" w:pos="8828"/>
        </w:tabs>
        <w:rPr>
          <w:rFonts w:asciiTheme="minorHAnsi" w:eastAsiaTheme="minorEastAsia" w:hAnsiTheme="minorHAnsi" w:cstheme="minorBidi"/>
          <w:noProof/>
          <w:sz w:val="22"/>
        </w:rPr>
      </w:pPr>
      <w:hyperlink w:anchor="_Toc280545951" w:history="1">
        <w:r w:rsidR="004D0E07" w:rsidRPr="00A93828">
          <w:rPr>
            <w:rStyle w:val="Hipervnculo"/>
            <w:noProof/>
          </w:rPr>
          <w:t>4.3.2. Control de versiones</w:t>
        </w:r>
        <w:r w:rsidR="004D0E07">
          <w:rPr>
            <w:noProof/>
            <w:webHidden/>
          </w:rPr>
          <w:tab/>
        </w:r>
        <w:r w:rsidR="004D0E07">
          <w:rPr>
            <w:noProof/>
            <w:webHidden/>
          </w:rPr>
          <w:fldChar w:fldCharType="begin"/>
        </w:r>
        <w:r w:rsidR="004D0E07">
          <w:rPr>
            <w:noProof/>
            <w:webHidden/>
          </w:rPr>
          <w:instrText xml:space="preserve"> PAGEREF _Toc280545951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2"/>
        <w:tabs>
          <w:tab w:val="right" w:leader="dot" w:pos="8828"/>
        </w:tabs>
        <w:rPr>
          <w:rFonts w:asciiTheme="minorHAnsi" w:eastAsiaTheme="minorEastAsia" w:hAnsiTheme="minorHAnsi" w:cstheme="minorBidi"/>
          <w:noProof/>
          <w:sz w:val="22"/>
          <w:lang w:eastAsia="es-CL"/>
        </w:rPr>
      </w:pPr>
      <w:hyperlink w:anchor="_Toc280545952" w:history="1">
        <w:r w:rsidR="004D0E07" w:rsidRPr="00A93828">
          <w:rPr>
            <w:rStyle w:val="Hipervnculo"/>
            <w:noProof/>
          </w:rPr>
          <w:t>4.3. Diagrama de Datos</w:t>
        </w:r>
        <w:r w:rsidR="004D0E07">
          <w:rPr>
            <w:noProof/>
            <w:webHidden/>
          </w:rPr>
          <w:tab/>
        </w:r>
        <w:r w:rsidR="004D0E07">
          <w:rPr>
            <w:noProof/>
            <w:webHidden/>
          </w:rPr>
          <w:fldChar w:fldCharType="begin"/>
        </w:r>
        <w:r w:rsidR="004D0E07">
          <w:rPr>
            <w:noProof/>
            <w:webHidden/>
          </w:rPr>
          <w:instrText xml:space="preserve"> PAGEREF _Toc280545952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2"/>
        <w:tabs>
          <w:tab w:val="right" w:leader="dot" w:pos="8828"/>
        </w:tabs>
        <w:rPr>
          <w:rFonts w:asciiTheme="minorHAnsi" w:eastAsiaTheme="minorEastAsia" w:hAnsiTheme="minorHAnsi" w:cstheme="minorBidi"/>
          <w:noProof/>
          <w:sz w:val="22"/>
          <w:lang w:eastAsia="es-CL"/>
        </w:rPr>
      </w:pPr>
      <w:hyperlink w:anchor="_Toc280545953" w:history="1">
        <w:r w:rsidR="004D0E07" w:rsidRPr="00A93828">
          <w:rPr>
            <w:rStyle w:val="Hipervnculo"/>
            <w:noProof/>
          </w:rPr>
          <w:t>4.4. Diagrama de Clases</w:t>
        </w:r>
        <w:r w:rsidR="004D0E07">
          <w:rPr>
            <w:noProof/>
            <w:webHidden/>
          </w:rPr>
          <w:tab/>
        </w:r>
        <w:r w:rsidR="004D0E07">
          <w:rPr>
            <w:noProof/>
            <w:webHidden/>
          </w:rPr>
          <w:fldChar w:fldCharType="begin"/>
        </w:r>
        <w:r w:rsidR="004D0E07">
          <w:rPr>
            <w:noProof/>
            <w:webHidden/>
          </w:rPr>
          <w:instrText xml:space="preserve"> PAGEREF _Toc280545953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3"/>
        <w:tabs>
          <w:tab w:val="right" w:leader="dot" w:pos="8828"/>
        </w:tabs>
        <w:rPr>
          <w:rFonts w:asciiTheme="minorHAnsi" w:eastAsiaTheme="minorEastAsia" w:hAnsiTheme="minorHAnsi" w:cstheme="minorBidi"/>
          <w:noProof/>
          <w:sz w:val="22"/>
        </w:rPr>
      </w:pPr>
      <w:hyperlink w:anchor="_Toc280545954" w:history="1">
        <w:r w:rsidR="004D0E07" w:rsidRPr="00A93828">
          <w:rPr>
            <w:rStyle w:val="Hipervnculo"/>
            <w:noProof/>
          </w:rPr>
          <w:t>4.4.1. Namespace Models</w:t>
        </w:r>
        <w:r w:rsidR="004D0E07">
          <w:rPr>
            <w:noProof/>
            <w:webHidden/>
          </w:rPr>
          <w:tab/>
        </w:r>
        <w:r w:rsidR="004D0E07">
          <w:rPr>
            <w:noProof/>
            <w:webHidden/>
          </w:rPr>
          <w:fldChar w:fldCharType="begin"/>
        </w:r>
        <w:r w:rsidR="004D0E07">
          <w:rPr>
            <w:noProof/>
            <w:webHidden/>
          </w:rPr>
          <w:instrText xml:space="preserve"> PAGEREF _Toc280545954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3"/>
        <w:tabs>
          <w:tab w:val="right" w:leader="dot" w:pos="8828"/>
        </w:tabs>
        <w:rPr>
          <w:rFonts w:asciiTheme="minorHAnsi" w:eastAsiaTheme="minorEastAsia" w:hAnsiTheme="minorHAnsi" w:cstheme="minorBidi"/>
          <w:noProof/>
          <w:sz w:val="22"/>
        </w:rPr>
      </w:pPr>
      <w:hyperlink w:anchor="_Toc280545955" w:history="1">
        <w:r w:rsidR="004D0E07" w:rsidRPr="00A93828">
          <w:rPr>
            <w:rStyle w:val="Hipervnculo"/>
            <w:noProof/>
          </w:rPr>
          <w:t>4.4.2. Namespace Views</w:t>
        </w:r>
        <w:r w:rsidR="004D0E07">
          <w:rPr>
            <w:noProof/>
            <w:webHidden/>
          </w:rPr>
          <w:tab/>
        </w:r>
        <w:r w:rsidR="004D0E07">
          <w:rPr>
            <w:noProof/>
            <w:webHidden/>
          </w:rPr>
          <w:fldChar w:fldCharType="begin"/>
        </w:r>
        <w:r w:rsidR="004D0E07">
          <w:rPr>
            <w:noProof/>
            <w:webHidden/>
          </w:rPr>
          <w:instrText xml:space="preserve"> PAGEREF _Toc280545955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3"/>
        <w:tabs>
          <w:tab w:val="right" w:leader="dot" w:pos="8828"/>
        </w:tabs>
        <w:rPr>
          <w:rFonts w:asciiTheme="minorHAnsi" w:eastAsiaTheme="minorEastAsia" w:hAnsiTheme="minorHAnsi" w:cstheme="minorBidi"/>
          <w:noProof/>
          <w:sz w:val="22"/>
        </w:rPr>
      </w:pPr>
      <w:hyperlink w:anchor="_Toc280545956" w:history="1">
        <w:r w:rsidR="004D0E07" w:rsidRPr="00A93828">
          <w:rPr>
            <w:rStyle w:val="Hipervnculo"/>
            <w:noProof/>
          </w:rPr>
          <w:t>4.4.3. Namespace Controllers</w:t>
        </w:r>
        <w:r w:rsidR="004D0E07">
          <w:rPr>
            <w:noProof/>
            <w:webHidden/>
          </w:rPr>
          <w:tab/>
        </w:r>
        <w:r w:rsidR="004D0E07">
          <w:rPr>
            <w:noProof/>
            <w:webHidden/>
          </w:rPr>
          <w:fldChar w:fldCharType="begin"/>
        </w:r>
        <w:r w:rsidR="004D0E07">
          <w:rPr>
            <w:noProof/>
            <w:webHidden/>
          </w:rPr>
          <w:instrText xml:space="preserve"> PAGEREF _Toc280545956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2"/>
        <w:tabs>
          <w:tab w:val="right" w:leader="dot" w:pos="8828"/>
        </w:tabs>
        <w:rPr>
          <w:rFonts w:asciiTheme="minorHAnsi" w:eastAsiaTheme="minorEastAsia" w:hAnsiTheme="minorHAnsi" w:cstheme="minorBidi"/>
          <w:noProof/>
          <w:sz w:val="22"/>
          <w:lang w:eastAsia="es-CL"/>
        </w:rPr>
      </w:pPr>
      <w:hyperlink w:anchor="_Toc280545957" w:history="1">
        <w:r w:rsidR="004D0E07" w:rsidRPr="00A93828">
          <w:rPr>
            <w:rStyle w:val="Hipervnculo"/>
            <w:noProof/>
          </w:rPr>
          <w:t>4.5. Especificaciones de desarrollo Back Office</w:t>
        </w:r>
        <w:r w:rsidR="004D0E07">
          <w:rPr>
            <w:noProof/>
            <w:webHidden/>
          </w:rPr>
          <w:tab/>
        </w:r>
        <w:r w:rsidR="004D0E07">
          <w:rPr>
            <w:noProof/>
            <w:webHidden/>
          </w:rPr>
          <w:fldChar w:fldCharType="begin"/>
        </w:r>
        <w:r w:rsidR="004D0E07">
          <w:rPr>
            <w:noProof/>
            <w:webHidden/>
          </w:rPr>
          <w:instrText xml:space="preserve"> PAGEREF _Toc280545957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3"/>
        <w:tabs>
          <w:tab w:val="right" w:leader="dot" w:pos="8828"/>
        </w:tabs>
        <w:rPr>
          <w:rFonts w:asciiTheme="minorHAnsi" w:eastAsiaTheme="minorEastAsia" w:hAnsiTheme="minorHAnsi" w:cstheme="minorBidi"/>
          <w:noProof/>
          <w:sz w:val="22"/>
        </w:rPr>
      </w:pPr>
      <w:hyperlink w:anchor="_Toc280545958" w:history="1">
        <w:r w:rsidR="004D0E07" w:rsidRPr="00A93828">
          <w:rPr>
            <w:rStyle w:val="Hipervnculo"/>
            <w:noProof/>
          </w:rPr>
          <w:t>4.5.1. Configuración de Sitio</w:t>
        </w:r>
        <w:r w:rsidR="004D0E07">
          <w:rPr>
            <w:noProof/>
            <w:webHidden/>
          </w:rPr>
          <w:tab/>
        </w:r>
        <w:r w:rsidR="004D0E07">
          <w:rPr>
            <w:noProof/>
            <w:webHidden/>
          </w:rPr>
          <w:fldChar w:fldCharType="begin"/>
        </w:r>
        <w:r w:rsidR="004D0E07">
          <w:rPr>
            <w:noProof/>
            <w:webHidden/>
          </w:rPr>
          <w:instrText xml:space="preserve"> PAGEREF _Toc280545958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3"/>
        <w:tabs>
          <w:tab w:val="right" w:leader="dot" w:pos="8828"/>
        </w:tabs>
        <w:rPr>
          <w:rFonts w:asciiTheme="minorHAnsi" w:eastAsiaTheme="minorEastAsia" w:hAnsiTheme="minorHAnsi" w:cstheme="minorBidi"/>
          <w:noProof/>
          <w:sz w:val="22"/>
        </w:rPr>
      </w:pPr>
      <w:hyperlink w:anchor="_Toc280545959" w:history="1">
        <w:r w:rsidR="004D0E07" w:rsidRPr="00A93828">
          <w:rPr>
            <w:rStyle w:val="Hipervnculo"/>
            <w:noProof/>
          </w:rPr>
          <w:t>4.5.2. Componentes XML</w:t>
        </w:r>
        <w:r w:rsidR="004D0E07">
          <w:rPr>
            <w:noProof/>
            <w:webHidden/>
          </w:rPr>
          <w:tab/>
        </w:r>
        <w:r w:rsidR="004D0E07">
          <w:rPr>
            <w:noProof/>
            <w:webHidden/>
          </w:rPr>
          <w:fldChar w:fldCharType="begin"/>
        </w:r>
        <w:r w:rsidR="004D0E07">
          <w:rPr>
            <w:noProof/>
            <w:webHidden/>
          </w:rPr>
          <w:instrText xml:space="preserve"> PAGEREF _Toc280545959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2"/>
        <w:tabs>
          <w:tab w:val="right" w:leader="dot" w:pos="8828"/>
        </w:tabs>
        <w:rPr>
          <w:rFonts w:asciiTheme="minorHAnsi" w:eastAsiaTheme="minorEastAsia" w:hAnsiTheme="minorHAnsi" w:cstheme="minorBidi"/>
          <w:noProof/>
          <w:sz w:val="22"/>
          <w:lang w:eastAsia="es-CL"/>
        </w:rPr>
      </w:pPr>
      <w:hyperlink w:anchor="_Toc280545960" w:history="1">
        <w:r w:rsidR="004D0E07" w:rsidRPr="00A93828">
          <w:rPr>
            <w:rStyle w:val="Hipervnculo"/>
            <w:noProof/>
          </w:rPr>
          <w:t>4.6. Especificaciones Front Office</w:t>
        </w:r>
        <w:r w:rsidR="004D0E07">
          <w:rPr>
            <w:noProof/>
            <w:webHidden/>
          </w:rPr>
          <w:tab/>
        </w:r>
        <w:r w:rsidR="004D0E07">
          <w:rPr>
            <w:noProof/>
            <w:webHidden/>
          </w:rPr>
          <w:fldChar w:fldCharType="begin"/>
        </w:r>
        <w:r w:rsidR="004D0E07">
          <w:rPr>
            <w:noProof/>
            <w:webHidden/>
          </w:rPr>
          <w:instrText xml:space="preserve"> PAGEREF _Toc280545960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2"/>
        <w:tabs>
          <w:tab w:val="right" w:leader="dot" w:pos="8828"/>
        </w:tabs>
        <w:rPr>
          <w:rFonts w:asciiTheme="minorHAnsi" w:eastAsiaTheme="minorEastAsia" w:hAnsiTheme="minorHAnsi" w:cstheme="minorBidi"/>
          <w:noProof/>
          <w:sz w:val="22"/>
          <w:lang w:eastAsia="es-CL"/>
        </w:rPr>
      </w:pPr>
      <w:hyperlink w:anchor="_Toc280545961" w:history="1">
        <w:r w:rsidR="004D0E07" w:rsidRPr="00A93828">
          <w:rPr>
            <w:rStyle w:val="Hipervnculo"/>
            <w:noProof/>
          </w:rPr>
          <w:t>4.7. Maquetas Funcionales Back Office.</w:t>
        </w:r>
        <w:r w:rsidR="004D0E07">
          <w:rPr>
            <w:noProof/>
            <w:webHidden/>
          </w:rPr>
          <w:tab/>
        </w:r>
        <w:r w:rsidR="004D0E07">
          <w:rPr>
            <w:noProof/>
            <w:webHidden/>
          </w:rPr>
          <w:fldChar w:fldCharType="begin"/>
        </w:r>
        <w:r w:rsidR="004D0E07">
          <w:rPr>
            <w:noProof/>
            <w:webHidden/>
          </w:rPr>
          <w:instrText xml:space="preserve"> PAGEREF _Toc280545961 \h </w:instrText>
        </w:r>
        <w:r w:rsidR="004D0E07">
          <w:rPr>
            <w:noProof/>
            <w:webHidden/>
          </w:rPr>
        </w:r>
        <w:r w:rsidR="004D0E07">
          <w:rPr>
            <w:noProof/>
            <w:webHidden/>
          </w:rPr>
          <w:fldChar w:fldCharType="separate"/>
        </w:r>
        <w:r w:rsidR="003079A1">
          <w:rPr>
            <w:noProof/>
            <w:webHidden/>
          </w:rPr>
          <w:t>1</w:t>
        </w:r>
        <w:r w:rsidR="004D0E07">
          <w:rPr>
            <w:noProof/>
            <w:webHidden/>
          </w:rPr>
          <w:fldChar w:fldCharType="end"/>
        </w:r>
      </w:hyperlink>
    </w:p>
    <w:p w:rsidR="004D0E07" w:rsidRDefault="00094FE2">
      <w:pPr>
        <w:pStyle w:val="TDC1"/>
        <w:rPr>
          <w:rFonts w:asciiTheme="minorHAnsi" w:eastAsiaTheme="minorEastAsia" w:hAnsiTheme="minorHAnsi" w:cstheme="minorBidi"/>
          <w:b w:val="0"/>
          <w:sz w:val="22"/>
          <w:lang w:eastAsia="es-CL"/>
        </w:rPr>
      </w:pPr>
      <w:hyperlink w:anchor="_Toc280545962" w:history="1">
        <w:r w:rsidR="004D0E07" w:rsidRPr="00A93828">
          <w:rPr>
            <w:rStyle w:val="Hipervnculo"/>
          </w:rPr>
          <w:t>5. Conclusiones</w:t>
        </w:r>
        <w:r w:rsidR="004D0E07">
          <w:rPr>
            <w:webHidden/>
          </w:rPr>
          <w:tab/>
        </w:r>
        <w:r w:rsidR="004D0E07">
          <w:rPr>
            <w:webHidden/>
          </w:rPr>
          <w:fldChar w:fldCharType="begin"/>
        </w:r>
        <w:r w:rsidR="004D0E07">
          <w:rPr>
            <w:webHidden/>
          </w:rPr>
          <w:instrText xml:space="preserve"> PAGEREF _Toc280545962 \h </w:instrText>
        </w:r>
        <w:r w:rsidR="004D0E07">
          <w:rPr>
            <w:webHidden/>
          </w:rPr>
        </w:r>
        <w:r w:rsidR="004D0E07">
          <w:rPr>
            <w:webHidden/>
          </w:rPr>
          <w:fldChar w:fldCharType="separate"/>
        </w:r>
        <w:r w:rsidR="003079A1">
          <w:rPr>
            <w:webHidden/>
          </w:rPr>
          <w:t>1</w:t>
        </w:r>
        <w:r w:rsidR="004D0E07">
          <w:rPr>
            <w:webHidden/>
          </w:rPr>
          <w:fldChar w:fldCharType="end"/>
        </w:r>
      </w:hyperlink>
    </w:p>
    <w:p w:rsidR="004D0E07" w:rsidRDefault="00094FE2">
      <w:pPr>
        <w:pStyle w:val="TDC3"/>
        <w:tabs>
          <w:tab w:val="right" w:leader="dot" w:pos="8828"/>
        </w:tabs>
        <w:rPr>
          <w:rFonts w:asciiTheme="minorHAnsi" w:eastAsiaTheme="minorEastAsia" w:hAnsiTheme="minorHAnsi" w:cstheme="minorBidi"/>
          <w:noProof/>
          <w:sz w:val="22"/>
        </w:rPr>
      </w:pPr>
      <w:hyperlink w:anchor="_Toc280545963" w:history="1">
        <w:r w:rsidR="004D0E07" w:rsidRPr="00A93828">
          <w:rPr>
            <w:rStyle w:val="Hipervnculo"/>
            <w:noProof/>
          </w:rPr>
          <w:t>5.1. General</w:t>
        </w:r>
        <w:r w:rsidR="004D0E07">
          <w:rPr>
            <w:noProof/>
            <w:webHidden/>
          </w:rPr>
          <w:tab/>
        </w:r>
        <w:r w:rsidR="004D0E07">
          <w:rPr>
            <w:noProof/>
            <w:webHidden/>
          </w:rPr>
          <w:fldChar w:fldCharType="begin"/>
        </w:r>
        <w:r w:rsidR="004D0E07">
          <w:rPr>
            <w:noProof/>
            <w:webHidden/>
          </w:rPr>
          <w:instrText xml:space="preserve"> PAGEREF _Toc280545963 \h </w:instrText>
        </w:r>
        <w:r w:rsidR="004D0E07">
          <w:rPr>
            <w:noProof/>
            <w:webHidden/>
          </w:rPr>
          <w:fldChar w:fldCharType="separate"/>
        </w:r>
        <w:r w:rsidR="003079A1">
          <w:rPr>
            <w:b/>
            <w:bCs/>
            <w:noProof/>
            <w:webHidden/>
            <w:lang w:val="es-ES"/>
          </w:rPr>
          <w:t>¡Error! Marcador no definido.</w:t>
        </w:r>
        <w:r w:rsidR="004D0E07">
          <w:rPr>
            <w:noProof/>
            <w:webHidden/>
          </w:rPr>
          <w:fldChar w:fldCharType="end"/>
        </w:r>
      </w:hyperlink>
    </w:p>
    <w:p w:rsidR="004D0E07" w:rsidRDefault="00094FE2">
      <w:pPr>
        <w:pStyle w:val="TDC3"/>
        <w:tabs>
          <w:tab w:val="right" w:leader="dot" w:pos="8828"/>
        </w:tabs>
        <w:rPr>
          <w:rFonts w:asciiTheme="minorHAnsi" w:eastAsiaTheme="minorEastAsia" w:hAnsiTheme="minorHAnsi" w:cstheme="minorBidi"/>
          <w:noProof/>
          <w:sz w:val="22"/>
        </w:rPr>
      </w:pPr>
      <w:hyperlink w:anchor="_Toc280545964" w:history="1">
        <w:r w:rsidR="004D0E07" w:rsidRPr="00A93828">
          <w:rPr>
            <w:rStyle w:val="Hipervnculo"/>
            <w:noProof/>
          </w:rPr>
          <w:t>5.2. Particular</w:t>
        </w:r>
        <w:r w:rsidR="004D0E07">
          <w:rPr>
            <w:noProof/>
            <w:webHidden/>
          </w:rPr>
          <w:tab/>
        </w:r>
        <w:r w:rsidR="004D0E07">
          <w:rPr>
            <w:noProof/>
            <w:webHidden/>
          </w:rPr>
          <w:fldChar w:fldCharType="begin"/>
        </w:r>
        <w:r w:rsidR="004D0E07">
          <w:rPr>
            <w:noProof/>
            <w:webHidden/>
          </w:rPr>
          <w:instrText xml:space="preserve"> PAGEREF _Toc280545964 \h </w:instrText>
        </w:r>
        <w:r w:rsidR="004D0E07">
          <w:rPr>
            <w:noProof/>
            <w:webHidden/>
          </w:rPr>
          <w:fldChar w:fldCharType="separate"/>
        </w:r>
        <w:r w:rsidR="003079A1">
          <w:rPr>
            <w:b/>
            <w:bCs/>
            <w:noProof/>
            <w:webHidden/>
            <w:lang w:val="es-ES"/>
          </w:rPr>
          <w:t>¡Error! Marcador no definido.</w:t>
        </w:r>
        <w:r w:rsidR="004D0E07">
          <w:rPr>
            <w:noProof/>
            <w:webHidden/>
          </w:rPr>
          <w:fldChar w:fldCharType="end"/>
        </w:r>
      </w:hyperlink>
    </w:p>
    <w:p w:rsidR="004D0E07" w:rsidRDefault="00094FE2">
      <w:pPr>
        <w:pStyle w:val="TDC1"/>
        <w:rPr>
          <w:rFonts w:asciiTheme="minorHAnsi" w:eastAsiaTheme="minorEastAsia" w:hAnsiTheme="minorHAnsi" w:cstheme="minorBidi"/>
          <w:b w:val="0"/>
          <w:sz w:val="22"/>
          <w:lang w:eastAsia="es-CL"/>
        </w:rPr>
      </w:pPr>
      <w:hyperlink w:anchor="_Toc280545965" w:history="1">
        <w:r w:rsidR="004D0E07" w:rsidRPr="00A93828">
          <w:rPr>
            <w:rStyle w:val="Hipervnculo"/>
            <w:lang w:val="en-US"/>
          </w:rPr>
          <w:t>6. Bibliografía</w:t>
        </w:r>
        <w:r w:rsidR="004D0E07">
          <w:rPr>
            <w:webHidden/>
          </w:rPr>
          <w:tab/>
        </w:r>
        <w:r w:rsidR="004D0E07">
          <w:rPr>
            <w:webHidden/>
          </w:rPr>
          <w:fldChar w:fldCharType="begin"/>
        </w:r>
        <w:r w:rsidR="004D0E07">
          <w:rPr>
            <w:webHidden/>
          </w:rPr>
          <w:instrText xml:space="preserve"> PAGEREF _Toc280545965 \h </w:instrText>
        </w:r>
        <w:r w:rsidR="004D0E07">
          <w:rPr>
            <w:webHidden/>
          </w:rPr>
        </w:r>
        <w:r w:rsidR="004D0E07">
          <w:rPr>
            <w:webHidden/>
          </w:rPr>
          <w:fldChar w:fldCharType="separate"/>
        </w:r>
        <w:r w:rsidR="003079A1">
          <w:rPr>
            <w:webHidden/>
          </w:rPr>
          <w:t>1</w:t>
        </w:r>
        <w:r w:rsidR="004D0E07">
          <w:rPr>
            <w:webHidden/>
          </w:rPr>
          <w:fldChar w:fldCharType="end"/>
        </w:r>
      </w:hyperlink>
    </w:p>
    <w:p w:rsidR="004D0E07" w:rsidRDefault="00094FE2">
      <w:pPr>
        <w:pStyle w:val="TDC1"/>
        <w:rPr>
          <w:rFonts w:asciiTheme="minorHAnsi" w:eastAsiaTheme="minorEastAsia" w:hAnsiTheme="minorHAnsi" w:cstheme="minorBidi"/>
          <w:b w:val="0"/>
          <w:sz w:val="22"/>
          <w:lang w:eastAsia="es-CL"/>
        </w:rPr>
      </w:pPr>
      <w:hyperlink w:anchor="_Toc280545966" w:history="1">
        <w:r w:rsidR="004D0E07" w:rsidRPr="00A93828">
          <w:rPr>
            <w:rStyle w:val="Hipervnculo"/>
          </w:rPr>
          <w:t>Glosario</w:t>
        </w:r>
        <w:r w:rsidR="004D0E07">
          <w:rPr>
            <w:webHidden/>
          </w:rPr>
          <w:tab/>
        </w:r>
        <w:r w:rsidR="004D0E07">
          <w:rPr>
            <w:webHidden/>
          </w:rPr>
          <w:fldChar w:fldCharType="begin"/>
        </w:r>
        <w:r w:rsidR="004D0E07">
          <w:rPr>
            <w:webHidden/>
          </w:rPr>
          <w:instrText xml:space="preserve"> PAGEREF _Toc280545966 \h </w:instrText>
        </w:r>
        <w:r w:rsidR="004D0E07">
          <w:rPr>
            <w:webHidden/>
          </w:rPr>
        </w:r>
        <w:r w:rsidR="004D0E07">
          <w:rPr>
            <w:webHidden/>
          </w:rPr>
          <w:fldChar w:fldCharType="separate"/>
        </w:r>
        <w:r w:rsidR="003079A1">
          <w:rPr>
            <w:webHidden/>
          </w:rPr>
          <w:t>1</w:t>
        </w:r>
        <w:r w:rsidR="004D0E07">
          <w:rPr>
            <w:webHidden/>
          </w:rPr>
          <w:fldChar w:fldCharType="end"/>
        </w:r>
      </w:hyperlink>
    </w:p>
    <w:p w:rsidR="004D0E07" w:rsidRDefault="00094FE2">
      <w:pPr>
        <w:pStyle w:val="TDC1"/>
        <w:rPr>
          <w:rFonts w:asciiTheme="minorHAnsi" w:eastAsiaTheme="minorEastAsia" w:hAnsiTheme="minorHAnsi" w:cstheme="minorBidi"/>
          <w:b w:val="0"/>
          <w:sz w:val="22"/>
          <w:lang w:eastAsia="es-CL"/>
        </w:rPr>
      </w:pPr>
      <w:hyperlink w:anchor="_Toc280545967" w:history="1">
        <w:r w:rsidR="004D0E07" w:rsidRPr="00A93828">
          <w:rPr>
            <w:rStyle w:val="Hipervnculo"/>
            <w:lang w:val="en-US"/>
          </w:rPr>
          <w:t>Acrónimos</w:t>
        </w:r>
        <w:r w:rsidR="004D0E07">
          <w:rPr>
            <w:webHidden/>
          </w:rPr>
          <w:tab/>
        </w:r>
        <w:r w:rsidR="004D0E07">
          <w:rPr>
            <w:webHidden/>
          </w:rPr>
          <w:fldChar w:fldCharType="begin"/>
        </w:r>
        <w:r w:rsidR="004D0E07">
          <w:rPr>
            <w:webHidden/>
          </w:rPr>
          <w:instrText xml:space="preserve"> PAGEREF _Toc280545967 \h </w:instrText>
        </w:r>
        <w:r w:rsidR="004D0E07">
          <w:rPr>
            <w:webHidden/>
          </w:rPr>
        </w:r>
        <w:r w:rsidR="004D0E07">
          <w:rPr>
            <w:webHidden/>
          </w:rPr>
          <w:fldChar w:fldCharType="separate"/>
        </w:r>
        <w:r w:rsidR="003079A1">
          <w:rPr>
            <w:webHidden/>
          </w:rPr>
          <w:t>1</w:t>
        </w:r>
        <w:r w:rsidR="004D0E07">
          <w:rPr>
            <w:webHidden/>
          </w:rPr>
          <w:fldChar w:fldCharType="end"/>
        </w:r>
      </w:hyperlink>
    </w:p>
    <w:p w:rsidR="00391FD4" w:rsidRDefault="00075ADF">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7E7D31" w:rsidRDefault="00075ADF">
      <w:pPr>
        <w:pStyle w:val="Tabladeilustraciones"/>
        <w:tabs>
          <w:tab w:val="right" w:leader="dot" w:pos="8828"/>
        </w:tabs>
        <w:rPr>
          <w:rFonts w:asciiTheme="minorHAnsi" w:eastAsiaTheme="minorEastAsia" w:hAnsiTheme="minorHAnsi" w:cstheme="minorBidi"/>
          <w:noProof/>
          <w:sz w:val="22"/>
          <w:szCs w:val="22"/>
          <w:lang w:eastAsia="es-CL"/>
        </w:rPr>
      </w:pPr>
      <w:r>
        <w:rPr>
          <w:lang w:val="es-ES"/>
        </w:rPr>
        <w:fldChar w:fldCharType="begin"/>
      </w:r>
      <w:r w:rsidR="00E010D5">
        <w:rPr>
          <w:lang w:val="es-ES"/>
        </w:rPr>
        <w:instrText xml:space="preserve"> TOC \c "Ilustración" </w:instrText>
      </w:r>
      <w:r>
        <w:rPr>
          <w:lang w:val="es-ES"/>
        </w:rPr>
        <w:fldChar w:fldCharType="separate"/>
      </w:r>
      <w:r w:rsidR="007E7D31">
        <w:rPr>
          <w:noProof/>
        </w:rPr>
        <w:t>Ilustración 1 - Componentes que intervienen en acceso multimedia web</w:t>
      </w:r>
      <w:r w:rsidR="007E7D31">
        <w:rPr>
          <w:noProof/>
        </w:rPr>
        <w:tab/>
      </w:r>
      <w:r>
        <w:rPr>
          <w:noProof/>
        </w:rPr>
        <w:fldChar w:fldCharType="begin"/>
      </w:r>
      <w:r w:rsidR="007E7D31">
        <w:rPr>
          <w:noProof/>
        </w:rPr>
        <w:instrText xml:space="preserve"> PAGEREF _Toc280463942 \h </w:instrText>
      </w:r>
      <w:r>
        <w:rPr>
          <w:noProof/>
        </w:rPr>
      </w:r>
      <w:r>
        <w:rPr>
          <w:noProof/>
        </w:rPr>
        <w:fldChar w:fldCharType="separate"/>
      </w:r>
      <w:r w:rsidR="003079A1">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075ADF">
        <w:rPr>
          <w:noProof/>
        </w:rPr>
        <w:fldChar w:fldCharType="begin"/>
      </w:r>
      <w:r>
        <w:rPr>
          <w:noProof/>
        </w:rPr>
        <w:instrText xml:space="preserve"> PAGEREF _Toc280463943 \h </w:instrText>
      </w:r>
      <w:r w:rsidR="00075ADF">
        <w:rPr>
          <w:noProof/>
        </w:rPr>
      </w:r>
      <w:r w:rsidR="00075ADF">
        <w:rPr>
          <w:noProof/>
        </w:rPr>
        <w:fldChar w:fldCharType="separate"/>
      </w:r>
      <w:r w:rsidR="003079A1">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075ADF">
        <w:rPr>
          <w:noProof/>
        </w:rPr>
        <w:fldChar w:fldCharType="begin"/>
      </w:r>
      <w:r>
        <w:rPr>
          <w:noProof/>
        </w:rPr>
        <w:instrText xml:space="preserve"> PAGEREF _Toc280463944 \h </w:instrText>
      </w:r>
      <w:r w:rsidR="00075ADF">
        <w:rPr>
          <w:noProof/>
        </w:rPr>
      </w:r>
      <w:r w:rsidR="00075ADF">
        <w:rPr>
          <w:noProof/>
        </w:rPr>
        <w:fldChar w:fldCharType="separate"/>
      </w:r>
      <w:r w:rsidR="003079A1">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075ADF">
        <w:rPr>
          <w:noProof/>
        </w:rPr>
        <w:fldChar w:fldCharType="begin"/>
      </w:r>
      <w:r>
        <w:rPr>
          <w:noProof/>
        </w:rPr>
        <w:instrText xml:space="preserve"> PAGEREF _Toc280463945 \h </w:instrText>
      </w:r>
      <w:r w:rsidR="00075ADF">
        <w:rPr>
          <w:noProof/>
        </w:rPr>
      </w:r>
      <w:r w:rsidR="00075ADF">
        <w:rPr>
          <w:noProof/>
        </w:rPr>
        <w:fldChar w:fldCharType="separate"/>
      </w:r>
      <w:r w:rsidR="003079A1">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075ADF">
        <w:rPr>
          <w:noProof/>
        </w:rPr>
        <w:fldChar w:fldCharType="begin"/>
      </w:r>
      <w:r>
        <w:rPr>
          <w:noProof/>
        </w:rPr>
        <w:instrText xml:space="preserve"> PAGEREF _Toc280463946 \h </w:instrText>
      </w:r>
      <w:r w:rsidR="00075ADF">
        <w:rPr>
          <w:noProof/>
        </w:rPr>
      </w:r>
      <w:r w:rsidR="00075ADF">
        <w:rPr>
          <w:noProof/>
        </w:rPr>
        <w:fldChar w:fldCharType="separate"/>
      </w:r>
      <w:r w:rsidR="003079A1">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075ADF">
        <w:rPr>
          <w:noProof/>
        </w:rPr>
        <w:fldChar w:fldCharType="begin"/>
      </w:r>
      <w:r>
        <w:rPr>
          <w:noProof/>
        </w:rPr>
        <w:instrText xml:space="preserve"> PAGEREF _Toc280463947 \h </w:instrText>
      </w:r>
      <w:r w:rsidR="00075ADF">
        <w:rPr>
          <w:noProof/>
        </w:rPr>
      </w:r>
      <w:r w:rsidR="00075ADF">
        <w:rPr>
          <w:noProof/>
        </w:rPr>
        <w:fldChar w:fldCharType="separate"/>
      </w:r>
      <w:r w:rsidR="003079A1">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075ADF">
        <w:rPr>
          <w:noProof/>
        </w:rPr>
        <w:fldChar w:fldCharType="begin"/>
      </w:r>
      <w:r>
        <w:rPr>
          <w:noProof/>
        </w:rPr>
        <w:instrText xml:space="preserve"> PAGEREF _Toc280463948 \h </w:instrText>
      </w:r>
      <w:r w:rsidR="00075ADF">
        <w:rPr>
          <w:noProof/>
        </w:rPr>
      </w:r>
      <w:r w:rsidR="00075ADF">
        <w:rPr>
          <w:noProof/>
        </w:rPr>
        <w:fldChar w:fldCharType="separate"/>
      </w:r>
      <w:r w:rsidR="003079A1">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075ADF">
        <w:rPr>
          <w:noProof/>
        </w:rPr>
        <w:fldChar w:fldCharType="begin"/>
      </w:r>
      <w:r>
        <w:rPr>
          <w:noProof/>
        </w:rPr>
        <w:instrText xml:space="preserve"> PAGEREF _Toc280463949 \h </w:instrText>
      </w:r>
      <w:r w:rsidR="00075ADF">
        <w:rPr>
          <w:noProof/>
        </w:rPr>
      </w:r>
      <w:r w:rsidR="00075ADF">
        <w:rPr>
          <w:noProof/>
        </w:rPr>
        <w:fldChar w:fldCharType="separate"/>
      </w:r>
      <w:r w:rsidR="003079A1">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075ADF">
        <w:rPr>
          <w:noProof/>
        </w:rPr>
        <w:fldChar w:fldCharType="begin"/>
      </w:r>
      <w:r>
        <w:rPr>
          <w:noProof/>
        </w:rPr>
        <w:instrText xml:space="preserve"> PAGEREF _Toc280463950 \h </w:instrText>
      </w:r>
      <w:r w:rsidR="00075ADF">
        <w:rPr>
          <w:noProof/>
        </w:rPr>
      </w:r>
      <w:r w:rsidR="00075ADF">
        <w:rPr>
          <w:noProof/>
        </w:rPr>
        <w:fldChar w:fldCharType="separate"/>
      </w:r>
      <w:r w:rsidR="003079A1">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075ADF">
        <w:rPr>
          <w:noProof/>
        </w:rPr>
        <w:fldChar w:fldCharType="begin"/>
      </w:r>
      <w:r>
        <w:rPr>
          <w:noProof/>
        </w:rPr>
        <w:instrText xml:space="preserve"> PAGEREF _Toc280463951 \h </w:instrText>
      </w:r>
      <w:r w:rsidR="00075ADF">
        <w:rPr>
          <w:noProof/>
        </w:rPr>
      </w:r>
      <w:r w:rsidR="00075ADF">
        <w:rPr>
          <w:noProof/>
        </w:rPr>
        <w:fldChar w:fldCharType="separate"/>
      </w:r>
      <w:r w:rsidR="003079A1">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075ADF">
        <w:rPr>
          <w:noProof/>
        </w:rPr>
        <w:fldChar w:fldCharType="begin"/>
      </w:r>
      <w:r>
        <w:rPr>
          <w:noProof/>
        </w:rPr>
        <w:instrText xml:space="preserve"> PAGEREF _Toc280463952 \h </w:instrText>
      </w:r>
      <w:r w:rsidR="00075ADF">
        <w:rPr>
          <w:noProof/>
        </w:rPr>
      </w:r>
      <w:r w:rsidR="00075ADF">
        <w:rPr>
          <w:noProof/>
        </w:rPr>
        <w:fldChar w:fldCharType="separate"/>
      </w:r>
      <w:r w:rsidR="003079A1">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075ADF">
        <w:rPr>
          <w:noProof/>
        </w:rPr>
        <w:fldChar w:fldCharType="begin"/>
      </w:r>
      <w:r>
        <w:rPr>
          <w:noProof/>
        </w:rPr>
        <w:instrText xml:space="preserve"> PAGEREF _Toc280463953 \h </w:instrText>
      </w:r>
      <w:r w:rsidR="00075ADF">
        <w:rPr>
          <w:noProof/>
        </w:rPr>
      </w:r>
      <w:r w:rsidR="00075ADF">
        <w:rPr>
          <w:noProof/>
        </w:rPr>
        <w:fldChar w:fldCharType="separate"/>
      </w:r>
      <w:r w:rsidR="003079A1">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075ADF">
        <w:rPr>
          <w:noProof/>
        </w:rPr>
        <w:fldChar w:fldCharType="begin"/>
      </w:r>
      <w:r>
        <w:rPr>
          <w:noProof/>
        </w:rPr>
        <w:instrText xml:space="preserve"> PAGEREF _Toc280463954 \h </w:instrText>
      </w:r>
      <w:r w:rsidR="00075ADF">
        <w:rPr>
          <w:noProof/>
        </w:rPr>
      </w:r>
      <w:r w:rsidR="00075ADF">
        <w:rPr>
          <w:noProof/>
        </w:rPr>
        <w:fldChar w:fldCharType="separate"/>
      </w:r>
      <w:r w:rsidR="003079A1">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075ADF">
        <w:rPr>
          <w:noProof/>
        </w:rPr>
        <w:fldChar w:fldCharType="begin"/>
      </w:r>
      <w:r>
        <w:rPr>
          <w:noProof/>
        </w:rPr>
        <w:instrText xml:space="preserve"> PAGEREF _Toc280463955 \h </w:instrText>
      </w:r>
      <w:r w:rsidR="00075ADF">
        <w:rPr>
          <w:noProof/>
        </w:rPr>
      </w:r>
      <w:r w:rsidR="00075ADF">
        <w:rPr>
          <w:noProof/>
        </w:rPr>
        <w:fldChar w:fldCharType="separate"/>
      </w:r>
      <w:r w:rsidR="003079A1">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075ADF">
        <w:rPr>
          <w:noProof/>
        </w:rPr>
        <w:fldChar w:fldCharType="begin"/>
      </w:r>
      <w:r>
        <w:rPr>
          <w:noProof/>
        </w:rPr>
        <w:instrText xml:space="preserve"> PAGEREF _Toc280463956 \h </w:instrText>
      </w:r>
      <w:r w:rsidR="00075ADF">
        <w:rPr>
          <w:noProof/>
        </w:rPr>
      </w:r>
      <w:r w:rsidR="00075ADF">
        <w:rPr>
          <w:noProof/>
        </w:rPr>
        <w:fldChar w:fldCharType="separate"/>
      </w:r>
      <w:r w:rsidR="003079A1">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075ADF">
        <w:rPr>
          <w:noProof/>
        </w:rPr>
        <w:fldChar w:fldCharType="begin"/>
      </w:r>
      <w:r>
        <w:rPr>
          <w:noProof/>
        </w:rPr>
        <w:instrText xml:space="preserve"> PAGEREF _Toc280463957 \h </w:instrText>
      </w:r>
      <w:r w:rsidR="00075ADF">
        <w:rPr>
          <w:noProof/>
        </w:rPr>
      </w:r>
      <w:r w:rsidR="00075ADF">
        <w:rPr>
          <w:noProof/>
        </w:rPr>
        <w:fldChar w:fldCharType="separate"/>
      </w:r>
      <w:r w:rsidR="003079A1">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075ADF">
        <w:rPr>
          <w:noProof/>
        </w:rPr>
        <w:fldChar w:fldCharType="begin"/>
      </w:r>
      <w:r>
        <w:rPr>
          <w:noProof/>
        </w:rPr>
        <w:instrText xml:space="preserve"> PAGEREF _Toc280463958 \h </w:instrText>
      </w:r>
      <w:r w:rsidR="00075ADF">
        <w:rPr>
          <w:noProof/>
        </w:rPr>
      </w:r>
      <w:r w:rsidR="00075ADF">
        <w:rPr>
          <w:noProof/>
        </w:rPr>
        <w:fldChar w:fldCharType="separate"/>
      </w:r>
      <w:r w:rsidR="003079A1">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075ADF">
        <w:rPr>
          <w:noProof/>
        </w:rPr>
        <w:fldChar w:fldCharType="begin"/>
      </w:r>
      <w:r>
        <w:rPr>
          <w:noProof/>
        </w:rPr>
        <w:instrText xml:space="preserve"> PAGEREF _Toc280463959 \h </w:instrText>
      </w:r>
      <w:r w:rsidR="00075ADF">
        <w:rPr>
          <w:noProof/>
        </w:rPr>
      </w:r>
      <w:r w:rsidR="00075ADF">
        <w:rPr>
          <w:noProof/>
        </w:rPr>
        <w:fldChar w:fldCharType="separate"/>
      </w:r>
      <w:r w:rsidR="003079A1">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075ADF">
        <w:rPr>
          <w:noProof/>
        </w:rPr>
        <w:fldChar w:fldCharType="begin"/>
      </w:r>
      <w:r>
        <w:rPr>
          <w:noProof/>
        </w:rPr>
        <w:instrText xml:space="preserve"> PAGEREF _Toc280463960 \h </w:instrText>
      </w:r>
      <w:r w:rsidR="00075ADF">
        <w:rPr>
          <w:noProof/>
        </w:rPr>
      </w:r>
      <w:r w:rsidR="00075ADF">
        <w:rPr>
          <w:noProof/>
        </w:rPr>
        <w:fldChar w:fldCharType="separate"/>
      </w:r>
      <w:r w:rsidR="003079A1">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075ADF">
        <w:rPr>
          <w:noProof/>
        </w:rPr>
        <w:fldChar w:fldCharType="begin"/>
      </w:r>
      <w:r>
        <w:rPr>
          <w:noProof/>
        </w:rPr>
        <w:instrText xml:space="preserve"> PAGEREF _Toc280463961 \h </w:instrText>
      </w:r>
      <w:r w:rsidR="00075ADF">
        <w:rPr>
          <w:noProof/>
        </w:rPr>
      </w:r>
      <w:r w:rsidR="00075ADF">
        <w:rPr>
          <w:noProof/>
        </w:rPr>
        <w:fldChar w:fldCharType="separate"/>
      </w:r>
      <w:r w:rsidR="003079A1">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075ADF">
        <w:rPr>
          <w:noProof/>
        </w:rPr>
        <w:fldChar w:fldCharType="begin"/>
      </w:r>
      <w:r>
        <w:rPr>
          <w:noProof/>
        </w:rPr>
        <w:instrText xml:space="preserve"> PAGEREF _Toc280463962 \h </w:instrText>
      </w:r>
      <w:r w:rsidR="00075ADF">
        <w:rPr>
          <w:noProof/>
        </w:rPr>
      </w:r>
      <w:r w:rsidR="00075ADF">
        <w:rPr>
          <w:noProof/>
        </w:rPr>
        <w:fldChar w:fldCharType="separate"/>
      </w:r>
      <w:r w:rsidR="003079A1">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075ADF">
        <w:rPr>
          <w:noProof/>
        </w:rPr>
        <w:fldChar w:fldCharType="begin"/>
      </w:r>
      <w:r>
        <w:rPr>
          <w:noProof/>
        </w:rPr>
        <w:instrText xml:space="preserve"> PAGEREF _Toc280463963 \h </w:instrText>
      </w:r>
      <w:r w:rsidR="00075ADF">
        <w:rPr>
          <w:noProof/>
        </w:rPr>
      </w:r>
      <w:r w:rsidR="00075ADF">
        <w:rPr>
          <w:noProof/>
        </w:rPr>
        <w:fldChar w:fldCharType="separate"/>
      </w:r>
      <w:r w:rsidR="003079A1">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075ADF">
        <w:rPr>
          <w:noProof/>
        </w:rPr>
        <w:fldChar w:fldCharType="begin"/>
      </w:r>
      <w:r>
        <w:rPr>
          <w:noProof/>
        </w:rPr>
        <w:instrText xml:space="preserve"> PAGEREF _Toc280463964 \h </w:instrText>
      </w:r>
      <w:r w:rsidR="00075ADF">
        <w:rPr>
          <w:noProof/>
        </w:rPr>
      </w:r>
      <w:r w:rsidR="00075ADF">
        <w:rPr>
          <w:noProof/>
        </w:rPr>
        <w:fldChar w:fldCharType="separate"/>
      </w:r>
      <w:r w:rsidR="003079A1">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075ADF">
        <w:rPr>
          <w:noProof/>
        </w:rPr>
        <w:fldChar w:fldCharType="begin"/>
      </w:r>
      <w:r>
        <w:rPr>
          <w:noProof/>
        </w:rPr>
        <w:instrText xml:space="preserve"> PAGEREF _Toc280463965 \h </w:instrText>
      </w:r>
      <w:r w:rsidR="00075ADF">
        <w:rPr>
          <w:noProof/>
        </w:rPr>
      </w:r>
      <w:r w:rsidR="00075ADF">
        <w:rPr>
          <w:noProof/>
        </w:rPr>
        <w:fldChar w:fldCharType="separate"/>
      </w:r>
      <w:r w:rsidR="003079A1">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075ADF">
        <w:rPr>
          <w:noProof/>
        </w:rPr>
        <w:fldChar w:fldCharType="begin"/>
      </w:r>
      <w:r>
        <w:rPr>
          <w:noProof/>
        </w:rPr>
        <w:instrText xml:space="preserve"> PAGEREF _Toc280463966 \h </w:instrText>
      </w:r>
      <w:r w:rsidR="00075ADF">
        <w:rPr>
          <w:noProof/>
        </w:rPr>
      </w:r>
      <w:r w:rsidR="00075ADF">
        <w:rPr>
          <w:noProof/>
        </w:rPr>
        <w:fldChar w:fldCharType="separate"/>
      </w:r>
      <w:r w:rsidR="003079A1">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075ADF">
        <w:rPr>
          <w:noProof/>
        </w:rPr>
        <w:fldChar w:fldCharType="begin"/>
      </w:r>
      <w:r>
        <w:rPr>
          <w:noProof/>
        </w:rPr>
        <w:instrText xml:space="preserve"> PAGEREF _Toc280463967 \h </w:instrText>
      </w:r>
      <w:r w:rsidR="00075ADF">
        <w:rPr>
          <w:noProof/>
        </w:rPr>
      </w:r>
      <w:r w:rsidR="00075ADF">
        <w:rPr>
          <w:noProof/>
        </w:rPr>
        <w:fldChar w:fldCharType="separate"/>
      </w:r>
      <w:r w:rsidR="003079A1">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075ADF">
        <w:rPr>
          <w:noProof/>
        </w:rPr>
        <w:fldChar w:fldCharType="begin"/>
      </w:r>
      <w:r>
        <w:rPr>
          <w:noProof/>
        </w:rPr>
        <w:instrText xml:space="preserve"> PAGEREF _Toc280463968 \h </w:instrText>
      </w:r>
      <w:r w:rsidR="00075ADF">
        <w:rPr>
          <w:noProof/>
        </w:rPr>
      </w:r>
      <w:r w:rsidR="00075ADF">
        <w:rPr>
          <w:noProof/>
        </w:rPr>
        <w:fldChar w:fldCharType="separate"/>
      </w:r>
      <w:r w:rsidR="003079A1">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075ADF">
        <w:rPr>
          <w:noProof/>
        </w:rPr>
        <w:fldChar w:fldCharType="begin"/>
      </w:r>
      <w:r>
        <w:rPr>
          <w:noProof/>
        </w:rPr>
        <w:instrText xml:space="preserve"> PAGEREF _Toc280463969 \h </w:instrText>
      </w:r>
      <w:r w:rsidR="00075ADF">
        <w:rPr>
          <w:noProof/>
        </w:rPr>
      </w:r>
      <w:r w:rsidR="00075ADF">
        <w:rPr>
          <w:noProof/>
        </w:rPr>
        <w:fldChar w:fldCharType="separate"/>
      </w:r>
      <w:r w:rsidR="003079A1">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075ADF">
        <w:rPr>
          <w:noProof/>
        </w:rPr>
        <w:fldChar w:fldCharType="begin"/>
      </w:r>
      <w:r>
        <w:rPr>
          <w:noProof/>
        </w:rPr>
        <w:instrText xml:space="preserve"> PAGEREF _Toc280463970 \h </w:instrText>
      </w:r>
      <w:r w:rsidR="00075ADF">
        <w:rPr>
          <w:noProof/>
        </w:rPr>
      </w:r>
      <w:r w:rsidR="00075ADF">
        <w:rPr>
          <w:noProof/>
        </w:rPr>
        <w:fldChar w:fldCharType="separate"/>
      </w:r>
      <w:r w:rsidR="003079A1">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075ADF">
        <w:rPr>
          <w:noProof/>
        </w:rPr>
        <w:fldChar w:fldCharType="begin"/>
      </w:r>
      <w:r>
        <w:rPr>
          <w:noProof/>
        </w:rPr>
        <w:instrText xml:space="preserve"> PAGEREF _Toc280463971 \h </w:instrText>
      </w:r>
      <w:r w:rsidR="00075ADF">
        <w:rPr>
          <w:noProof/>
        </w:rPr>
      </w:r>
      <w:r w:rsidR="00075ADF">
        <w:rPr>
          <w:noProof/>
        </w:rPr>
        <w:fldChar w:fldCharType="separate"/>
      </w:r>
      <w:r w:rsidR="003079A1">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 Models - Parte 2</w:t>
      </w:r>
      <w:r>
        <w:rPr>
          <w:noProof/>
        </w:rPr>
        <w:tab/>
      </w:r>
      <w:r w:rsidR="00075ADF">
        <w:rPr>
          <w:noProof/>
        </w:rPr>
        <w:fldChar w:fldCharType="begin"/>
      </w:r>
      <w:r>
        <w:rPr>
          <w:noProof/>
        </w:rPr>
        <w:instrText xml:space="preserve"> PAGEREF _Toc280463972 \h </w:instrText>
      </w:r>
      <w:r w:rsidR="00075ADF">
        <w:rPr>
          <w:noProof/>
        </w:rPr>
      </w:r>
      <w:r w:rsidR="00075ADF">
        <w:rPr>
          <w:noProof/>
        </w:rPr>
        <w:fldChar w:fldCharType="separate"/>
      </w:r>
      <w:r w:rsidR="003079A1">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075ADF">
        <w:rPr>
          <w:noProof/>
        </w:rPr>
        <w:fldChar w:fldCharType="begin"/>
      </w:r>
      <w:r>
        <w:rPr>
          <w:noProof/>
        </w:rPr>
        <w:instrText xml:space="preserve"> PAGEREF _Toc280463973 \h </w:instrText>
      </w:r>
      <w:r w:rsidR="00075ADF">
        <w:rPr>
          <w:noProof/>
        </w:rPr>
      </w:r>
      <w:r w:rsidR="00075ADF">
        <w:rPr>
          <w:noProof/>
        </w:rPr>
        <w:fldChar w:fldCharType="separate"/>
      </w:r>
      <w:r w:rsidR="003079A1">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075ADF">
        <w:rPr>
          <w:noProof/>
        </w:rPr>
        <w:fldChar w:fldCharType="begin"/>
      </w:r>
      <w:r>
        <w:rPr>
          <w:noProof/>
        </w:rPr>
        <w:instrText xml:space="preserve"> PAGEREF _Toc280463974 \h </w:instrText>
      </w:r>
      <w:r w:rsidR="00075ADF">
        <w:rPr>
          <w:noProof/>
        </w:rPr>
      </w:r>
      <w:r w:rsidR="00075ADF">
        <w:rPr>
          <w:noProof/>
        </w:rPr>
        <w:fldChar w:fldCharType="separate"/>
      </w:r>
      <w:r w:rsidR="003079A1">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075ADF">
        <w:rPr>
          <w:noProof/>
        </w:rPr>
        <w:fldChar w:fldCharType="begin"/>
      </w:r>
      <w:r>
        <w:rPr>
          <w:noProof/>
        </w:rPr>
        <w:instrText xml:space="preserve"> PAGEREF _Toc280463975 \h </w:instrText>
      </w:r>
      <w:r w:rsidR="00075ADF">
        <w:rPr>
          <w:noProof/>
        </w:rPr>
      </w:r>
      <w:r w:rsidR="00075ADF">
        <w:rPr>
          <w:noProof/>
        </w:rPr>
        <w:fldChar w:fldCharType="separate"/>
      </w:r>
      <w:r w:rsidR="003079A1">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075ADF">
        <w:rPr>
          <w:noProof/>
        </w:rPr>
        <w:fldChar w:fldCharType="begin"/>
      </w:r>
      <w:r>
        <w:rPr>
          <w:noProof/>
        </w:rPr>
        <w:instrText xml:space="preserve"> PAGEREF _Toc280463976 \h </w:instrText>
      </w:r>
      <w:r w:rsidR="00075ADF">
        <w:rPr>
          <w:noProof/>
        </w:rPr>
      </w:r>
      <w:r w:rsidR="00075ADF">
        <w:rPr>
          <w:noProof/>
        </w:rPr>
        <w:fldChar w:fldCharType="separate"/>
      </w:r>
      <w:r w:rsidR="003079A1">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075ADF">
        <w:rPr>
          <w:noProof/>
        </w:rPr>
        <w:fldChar w:fldCharType="begin"/>
      </w:r>
      <w:r>
        <w:rPr>
          <w:noProof/>
        </w:rPr>
        <w:instrText xml:space="preserve"> PAGEREF _Toc280463977 \h </w:instrText>
      </w:r>
      <w:r w:rsidR="00075ADF">
        <w:rPr>
          <w:noProof/>
        </w:rPr>
      </w:r>
      <w:r w:rsidR="00075ADF">
        <w:rPr>
          <w:noProof/>
        </w:rPr>
        <w:fldChar w:fldCharType="separate"/>
      </w:r>
      <w:r w:rsidR="003079A1">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075ADF">
        <w:rPr>
          <w:noProof/>
        </w:rPr>
        <w:fldChar w:fldCharType="begin"/>
      </w:r>
      <w:r>
        <w:rPr>
          <w:noProof/>
        </w:rPr>
        <w:instrText xml:space="preserve"> PAGEREF _Toc280463978 \h </w:instrText>
      </w:r>
      <w:r w:rsidR="00075ADF">
        <w:rPr>
          <w:noProof/>
        </w:rPr>
      </w:r>
      <w:r w:rsidR="00075ADF">
        <w:rPr>
          <w:noProof/>
        </w:rPr>
        <w:fldChar w:fldCharType="separate"/>
      </w:r>
      <w:r w:rsidR="003079A1">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075ADF">
        <w:rPr>
          <w:noProof/>
        </w:rPr>
        <w:fldChar w:fldCharType="begin"/>
      </w:r>
      <w:r>
        <w:rPr>
          <w:noProof/>
        </w:rPr>
        <w:instrText xml:space="preserve"> PAGEREF _Toc280463979 \h </w:instrText>
      </w:r>
      <w:r w:rsidR="00075ADF">
        <w:rPr>
          <w:noProof/>
        </w:rPr>
      </w:r>
      <w:r w:rsidR="00075ADF">
        <w:rPr>
          <w:noProof/>
        </w:rPr>
        <w:fldChar w:fldCharType="separate"/>
      </w:r>
      <w:r w:rsidR="003079A1">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075ADF">
        <w:rPr>
          <w:noProof/>
        </w:rPr>
        <w:fldChar w:fldCharType="begin"/>
      </w:r>
      <w:r>
        <w:rPr>
          <w:noProof/>
        </w:rPr>
        <w:instrText xml:space="preserve"> PAGEREF _Toc280463980 \h </w:instrText>
      </w:r>
      <w:r w:rsidR="00075ADF">
        <w:rPr>
          <w:noProof/>
        </w:rPr>
      </w:r>
      <w:r w:rsidR="00075ADF">
        <w:rPr>
          <w:noProof/>
        </w:rPr>
        <w:fldChar w:fldCharType="separate"/>
      </w:r>
      <w:r w:rsidR="003079A1">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412 - Contenido Páginas</w:t>
      </w:r>
      <w:r>
        <w:rPr>
          <w:noProof/>
        </w:rPr>
        <w:tab/>
      </w:r>
      <w:r w:rsidR="00075ADF">
        <w:rPr>
          <w:noProof/>
        </w:rPr>
        <w:fldChar w:fldCharType="begin"/>
      </w:r>
      <w:r>
        <w:rPr>
          <w:noProof/>
        </w:rPr>
        <w:instrText xml:space="preserve"> PAGEREF _Toc280463981 \h </w:instrText>
      </w:r>
      <w:r w:rsidR="00075ADF">
        <w:rPr>
          <w:noProof/>
        </w:rPr>
      </w:r>
      <w:r w:rsidR="00075ADF">
        <w:rPr>
          <w:noProof/>
        </w:rPr>
        <w:fldChar w:fldCharType="separate"/>
      </w:r>
      <w:r w:rsidR="003079A1">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075ADF">
        <w:rPr>
          <w:noProof/>
        </w:rPr>
        <w:fldChar w:fldCharType="begin"/>
      </w:r>
      <w:r>
        <w:rPr>
          <w:noProof/>
        </w:rPr>
        <w:instrText xml:space="preserve"> PAGEREF _Toc280463982 \h </w:instrText>
      </w:r>
      <w:r w:rsidR="00075ADF">
        <w:rPr>
          <w:noProof/>
        </w:rPr>
      </w:r>
      <w:r w:rsidR="00075ADF">
        <w:rPr>
          <w:noProof/>
        </w:rPr>
        <w:fldChar w:fldCharType="separate"/>
      </w:r>
      <w:r w:rsidR="003079A1">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075ADF">
        <w:rPr>
          <w:noProof/>
        </w:rPr>
        <w:fldChar w:fldCharType="begin"/>
      </w:r>
      <w:r>
        <w:rPr>
          <w:noProof/>
        </w:rPr>
        <w:instrText xml:space="preserve"> PAGEREF _Toc280463983 \h </w:instrText>
      </w:r>
      <w:r w:rsidR="00075ADF">
        <w:rPr>
          <w:noProof/>
        </w:rPr>
      </w:r>
      <w:r w:rsidR="00075ADF">
        <w:rPr>
          <w:noProof/>
        </w:rPr>
        <w:fldChar w:fldCharType="separate"/>
      </w:r>
      <w:r w:rsidR="003079A1">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075ADF">
        <w:rPr>
          <w:noProof/>
        </w:rPr>
        <w:fldChar w:fldCharType="begin"/>
      </w:r>
      <w:r>
        <w:rPr>
          <w:noProof/>
        </w:rPr>
        <w:instrText xml:space="preserve"> PAGEREF _Toc280463984 \h </w:instrText>
      </w:r>
      <w:r w:rsidR="00075ADF">
        <w:rPr>
          <w:noProof/>
        </w:rPr>
      </w:r>
      <w:r w:rsidR="00075ADF">
        <w:rPr>
          <w:noProof/>
        </w:rPr>
        <w:fldChar w:fldCharType="separate"/>
      </w:r>
      <w:r w:rsidR="003079A1">
        <w:rPr>
          <w:noProof/>
        </w:rPr>
        <w:t>1</w:t>
      </w:r>
      <w:r w:rsidR="00075ADF">
        <w:rPr>
          <w:noProof/>
        </w:rPr>
        <w:fldChar w:fldCharType="end"/>
      </w:r>
    </w:p>
    <w:p w:rsidR="009A106D" w:rsidRDefault="00075ADF" w:rsidP="00777734">
      <w:pPr>
        <w:pStyle w:val="Ttulo"/>
        <w:outlineLvl w:val="0"/>
      </w:pPr>
      <w:r>
        <w:rPr>
          <w:lang w:val="es-ES"/>
        </w:rPr>
        <w:fldChar w:fldCharType="end"/>
      </w:r>
      <w:r w:rsidR="00391FD4">
        <w:rPr>
          <w:lang w:val="es-ES"/>
        </w:rPr>
        <w:br w:type="page"/>
      </w:r>
      <w:bookmarkStart w:id="0" w:name="_Toc280545884"/>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545885"/>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905909">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463942"/>
      <w:r>
        <w:t xml:space="preserve">Ilustración </w:t>
      </w:r>
      <w:r w:rsidR="00075ADF">
        <w:fldChar w:fldCharType="begin"/>
      </w:r>
      <w:r>
        <w:instrText xml:space="preserve"> SEQ Ilustración \* ARABIC </w:instrText>
      </w:r>
      <w:r w:rsidR="00075ADF">
        <w:fldChar w:fldCharType="separate"/>
      </w:r>
      <w:r w:rsidR="003079A1">
        <w:rPr>
          <w:noProof/>
        </w:rPr>
        <w:t>1</w:t>
      </w:r>
      <w:r w:rsidR="00075ADF">
        <w:fldChar w:fldCharType="end"/>
      </w:r>
      <w:r>
        <w:t xml:space="preserve"> - Componentes que intervienen en acceso multimedia web</w:t>
      </w:r>
      <w:bookmarkEnd w:id="2"/>
    </w:p>
    <w:p w:rsidR="009A106D" w:rsidRPr="00460025" w:rsidRDefault="00094FE2" w:rsidP="00460025">
      <w:pPr>
        <w:pStyle w:val="Ttulo7"/>
        <w:rPr>
          <w:lang w:val="es-CL"/>
        </w:rPr>
      </w:pPr>
      <w:hyperlink r:id="rId17"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0545886"/>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094FE2">
      <w:pPr>
        <w:pStyle w:val="Sinespaciado"/>
        <w:jc w:val="center"/>
      </w:pPr>
      <w:hyperlink r:id="rId19"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0545887"/>
      <w:r>
        <w:rPr>
          <w:kern w:val="1"/>
        </w:rPr>
        <w:t>1.2. Objetivos</w:t>
      </w:r>
      <w:bookmarkEnd w:id="4"/>
    </w:p>
    <w:p w:rsidR="009A106D" w:rsidRPr="00460025" w:rsidRDefault="00C8251B" w:rsidP="00460025">
      <w:pPr>
        <w:pStyle w:val="Subttulo"/>
        <w:outlineLvl w:val="2"/>
        <w:rPr>
          <w:b w:val="0"/>
          <w:kern w:val="1"/>
          <w:u w:val="single"/>
        </w:rPr>
      </w:pPr>
      <w:bookmarkStart w:id="5" w:name="_Toc280545888"/>
      <w:r>
        <w:rPr>
          <w:kern w:val="1"/>
        </w:rPr>
        <w:t>1.</w:t>
      </w:r>
      <w:r w:rsidR="003A19EE">
        <w:rPr>
          <w:kern w:val="1"/>
        </w:rPr>
        <w:t>2</w:t>
      </w:r>
      <w:r w:rsidR="00CC20D5">
        <w:rPr>
          <w:kern w:val="1"/>
        </w:rPr>
        <w:t>.1</w:t>
      </w:r>
      <w:r w:rsidR="003A19EE">
        <w:rPr>
          <w:kern w:val="1"/>
        </w:rPr>
        <w:t>.Objetivo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0545889"/>
      <w:r>
        <w:t>1</w:t>
      </w:r>
      <w:r w:rsidR="00CC20D5">
        <w:t>.2</w:t>
      </w:r>
      <w:r w:rsidR="003A19EE">
        <w:t>.</w:t>
      </w:r>
      <w:r>
        <w:t xml:space="preserve">1.Objetivos </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0545890"/>
      <w:r>
        <w:rPr>
          <w:rStyle w:val="Estilo14pt"/>
        </w:rPr>
        <w:t>1</w:t>
      </w:r>
      <w:r w:rsidR="00CC20D5">
        <w:rPr>
          <w:rStyle w:val="Estilo14pt"/>
        </w:rPr>
        <w:t>.3</w:t>
      </w:r>
      <w:r w:rsidR="00632E5B">
        <w:rPr>
          <w:rStyle w:val="Estilo14pt"/>
        </w:rPr>
        <w:t>.</w:t>
      </w:r>
      <w:r w:rsidR="009004D2">
        <w:rPr>
          <w:rStyle w:val="Estilo14pt"/>
        </w:rPr>
        <w:t>Metodologí</w:t>
      </w:r>
      <w:r w:rsidR="00632E5B">
        <w:rPr>
          <w:rStyle w:val="Estilo14pt"/>
        </w:rPr>
        <w:t>a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0545891"/>
      <w:r>
        <w:t>1.</w:t>
      </w:r>
      <w:r w:rsidR="00CC20D5">
        <w:t>4.</w:t>
      </w:r>
      <w:r w:rsidR="00460025">
        <w:t>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firstRow="0" w:lastRow="0" w:firstColumn="0" w:lastColumn="0" w:noHBand="0" w:noVBand="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de la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    Al término de las pruebas se entregará un primer prototipo de producción junto con la documentación generada en la etapa de desarrollo. </w:t>
            </w:r>
          </w:p>
          <w:p w:rsidR="009A106D" w:rsidRDefault="00427C5E" w:rsidP="00460025">
            <w:pPr>
              <w:spacing w:line="240" w:lineRule="auto"/>
              <w:rPr>
                <w:sz w:val="20"/>
                <w:szCs w:val="20"/>
              </w:rPr>
            </w:pPr>
            <w:r w:rsidRPr="00460025">
              <w:rPr>
                <w:sz w:val="20"/>
                <w:szCs w:val="20"/>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firstRow="0" w:lastRow="0" w:firstColumn="0" w:lastColumn="0" w:noHBand="0" w:noVBand="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0545892"/>
            <w:r w:rsidRPr="00460025">
              <w:t>Capítulo 2. Marco Teórico</w:t>
            </w:r>
            <w:bookmarkEnd w:id="9"/>
          </w:p>
        </w:tc>
      </w:tr>
    </w:tbl>
    <w:p w:rsidR="009A106D" w:rsidRDefault="007C0EE8" w:rsidP="00460025">
      <w:pPr>
        <w:pStyle w:val="Subttulo"/>
        <w:outlineLvl w:val="1"/>
      </w:pPr>
      <w:bookmarkStart w:id="10" w:name="_Toc266039162"/>
      <w:bookmarkStart w:id="11" w:name="_Toc280545893"/>
      <w:r w:rsidRPr="002D62D6">
        <w:t>2.1</w:t>
      </w:r>
      <w:r w:rsidR="008B100A">
        <w:t>.</w:t>
      </w:r>
      <w:r w:rsidR="00AD2886">
        <w:t xml:space="preserve"> </w:t>
      </w:r>
      <w:r w:rsidRPr="002D62D6">
        <w:t>Acceso 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0"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0463943"/>
      <w:r>
        <w:t xml:space="preserve">Ilustración </w:t>
      </w:r>
      <w:r w:rsidR="00075ADF">
        <w:fldChar w:fldCharType="begin"/>
      </w:r>
      <w:r>
        <w:instrText xml:space="preserve"> SEQ Ilustración \* ARABIC </w:instrText>
      </w:r>
      <w:r w:rsidR="00075ADF">
        <w:fldChar w:fldCharType="separate"/>
      </w:r>
      <w:r w:rsidR="003079A1">
        <w:rPr>
          <w:noProof/>
        </w:rPr>
        <w:t>2</w:t>
      </w:r>
      <w:r w:rsidR="00075ADF">
        <w:fldChar w:fldCharType="end"/>
      </w:r>
      <w:r>
        <w:t xml:space="preserve"> - </w:t>
      </w:r>
      <w:r w:rsidRPr="00464E84">
        <w:t>Adaptación de cont</w:t>
      </w:r>
      <w:r>
        <w:t>enidos para un acceso universal</w:t>
      </w:r>
      <w:bookmarkEnd w:id="13"/>
      <w:bookmarkEnd w:id="14"/>
    </w:p>
    <w:p w:rsidR="009A106D" w:rsidRPr="00460025" w:rsidRDefault="00094FE2" w:rsidP="00460025">
      <w:pPr>
        <w:pStyle w:val="Ttulo7"/>
        <w:rPr>
          <w:lang w:val="es-CL"/>
        </w:rPr>
      </w:pPr>
      <w:hyperlink r:id="rId21"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0545894"/>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8626F7">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0545895"/>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8626F7">
        <w:rPr>
          <w:szCs w:val="24"/>
          <w:lang w:val="es-ES"/>
        </w:rPr>
        <w:t xml:space="preserve"> </w:t>
      </w:r>
      <w:r w:rsidR="000A1BB0">
        <w:rPr>
          <w:szCs w:val="24"/>
          <w:lang w:val="es-ES"/>
        </w:rPr>
        <w:t xml:space="preserve">contiene información adicional en el documento </w:t>
      </w:r>
      <w:r w:rsidR="008626F7">
        <w:rPr>
          <w:szCs w:val="24"/>
          <w:lang w:val="es-ES"/>
        </w:rPr>
        <w:t>XML, como</w:t>
      </w:r>
      <w:r w:rsidR="000A1BB0">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8626F7">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0463944"/>
      <w:r>
        <w:t xml:space="preserve">Ilustración </w:t>
      </w:r>
      <w:r w:rsidR="00075ADF">
        <w:fldChar w:fldCharType="begin"/>
      </w:r>
      <w:r>
        <w:instrText xml:space="preserve"> SEQ Ilustración \* ARABIC </w:instrText>
      </w:r>
      <w:r w:rsidR="00075ADF">
        <w:fldChar w:fldCharType="separate"/>
      </w:r>
      <w:r w:rsidR="003079A1">
        <w:rPr>
          <w:noProof/>
        </w:rPr>
        <w:t>3</w:t>
      </w:r>
      <w:r w:rsidR="00075ADF">
        <w:fldChar w:fldCharType="end"/>
      </w:r>
      <w:r>
        <w:t xml:space="preserve"> - </w:t>
      </w:r>
      <w:r w:rsidRPr="001D0396">
        <w:t>Esquema SOAP seg</w:t>
      </w:r>
      <w:r w:rsidR="00F8658A">
        <w:t>ú</w:t>
      </w:r>
      <w:r w:rsidRPr="001D0396">
        <w:t>n la W3C</w:t>
      </w:r>
      <w:bookmarkEnd w:id="19"/>
      <w:bookmarkEnd w:id="20"/>
    </w:p>
    <w:p w:rsidR="009A106D" w:rsidRPr="00460025" w:rsidRDefault="00094FE2" w:rsidP="00460025">
      <w:pPr>
        <w:pStyle w:val="Ttulo7"/>
        <w:rPr>
          <w:rStyle w:val="nfasis"/>
          <w:b/>
          <w:bCs/>
          <w:i w:val="0"/>
          <w:lang w:val="es-CL"/>
        </w:rPr>
      </w:pPr>
      <w:hyperlink r:id="rId23"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0545896"/>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w:t>
      </w:r>
      <w:r w:rsidR="008626F7">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8626F7">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0545897"/>
      <w:r>
        <w:t>2.2.</w:t>
      </w:r>
      <w:r w:rsidR="00E25300">
        <w:t>3</w:t>
      </w:r>
      <w:r>
        <w:t>. R</w:t>
      </w:r>
      <w:r w:rsidR="00F977D8">
        <w:t>SS</w:t>
      </w:r>
      <w:bookmarkEnd w:id="22"/>
    </w:p>
    <w:p w:rsidR="000F1DB4" w:rsidRDefault="008B28A9" w:rsidP="00986D24">
      <w:pPr>
        <w:rPr>
          <w:szCs w:val="24"/>
          <w:lang w:val="es-ES"/>
        </w:rPr>
      </w:pPr>
      <w:r>
        <w:rPr>
          <w:szCs w:val="24"/>
          <w:lang w:val="es-ES"/>
        </w:rPr>
        <w:t>RSS (</w:t>
      </w:r>
      <w:r w:rsidR="000F1DB4">
        <w:rPr>
          <w:szCs w:val="24"/>
          <w:lang w:val="es-ES"/>
        </w:rPr>
        <w:t>SiteSumaryor</w:t>
      </w:r>
      <w:r w:rsidR="008626F7">
        <w:rPr>
          <w:szCs w:val="24"/>
          <w:lang w:val="es-ES"/>
        </w:rPr>
        <w:t xml:space="preserve"> </w:t>
      </w:r>
      <w:r w:rsidR="000F1DB4">
        <w:rPr>
          <w:szCs w:val="24"/>
          <w:lang w:val="es-ES"/>
        </w:rPr>
        <w:t>RichSite</w:t>
      </w:r>
      <w:r w:rsidR="008626F7">
        <w:rPr>
          <w:szCs w:val="24"/>
          <w:lang w:val="es-ES"/>
        </w:rPr>
        <w:t xml:space="preserve"> </w:t>
      </w:r>
      <w:r w:rsidR="000F1DB4">
        <w:rPr>
          <w:szCs w:val="24"/>
          <w:lang w:val="es-ES"/>
        </w:rPr>
        <w:t xml:space="preserve">Sumary)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4"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0463945"/>
      <w:r>
        <w:t xml:space="preserve">Ilustración </w:t>
      </w:r>
      <w:r w:rsidR="00075ADF">
        <w:fldChar w:fldCharType="begin"/>
      </w:r>
      <w:r>
        <w:instrText xml:space="preserve"> SEQ Ilustración \* ARABIC </w:instrText>
      </w:r>
      <w:r w:rsidR="00075ADF">
        <w:fldChar w:fldCharType="separate"/>
      </w:r>
      <w:r w:rsidR="003079A1">
        <w:rPr>
          <w:noProof/>
        </w:rPr>
        <w:t>4</w:t>
      </w:r>
      <w:r w:rsidR="00075ADF">
        <w:fldChar w:fldCharType="end"/>
      </w:r>
      <w:r>
        <w:t xml:space="preserve"> - </w:t>
      </w:r>
      <w:r w:rsidRPr="008D05B2">
        <w:t>Esquema del funcionamiento de RSS</w:t>
      </w:r>
      <w:bookmarkEnd w:id="23"/>
    </w:p>
    <w:p w:rsidR="000262D2" w:rsidRDefault="00094FE2" w:rsidP="000A7B9F">
      <w:pPr>
        <w:pStyle w:val="Epgrafe"/>
        <w:jc w:val="center"/>
        <w:rPr>
          <w:rStyle w:val="nfasis"/>
        </w:rPr>
      </w:pPr>
      <w:hyperlink r:id="rId25"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0545898"/>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6"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0463946"/>
      <w:r>
        <w:t xml:space="preserve">Ilustración </w:t>
      </w:r>
      <w:r w:rsidR="00075ADF">
        <w:fldChar w:fldCharType="begin"/>
      </w:r>
      <w:r>
        <w:instrText xml:space="preserve"> SEQ Ilustración \* ARABIC </w:instrText>
      </w:r>
      <w:r w:rsidR="00075ADF">
        <w:fldChar w:fldCharType="separate"/>
      </w:r>
      <w:r w:rsidR="003079A1">
        <w:rPr>
          <w:noProof/>
        </w:rPr>
        <w:t>5</w:t>
      </w:r>
      <w:r w:rsidR="00075ADF">
        <w:fldChar w:fldCharType="end"/>
      </w:r>
      <w:r>
        <w:t xml:space="preserve"> - </w:t>
      </w:r>
      <w:r w:rsidRPr="00E46373">
        <w:t>Esquema de XML Orientado a MVC</w:t>
      </w:r>
      <w:bookmarkEnd w:id="25"/>
      <w:bookmarkEnd w:id="26"/>
    </w:p>
    <w:p w:rsidR="00AC2D2B" w:rsidRDefault="00094FE2" w:rsidP="00AC2D2B">
      <w:pPr>
        <w:pStyle w:val="Epgrafe"/>
        <w:jc w:val="center"/>
        <w:rPr>
          <w:noProof/>
          <w:lang w:val="es-ES"/>
        </w:rPr>
      </w:pPr>
      <w:hyperlink r:id="rId27"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0545899"/>
      <w:r>
        <w:t>2.3</w:t>
      </w:r>
      <w:r w:rsidR="007C0EE8">
        <w:t>.</w:t>
      </w:r>
      <w:r w:rsidR="005E1AF4">
        <w:t>1.</w:t>
      </w:r>
      <w:r w:rsidR="00AD2886">
        <w:t xml:space="preserve"> </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0545900"/>
      <w:r w:rsidR="00D23AE3">
        <w:rPr>
          <w:lang w:val="es-ES"/>
        </w:rPr>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0545901"/>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0545902"/>
      <w:r>
        <w:t>2</w:t>
      </w:r>
      <w:r w:rsidR="007C0EE8" w:rsidRPr="002C1010">
        <w:t>.</w:t>
      </w:r>
      <w:r>
        <w:t>3</w:t>
      </w:r>
      <w:r w:rsidR="007C0EE8" w:rsidRPr="002C1010">
        <w:t>.</w:t>
      </w:r>
      <w:r w:rsidR="00246C1A">
        <w:t>2.2</w:t>
      </w:r>
      <w:r w:rsidR="001667D4">
        <w:t>.</w:t>
      </w:r>
      <w:r w:rsidR="0064191E">
        <w:t xml:space="preserve"> </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0545903"/>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8"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0463947"/>
      <w:r>
        <w:t xml:space="preserve">Ilustración </w:t>
      </w:r>
      <w:r w:rsidR="00075ADF">
        <w:fldChar w:fldCharType="begin"/>
      </w:r>
      <w:r>
        <w:instrText xml:space="preserve"> SEQ Ilustración \* ARABIC </w:instrText>
      </w:r>
      <w:r w:rsidR="00075ADF">
        <w:fldChar w:fldCharType="separate"/>
      </w:r>
      <w:r w:rsidR="003079A1">
        <w:rPr>
          <w:noProof/>
        </w:rPr>
        <w:t>6</w:t>
      </w:r>
      <w:r w:rsidR="00075ADF">
        <w:fldChar w:fldCharType="end"/>
      </w:r>
      <w:r>
        <w:t xml:space="preserve"> - </w:t>
      </w:r>
      <w:r w:rsidRPr="00620C24">
        <w:t>Modelo típico de un servicio streaming</w:t>
      </w:r>
      <w:bookmarkEnd w:id="35"/>
    </w:p>
    <w:p w:rsidR="00BA71DB" w:rsidRPr="008551A5" w:rsidRDefault="00094FE2" w:rsidP="00BA71DB">
      <w:pPr>
        <w:pStyle w:val="Epgrafe"/>
        <w:jc w:val="center"/>
        <w:rPr>
          <w:noProof/>
          <w:sz w:val="24"/>
        </w:rPr>
      </w:pPr>
      <w:hyperlink r:id="rId29"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0545904"/>
      <w:r w:rsidR="00D23AE3">
        <w:t>2</w:t>
      </w:r>
      <w:r w:rsidR="007C0EE8">
        <w:t>.</w:t>
      </w:r>
      <w:r w:rsidR="001B6042">
        <w:t>4</w:t>
      </w:r>
      <w:r w:rsidR="001667D4">
        <w:t>.</w:t>
      </w:r>
      <w:r w:rsidR="0064191E">
        <w:t xml:space="preserve"> </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0545905"/>
      <w:r>
        <w:rPr>
          <w:lang w:val="es-ES"/>
        </w:rPr>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0545906"/>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r>
        <w:br w:type="page"/>
      </w:r>
      <w:r w:rsidR="00B44AE1">
        <w:t>2.4.3. 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9" w:name="_Toc280545907"/>
      <w:r>
        <w:t>2.4.4. OGG Theora</w:t>
      </w:r>
      <w:bookmarkEnd w:id="3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0" w:name="_Toc280545908"/>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1" w:name="_Toc280545909"/>
      <w:r>
        <w:rPr>
          <w:lang w:val="es-ES"/>
        </w:rPr>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r>
        <w:rPr>
          <w:lang w:val="es-ES"/>
        </w:rPr>
        <w:t>.</w:t>
      </w:r>
      <w:r w:rsidR="007C0EE8" w:rsidRPr="007E48E2">
        <w:rPr>
          <w:lang w:val="es-ES"/>
        </w:rPr>
        <w:t>VP8</w:t>
      </w:r>
      <w:bookmarkEnd w:id="42"/>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9A106D" w:rsidRDefault="009D42E8" w:rsidP="00460025">
      <w:pPr>
        <w:pStyle w:val="Subttulo"/>
        <w:outlineLvl w:val="1"/>
      </w:pPr>
      <w:bookmarkStart w:id="43" w:name="_Toc280545910"/>
      <w:r>
        <w:t xml:space="preserve">2.5. </w:t>
      </w:r>
      <w:r w:rsidR="00682677">
        <w:t>Tecnologías</w:t>
      </w:r>
      <w:r>
        <w:t xml:space="preserve"> Clientes</w:t>
      </w:r>
      <w:bookmarkEnd w:id="4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134FCB">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8626F7">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0"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1"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2"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3"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4" w:name="_Toc276683969"/>
      <w:bookmarkStart w:id="45" w:name="_Toc280463948"/>
      <w:r>
        <w:t xml:space="preserve">Ilustración </w:t>
      </w:r>
      <w:r w:rsidR="00075ADF">
        <w:fldChar w:fldCharType="begin"/>
      </w:r>
      <w:r>
        <w:instrText xml:space="preserve"> SEQ Ilustración \* ARABIC </w:instrText>
      </w:r>
      <w:r w:rsidR="00075ADF">
        <w:fldChar w:fldCharType="separate"/>
      </w:r>
      <w:r w:rsidR="003079A1">
        <w:rPr>
          <w:noProof/>
        </w:rPr>
        <w:t>7</w:t>
      </w:r>
      <w:r w:rsidR="00075ADF">
        <w:fldChar w:fldCharType="end"/>
      </w:r>
      <w:r>
        <w:t xml:space="preserve"> - Logotipos de reproductores comerciales</w:t>
      </w:r>
      <w:bookmarkEnd w:id="44"/>
      <w:bookmarkEnd w:id="45"/>
    </w:p>
    <w:p w:rsidR="009A0F34" w:rsidRPr="007E48E2" w:rsidRDefault="009A0F34" w:rsidP="009A0F34">
      <w:pPr>
        <w:pStyle w:val="Subttulo"/>
        <w:outlineLvl w:val="2"/>
        <w:rPr>
          <w:lang w:val="es-ES"/>
        </w:rPr>
      </w:pPr>
      <w:r>
        <w:rPr>
          <w:lang w:val="es-ES"/>
        </w:rPr>
        <w:br w:type="page"/>
      </w:r>
      <w:bookmarkStart w:id="46" w:name="_Toc280545911"/>
      <w:r w:rsidR="003B2254">
        <w:rPr>
          <w:lang w:val="es-ES"/>
        </w:rPr>
        <w:t>2.</w:t>
      </w:r>
      <w:r w:rsidR="00E96DD8">
        <w:rPr>
          <w:lang w:val="es-ES"/>
        </w:rPr>
        <w:t>5</w:t>
      </w:r>
      <w:r>
        <w:rPr>
          <w:lang w:val="es-ES"/>
        </w:rPr>
        <w:t>.1.</w:t>
      </w:r>
      <w:r w:rsidRPr="007E48E2">
        <w:rPr>
          <w:lang w:val="es-ES"/>
        </w:rPr>
        <w:t xml:space="preserve"> Real Media Player</w:t>
      </w:r>
      <w:bookmarkEnd w:id="4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4"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7" w:name="_Toc276683970"/>
      <w:bookmarkStart w:id="48" w:name="_Toc280463949"/>
      <w:r>
        <w:t xml:space="preserve">Ilustración </w:t>
      </w:r>
      <w:r w:rsidR="00075ADF">
        <w:fldChar w:fldCharType="begin"/>
      </w:r>
      <w:r>
        <w:instrText xml:space="preserve"> SEQ Ilustración \* ARABIC </w:instrText>
      </w:r>
      <w:r w:rsidR="00075ADF">
        <w:fldChar w:fldCharType="separate"/>
      </w:r>
      <w:r w:rsidR="003079A1">
        <w:rPr>
          <w:noProof/>
        </w:rPr>
        <w:t>8</w:t>
      </w:r>
      <w:r w:rsidR="00075ADF">
        <w:fldChar w:fldCharType="end"/>
      </w:r>
      <w:r>
        <w:t xml:space="preserve"> - Real Player 11</w:t>
      </w:r>
      <w:bookmarkEnd w:id="47"/>
      <w:bookmarkEnd w:id="48"/>
    </w:p>
    <w:p w:rsidR="00B23E60" w:rsidRDefault="00094FE2" w:rsidP="00B23E60">
      <w:pPr>
        <w:pStyle w:val="Epgrafe"/>
        <w:jc w:val="center"/>
      </w:pPr>
      <w:hyperlink r:id="rId35"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49" w:name="_Toc266039174"/>
      <w:bookmarkStart w:id="50" w:name="_Toc280545912"/>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6"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1" w:name="_Toc276683971"/>
      <w:bookmarkStart w:id="52" w:name="_Toc280463950"/>
      <w:r>
        <w:t xml:space="preserve">Ilustración </w:t>
      </w:r>
      <w:r w:rsidR="00075ADF">
        <w:fldChar w:fldCharType="begin"/>
      </w:r>
      <w:r>
        <w:instrText xml:space="preserve"> SEQ Ilustración \* ARABIC </w:instrText>
      </w:r>
      <w:r w:rsidR="00075ADF">
        <w:fldChar w:fldCharType="separate"/>
      </w:r>
      <w:r w:rsidR="003079A1">
        <w:rPr>
          <w:noProof/>
        </w:rPr>
        <w:t>9</w:t>
      </w:r>
      <w:r w:rsidR="00075ADF">
        <w:fldChar w:fldCharType="end"/>
      </w:r>
      <w:r>
        <w:t xml:space="preserve"> - </w:t>
      </w:r>
      <w:r w:rsidRPr="009849ED">
        <w:t>Presentación de Windows Media Center en Windows 7</w:t>
      </w:r>
      <w:bookmarkEnd w:id="51"/>
      <w:bookmarkEnd w:id="5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3" w:name="_Toc266039176"/>
      <w:bookmarkStart w:id="54" w:name="_Toc280545913"/>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3"/>
      <w:bookmarkEnd w:id="5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7"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80463951"/>
      <w:r>
        <w:t xml:space="preserve">Ilustración </w:t>
      </w:r>
      <w:r w:rsidR="00075ADF">
        <w:fldChar w:fldCharType="begin"/>
      </w:r>
      <w:r>
        <w:instrText xml:space="preserve"> SEQ Ilustración \* ARABIC </w:instrText>
      </w:r>
      <w:r w:rsidR="00075ADF">
        <w:fldChar w:fldCharType="separate"/>
      </w:r>
      <w:r w:rsidR="003079A1">
        <w:rPr>
          <w:noProof/>
        </w:rPr>
        <w:t>10</w:t>
      </w:r>
      <w:r w:rsidR="00075ADF">
        <w:fldChar w:fldCharType="end"/>
      </w:r>
      <w:r>
        <w:t xml:space="preserve"> - </w:t>
      </w:r>
      <w:r w:rsidRPr="00F77C06">
        <w:t>Reproductor Quicktime 7</w:t>
      </w:r>
      <w:bookmarkEnd w:id="55"/>
    </w:p>
    <w:p w:rsidR="007C0EE8" w:rsidRPr="003E7A01" w:rsidRDefault="00A4311D" w:rsidP="007C0EE8">
      <w:pPr>
        <w:pStyle w:val="Subttulo"/>
        <w:outlineLvl w:val="2"/>
      </w:pPr>
      <w:r w:rsidRPr="00460025">
        <w:rPr>
          <w:sz w:val="27"/>
          <w:lang w:val="es-ES"/>
        </w:rPr>
        <w:br w:type="page"/>
      </w:r>
      <w:bookmarkStart w:id="56" w:name="_Toc266039177"/>
      <w:bookmarkStart w:id="57" w:name="_Toc280545914"/>
      <w:r w:rsidR="007C0EE8" w:rsidRPr="003E7A01">
        <w:t>2.</w:t>
      </w:r>
      <w:r w:rsidR="00E96DD8">
        <w:t>5</w:t>
      </w:r>
      <w:r w:rsidR="00852685">
        <w:t>.</w:t>
      </w:r>
      <w:r w:rsidR="007C0EE8" w:rsidRPr="003E7A01">
        <w:t>4</w:t>
      </w:r>
      <w:r w:rsidR="00852685">
        <w:t>.</w:t>
      </w:r>
      <w:r w:rsidR="007C0EE8" w:rsidRPr="003E7A01">
        <w:t xml:space="preserve"> Adobe Flash</w:t>
      </w:r>
      <w:bookmarkEnd w:id="56"/>
      <w:bookmarkEnd w:id="57"/>
    </w:p>
    <w:p w:rsidR="007C0EE8" w:rsidRDefault="007C0EE8" w:rsidP="007C0EE8">
      <w:pPr>
        <w:rPr>
          <w:szCs w:val="24"/>
        </w:rPr>
      </w:pPr>
      <w:r>
        <w:rPr>
          <w:szCs w:val="24"/>
        </w:rPr>
        <w:t>Es uno</w:t>
      </w:r>
      <w:r w:rsidR="00072069">
        <w:rPr>
          <w:szCs w:val="24"/>
        </w:rPr>
        <w:t xml:space="preserve"> de los</w:t>
      </w:r>
      <w:r w:rsidR="008626F7">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8"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58" w:name="_Toc280463952"/>
      <w:r>
        <w:t xml:space="preserve">Ilustración </w:t>
      </w:r>
      <w:r w:rsidR="00075ADF">
        <w:fldChar w:fldCharType="begin"/>
      </w:r>
      <w:r>
        <w:instrText xml:space="preserve"> SEQ Ilustración \* ARABIC </w:instrText>
      </w:r>
      <w:r w:rsidR="00075ADF">
        <w:fldChar w:fldCharType="separate"/>
      </w:r>
      <w:r w:rsidR="003079A1">
        <w:rPr>
          <w:noProof/>
        </w:rPr>
        <w:t>11</w:t>
      </w:r>
      <w:r w:rsidR="00075ADF">
        <w:fldChar w:fldCharType="end"/>
      </w:r>
      <w:r>
        <w:t xml:space="preserve">- </w:t>
      </w:r>
      <w:r w:rsidRPr="000618C3">
        <w:t>JW Player</w:t>
      </w:r>
      <w:bookmarkEnd w:id="58"/>
    </w:p>
    <w:p w:rsidR="007C0EE8" w:rsidRPr="007C0EE8" w:rsidRDefault="007C0EE8" w:rsidP="007C0EE8">
      <w:pPr>
        <w:pStyle w:val="Epgrafe"/>
        <w:jc w:val="center"/>
      </w:pPr>
      <w:bookmarkStart w:id="59" w:name="_Toc266039203"/>
      <w:r w:rsidRPr="007C0EE8">
        <w:t xml:space="preserve">- </w:t>
      </w:r>
      <w:hyperlink r:id="rId39" w:history="1">
        <w:r w:rsidRPr="007C0EE8">
          <w:rPr>
            <w:rStyle w:val="Hipervnculo"/>
          </w:rPr>
          <w:t>http://www.longtailvideo.com</w:t>
        </w:r>
        <w:bookmarkEnd w:id="5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0" w:name="_Toc266039178"/>
      <w:bookmarkStart w:id="61" w:name="_Toc280545915"/>
      <w:r w:rsidRPr="007E48E2">
        <w:rPr>
          <w:lang w:val="es-ES"/>
        </w:rPr>
        <w:t>2.5</w:t>
      </w:r>
      <w:r w:rsidR="004A4771">
        <w:rPr>
          <w:lang w:val="es-ES"/>
        </w:rPr>
        <w:t>.</w:t>
      </w:r>
      <w:r w:rsidR="00E96DD8">
        <w:rPr>
          <w:lang w:val="es-ES"/>
        </w:rPr>
        <w:t>5</w:t>
      </w:r>
      <w:r w:rsidR="00776F80">
        <w:rPr>
          <w:lang w:val="es-ES"/>
        </w:rPr>
        <w:t>.</w:t>
      </w:r>
      <w:r w:rsidR="00E06820">
        <w:rPr>
          <w:lang w:val="es-ES"/>
        </w:rPr>
        <w:t xml:space="preserve"> </w:t>
      </w:r>
      <w:r w:rsidRPr="007E48E2">
        <w:rPr>
          <w:lang w:val="es-ES"/>
        </w:rPr>
        <w:t>Video HTML5</w:t>
      </w:r>
      <w:bookmarkEnd w:id="60"/>
      <w:bookmarkEnd w:id="61"/>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2" w:name="_Toc280545916"/>
      <w:r w:rsidR="003D5D52">
        <w:t>2.</w:t>
      </w:r>
      <w:r w:rsidR="00CF4C85">
        <w:t>6</w:t>
      </w:r>
      <w:r w:rsidR="003D5D52">
        <w:t xml:space="preserve">. </w:t>
      </w:r>
      <w:r w:rsidR="006E6582">
        <w:t>C</w:t>
      </w:r>
      <w:r w:rsidR="008F248C">
        <w:t>onversión de V</w:t>
      </w:r>
      <w:r w:rsidR="003D5D52">
        <w:t>ideos</w:t>
      </w:r>
      <w:bookmarkEnd w:id="62"/>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3" w:name="_Toc280545917"/>
      <w:bookmarkStart w:id="64" w:name="_Toc266039182"/>
      <w:r>
        <w:t>2.</w:t>
      </w:r>
      <w:r w:rsidR="00CF4C85">
        <w:t>6</w:t>
      </w:r>
      <w:r w:rsidR="003D5D52">
        <w:t>.</w:t>
      </w:r>
      <w:r>
        <w:t>1</w:t>
      </w:r>
      <w:r w:rsidR="003D5D52">
        <w:t>.</w:t>
      </w:r>
      <w:r>
        <w:t>FFmpeg</w:t>
      </w:r>
      <w:bookmarkEnd w:id="63"/>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w:t>
      </w:r>
      <w:r w:rsidR="008626F7">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1"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5" w:name="_Toc276683972"/>
      <w:bookmarkStart w:id="66" w:name="_Toc280463953"/>
      <w:r>
        <w:t xml:space="preserve">Ilustración </w:t>
      </w:r>
      <w:r w:rsidR="00075ADF">
        <w:fldChar w:fldCharType="begin"/>
      </w:r>
      <w:r>
        <w:instrText xml:space="preserve"> SEQ Ilustración \* ARABIC </w:instrText>
      </w:r>
      <w:r w:rsidR="00075ADF">
        <w:fldChar w:fldCharType="separate"/>
      </w:r>
      <w:r w:rsidR="003079A1">
        <w:rPr>
          <w:noProof/>
        </w:rPr>
        <w:t>12</w:t>
      </w:r>
      <w:r w:rsidR="00075ADF">
        <w:fldChar w:fldCharType="end"/>
      </w:r>
      <w:r>
        <w:t xml:space="preserve"> - Esquema de componentes de FFmpeg</w:t>
      </w:r>
      <w:bookmarkEnd w:id="65"/>
      <w:bookmarkEnd w:id="66"/>
    </w:p>
    <w:p w:rsidR="00107078" w:rsidRPr="008551A5" w:rsidRDefault="00094FE2" w:rsidP="00107078">
      <w:pPr>
        <w:pStyle w:val="Epgrafe"/>
        <w:jc w:val="center"/>
        <w:rPr>
          <w:noProof/>
          <w:sz w:val="24"/>
        </w:rPr>
      </w:pPr>
      <w:hyperlink r:id="rId42"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67" w:name="_Toc280545918"/>
      <w:r w:rsidR="00155E35">
        <w:t>2.7.</w:t>
      </w:r>
      <w:r w:rsidR="006859D3">
        <w:t xml:space="preserve"> IPTV</w:t>
      </w:r>
      <w:bookmarkEnd w:id="67"/>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3"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68" w:name="_Toc276683973"/>
      <w:bookmarkStart w:id="69" w:name="_Toc280463954"/>
      <w:r>
        <w:t xml:space="preserve">Ilustración </w:t>
      </w:r>
      <w:r w:rsidR="00075ADF">
        <w:fldChar w:fldCharType="begin"/>
      </w:r>
      <w:r>
        <w:instrText xml:space="preserve"> SEQ Ilustración \* ARABIC </w:instrText>
      </w:r>
      <w:r w:rsidR="00075ADF">
        <w:fldChar w:fldCharType="separate"/>
      </w:r>
      <w:r w:rsidR="003079A1">
        <w:rPr>
          <w:noProof/>
        </w:rPr>
        <w:t>13</w:t>
      </w:r>
      <w:r w:rsidR="00075ADF">
        <w:fldChar w:fldCharType="end"/>
      </w:r>
      <w:r>
        <w:t xml:space="preserve"> - Infraestructura de redes IPTV</w:t>
      </w:r>
      <w:bookmarkEnd w:id="68"/>
      <w:bookmarkEnd w:id="69"/>
    </w:p>
    <w:p w:rsidR="006859D3" w:rsidRPr="00460025" w:rsidRDefault="00094FE2" w:rsidP="006859D3">
      <w:pPr>
        <w:pStyle w:val="Ttulo7"/>
        <w:rPr>
          <w:lang w:val="es-ES"/>
        </w:rPr>
      </w:pPr>
      <w:hyperlink r:id="rId44" w:history="1">
        <w:r w:rsidR="006859D3" w:rsidRPr="00460025">
          <w:rPr>
            <w:rStyle w:val="Hipervnculo"/>
            <w:rFonts w:cs="Arial"/>
            <w:lang w:val="es-ES"/>
          </w:rPr>
          <w:t>http://edna.dml.ce.sharif.edu/dmlsite/content/iptv</w:t>
        </w:r>
      </w:hyperlink>
    </w:p>
    <w:p w:rsidR="009A106D" w:rsidRDefault="006859D3" w:rsidP="00460025">
      <w:pPr>
        <w:pStyle w:val="Subttulo"/>
        <w:outlineLvl w:val="1"/>
      </w:pPr>
      <w:r>
        <w:br w:type="page"/>
      </w:r>
      <w:bookmarkStart w:id="70" w:name="_Toc280545919"/>
      <w:r w:rsidR="007F68C8">
        <w:t>2.8. Metodología de Desarrollo</w:t>
      </w:r>
      <w:bookmarkEnd w:id="70"/>
    </w:p>
    <w:bookmarkEnd w:id="6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8626F7">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8626F7">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71" w:name="_Toc266039184"/>
      <w:bookmarkStart w:id="72" w:name="_Toc280545920"/>
      <w:r w:rsidRPr="00531853">
        <w:t>2.</w:t>
      </w:r>
      <w:r w:rsidR="00B60CF3">
        <w:t>8</w:t>
      </w:r>
      <w:r w:rsidRPr="00531853">
        <w:t>.</w:t>
      </w:r>
      <w:r w:rsidR="00B60CF3">
        <w:t>1</w:t>
      </w:r>
      <w:r w:rsidR="008867A5">
        <w:t>.</w:t>
      </w:r>
      <w:r w:rsidRPr="00531853">
        <w:t xml:space="preserve"> Extreme Programming</w:t>
      </w:r>
      <w:bookmarkEnd w:id="71"/>
      <w:bookmarkEnd w:id="72"/>
    </w:p>
    <w:p w:rsidR="00D85A65" w:rsidRDefault="007C0EE8" w:rsidP="00460025">
      <w:r>
        <w:t>Extreme Programming (XP) es un enfoque de la ingeniería de software</w:t>
      </w:r>
      <w:r w:rsidR="00460025">
        <w:t xml:space="preserve"> y</w:t>
      </w:r>
      <w:r w:rsidR="008626F7">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r w:rsidR="00F21C81">
        <w:t>2.</w:t>
      </w:r>
      <w:r w:rsidR="00B60CF3">
        <w:t>8.2</w:t>
      </w:r>
      <w:r w:rsidR="008867A5">
        <w:t>.</w:t>
      </w:r>
      <w:r w:rsidR="00245FC0">
        <w:t>Scrum</w:t>
      </w:r>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0B4B81" w:rsidRDefault="000B4B81" w:rsidP="00D20981">
      <w:r w:rsidRPr="000B4B81">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0B4B81" w:rsidRDefault="000B4B81" w:rsidP="00D20981">
      <w:r w:rsidRPr="000B4B81">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0B4B81" w:rsidRDefault="000B4B81" w:rsidP="00D20981">
      <w:r w:rsidRPr="000B4B81">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0B4B81" w:rsidRDefault="000B4B81" w:rsidP="00D20981">
      <w:r w:rsidRPr="000B4B81">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3" w:name="_Toc280545921"/>
      <w:r>
        <w:t>2.8.3</w:t>
      </w:r>
      <w:r w:rsidR="008867A5">
        <w:t>.</w:t>
      </w:r>
      <w:r w:rsidR="00665B89">
        <w:t>Software Libre</w:t>
      </w:r>
      <w:bookmarkEnd w:id="73"/>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8626F7">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4D680B">
        <w:rPr>
          <w:lang w:val="en-US"/>
        </w:rPr>
        <w:t>Esto</w:t>
      </w:r>
      <w:r w:rsidR="008626F7">
        <w:rPr>
          <w:lang w:val="en-US"/>
        </w:rPr>
        <w:t xml:space="preserve"> ultimo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4" w:name="_Toc280545922"/>
      <w:r>
        <w:t>2.8.3.1</w:t>
      </w:r>
      <w:r w:rsidR="008867A5">
        <w:t>.</w:t>
      </w:r>
      <w:r>
        <w:t xml:space="preserve"> Licencia GNU GPL v2</w:t>
      </w:r>
      <w:bookmarkEnd w:id="74"/>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8626F7">
        <w:t xml:space="preserve"> </w:t>
      </w:r>
      <w:r w:rsidRPr="00F8658A">
        <w:t>distribu</w:t>
      </w:r>
      <w:r w:rsidR="005E46BE">
        <w:t>ció</w:t>
      </w:r>
      <w:r w:rsidR="00D201C4">
        <w:t>n</w:t>
      </w:r>
      <w:r w:rsidR="008626F7">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5" w:name="_Toc280545923"/>
      <w:r>
        <w:t>2.9. Frameworks</w:t>
      </w:r>
      <w:bookmarkEnd w:id="75"/>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6" w:name="_Toc280545924"/>
      <w:r>
        <w:t>2.9.1. Zend Framework</w:t>
      </w:r>
      <w:bookmarkEnd w:id="76"/>
    </w:p>
    <w:p w:rsidR="003607CB" w:rsidRDefault="003607CB" w:rsidP="003607CB">
      <w:r>
        <w:t>Zend es la principal compañía que está detrás del desarrollo de PHP.</w:t>
      </w:r>
      <w:r w:rsidR="008626F7">
        <w:t xml:space="preserve"> </w:t>
      </w:r>
      <w:r>
        <w:t>Este framework</w:t>
      </w:r>
      <w:r w:rsidR="008626F7">
        <w:t xml:space="preserve">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5"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7" w:name="_Toc280463955"/>
      <w:r>
        <w:t xml:space="preserve">Ilustración </w:t>
      </w:r>
      <w:r w:rsidR="00075ADF">
        <w:fldChar w:fldCharType="begin"/>
      </w:r>
      <w:r w:rsidR="000051F5">
        <w:instrText xml:space="preserve"> SEQ Ilustración \* ARABIC </w:instrText>
      </w:r>
      <w:r w:rsidR="00075ADF">
        <w:fldChar w:fldCharType="separate"/>
      </w:r>
      <w:r w:rsidR="003079A1">
        <w:rPr>
          <w:noProof/>
        </w:rPr>
        <w:t>14</w:t>
      </w:r>
      <w:r w:rsidR="00075ADF">
        <w:rPr>
          <w:noProof/>
        </w:rPr>
        <w:fldChar w:fldCharType="end"/>
      </w:r>
      <w:r>
        <w:t xml:space="preserve"> - Visión general Zend Framework</w:t>
      </w:r>
      <w:bookmarkEnd w:id="77"/>
    </w:p>
    <w:p w:rsidR="003607CB" w:rsidRDefault="00094FE2" w:rsidP="003607CB">
      <w:pPr>
        <w:pStyle w:val="Epgrafe"/>
        <w:jc w:val="center"/>
        <w:rPr>
          <w:lang w:val="pt-BR"/>
        </w:rPr>
      </w:pPr>
      <w:hyperlink r:id="rId46"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78" w:name="_Toc280545925"/>
      <w:r w:rsidRPr="00460025">
        <w:rPr>
          <w:lang w:val="pt-BR"/>
        </w:rPr>
        <w:t>2.9.2. Google Web Toolkit</w:t>
      </w:r>
      <w:bookmarkEnd w:id="78"/>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8626F7">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79" w:name="_Toc280463956"/>
      <w:r>
        <w:t xml:space="preserve">Ilustración </w:t>
      </w:r>
      <w:r w:rsidR="00075ADF">
        <w:fldChar w:fldCharType="begin"/>
      </w:r>
      <w:r w:rsidR="000051F5">
        <w:instrText xml:space="preserve"> SEQ Ilustración \* ARABIC </w:instrText>
      </w:r>
      <w:r w:rsidR="00075ADF">
        <w:fldChar w:fldCharType="separate"/>
      </w:r>
      <w:r w:rsidR="003079A1">
        <w:rPr>
          <w:noProof/>
        </w:rPr>
        <w:t>15</w:t>
      </w:r>
      <w:r w:rsidR="00075ADF">
        <w:rPr>
          <w:noProof/>
        </w:rPr>
        <w:fldChar w:fldCharType="end"/>
      </w:r>
      <w:r>
        <w:t xml:space="preserve"> - Esquema de Widgets GWT</w:t>
      </w:r>
      <w:bookmarkEnd w:id="79"/>
    </w:p>
    <w:p w:rsidR="003607CB" w:rsidRPr="00BE13A4" w:rsidRDefault="00094FE2" w:rsidP="003607CB">
      <w:pPr>
        <w:pStyle w:val="Ttulo7"/>
        <w:rPr>
          <w:lang w:val="es-ES"/>
        </w:rPr>
      </w:pPr>
      <w:hyperlink r:id="rId48"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0" w:name="_Toc280545926"/>
      <w:r w:rsidRPr="007E48E2">
        <w:t>Capítulo 3: Estado del Arte</w:t>
      </w:r>
      <w:bookmarkEnd w:id="80"/>
    </w:p>
    <w:p w:rsidR="009A106D" w:rsidRDefault="007C0EE8" w:rsidP="00460025">
      <w:pPr>
        <w:pStyle w:val="Subttulo"/>
        <w:outlineLvl w:val="1"/>
      </w:pPr>
      <w:bookmarkStart w:id="81" w:name="_Toc266039185"/>
      <w:bookmarkStart w:id="82" w:name="_Toc280545927"/>
      <w:r w:rsidRPr="007E48E2">
        <w:t>3.</w:t>
      </w:r>
      <w:r w:rsidR="003607CB">
        <w:t>1</w:t>
      </w:r>
      <w:r w:rsidR="008E4C93">
        <w:t>.</w:t>
      </w:r>
      <w:r w:rsidRPr="007E48E2">
        <w:t xml:space="preserve"> Gestores de Contenidos multimedia existentes</w:t>
      </w:r>
      <w:bookmarkEnd w:id="81"/>
      <w:bookmarkEnd w:id="82"/>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3" w:name="_Toc280545928"/>
      <w:r w:rsidRPr="007E48E2">
        <w:rPr>
          <w:lang w:val="es-ES"/>
        </w:rPr>
        <w:t>3.</w:t>
      </w:r>
      <w:r w:rsidR="003607CB">
        <w:rPr>
          <w:lang w:val="es-ES"/>
        </w:rPr>
        <w:t>1</w:t>
      </w:r>
      <w:r w:rsidRPr="007E48E2">
        <w:rPr>
          <w:lang w:val="es-ES"/>
        </w:rPr>
        <w:t>.1</w:t>
      </w:r>
      <w:r w:rsidR="008E4C93">
        <w:rPr>
          <w:lang w:val="es-ES"/>
        </w:rPr>
        <w:t>.</w:t>
      </w:r>
      <w:r w:rsidRPr="007E48E2">
        <w:rPr>
          <w:lang w:val="es-ES"/>
        </w:rPr>
        <w:t>PHPMotion</w:t>
      </w:r>
      <w:bookmarkEnd w:id="83"/>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9"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4" w:name="_Toc276683976"/>
      <w:bookmarkStart w:id="85" w:name="_Toc280463957"/>
      <w:r>
        <w:t xml:space="preserve">Ilustración </w:t>
      </w:r>
      <w:r w:rsidR="00075ADF">
        <w:fldChar w:fldCharType="begin"/>
      </w:r>
      <w:r>
        <w:instrText xml:space="preserve"> SEQ Ilustración \* ARABIC </w:instrText>
      </w:r>
      <w:r w:rsidR="00075ADF">
        <w:fldChar w:fldCharType="separate"/>
      </w:r>
      <w:r w:rsidR="003079A1">
        <w:rPr>
          <w:noProof/>
        </w:rPr>
        <w:t>16</w:t>
      </w:r>
      <w:r w:rsidR="00075ADF">
        <w:fldChar w:fldCharType="end"/>
      </w:r>
      <w:r>
        <w:t xml:space="preserve"> - Web PHPMotion</w:t>
      </w:r>
      <w:bookmarkEnd w:id="84"/>
      <w:bookmarkEnd w:id="85"/>
    </w:p>
    <w:bookmarkStart w:id="86" w:name="_Toc266039206"/>
    <w:p w:rsidR="007C0EE8" w:rsidRPr="00460025" w:rsidRDefault="00075ADF"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6"/>
      <w:r w:rsidRPr="00460025">
        <w:rPr>
          <w:b w:val="0"/>
        </w:rPr>
        <w:fldChar w:fldCharType="end"/>
      </w:r>
    </w:p>
    <w:p w:rsidR="009A106D" w:rsidRDefault="00F76108" w:rsidP="00460025">
      <w:pPr>
        <w:pStyle w:val="Subttulo"/>
        <w:outlineLvl w:val="2"/>
        <w:rPr>
          <w:lang w:val="es-ES"/>
        </w:rPr>
      </w:pPr>
      <w:r>
        <w:rPr>
          <w:lang w:val="es-ES"/>
        </w:rPr>
        <w:br w:type="page"/>
      </w:r>
      <w:bookmarkStart w:id="87" w:name="_Toc280545929"/>
      <w:r w:rsidR="007C0EE8" w:rsidRPr="007E48E2">
        <w:rPr>
          <w:lang w:val="es-ES"/>
        </w:rPr>
        <w:t>3.</w:t>
      </w:r>
      <w:r w:rsidR="003607CB">
        <w:rPr>
          <w:lang w:val="es-ES"/>
        </w:rPr>
        <w:t>1</w:t>
      </w:r>
      <w:r w:rsidR="007C0EE8" w:rsidRPr="007E48E2">
        <w:rPr>
          <w:lang w:val="es-ES"/>
        </w:rPr>
        <w:t>.2</w:t>
      </w:r>
      <w:r w:rsidR="00A9067E">
        <w:rPr>
          <w:lang w:val="es-ES"/>
        </w:rPr>
        <w:t>.</w:t>
      </w:r>
      <w:r w:rsidR="007C0EE8" w:rsidRPr="007E48E2">
        <w:rPr>
          <w:lang w:val="es-ES"/>
        </w:rPr>
        <w:t>OsTube</w:t>
      </w:r>
      <w:bookmarkEnd w:id="87"/>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0F1140">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50"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8" w:name="_Toc276683977"/>
      <w:bookmarkStart w:id="89" w:name="_Toc280463958"/>
      <w:r>
        <w:t xml:space="preserve">Ilustración </w:t>
      </w:r>
      <w:r w:rsidR="00075ADF">
        <w:fldChar w:fldCharType="begin"/>
      </w:r>
      <w:r>
        <w:instrText xml:space="preserve"> SEQ Ilustración \* ARABIC </w:instrText>
      </w:r>
      <w:r w:rsidR="00075ADF">
        <w:fldChar w:fldCharType="separate"/>
      </w:r>
      <w:r w:rsidR="003079A1">
        <w:rPr>
          <w:noProof/>
        </w:rPr>
        <w:t>17</w:t>
      </w:r>
      <w:r w:rsidR="00075ADF">
        <w:fldChar w:fldCharType="end"/>
      </w:r>
      <w:r>
        <w:t xml:space="preserve"> - </w:t>
      </w:r>
      <w:r w:rsidRPr="00AE733E">
        <w:t>OSTube</w:t>
      </w:r>
      <w:bookmarkEnd w:id="88"/>
      <w:bookmarkEnd w:id="89"/>
    </w:p>
    <w:bookmarkStart w:id="90" w:name="_Toc266039207"/>
    <w:p w:rsidR="007C0EE8" w:rsidRPr="00460025" w:rsidRDefault="00075ADF"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0"/>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1" w:name="_Toc266039186"/>
      <w:bookmarkStart w:id="92" w:name="_Toc280545930"/>
      <w:r w:rsidRPr="007E48E2">
        <w:t>3.</w:t>
      </w:r>
      <w:r w:rsidR="003607CB">
        <w:t>2</w:t>
      </w:r>
      <w:r w:rsidR="00BB77FD">
        <w:t>.</w:t>
      </w:r>
      <w:r w:rsidRPr="007E48E2">
        <w:t xml:space="preserve"> Sitios de contenidos multimedia de referencia</w:t>
      </w:r>
      <w:bookmarkEnd w:id="91"/>
      <w:bookmarkEnd w:id="92"/>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3" w:name="_Toc266039187"/>
      <w:bookmarkStart w:id="94" w:name="_Toc280545931"/>
      <w:r w:rsidRPr="00BD1B4B">
        <w:rPr>
          <w:lang w:val="es-ES"/>
        </w:rPr>
        <w:t>3.</w:t>
      </w:r>
      <w:r w:rsidR="003607CB">
        <w:rPr>
          <w:lang w:val="es-ES"/>
        </w:rPr>
        <w:t>2</w:t>
      </w:r>
      <w:r w:rsidRPr="00BD1B4B">
        <w:rPr>
          <w:lang w:val="es-ES"/>
        </w:rPr>
        <w:t>.1</w:t>
      </w:r>
      <w:r w:rsidR="00BB77FD">
        <w:rPr>
          <w:lang w:val="es-ES"/>
        </w:rPr>
        <w:t>.</w:t>
      </w:r>
      <w:r w:rsidRPr="00BD1B4B">
        <w:rPr>
          <w:lang w:val="es-ES"/>
        </w:rPr>
        <w:t>Youtube</w:t>
      </w:r>
      <w:bookmarkEnd w:id="93"/>
      <w:bookmarkEnd w:id="94"/>
    </w:p>
    <w:p w:rsidR="009A106D" w:rsidRDefault="007C0EE8" w:rsidP="00460025">
      <w:r w:rsidRPr="00113170">
        <w:t xml:space="preserve">Fue creado por tres antiguos empleados de </w:t>
      </w:r>
      <w:hyperlink r:id="rId51" w:tooltip="PayPal" w:history="1">
        <w:r w:rsidRPr="00113170">
          <w:t>PayPal</w:t>
        </w:r>
      </w:hyperlink>
      <w:r w:rsidRPr="00113170">
        <w:t xml:space="preserve"> en febrero de 2005. En noviembre de 2006 lo adquirió Google y ahora opera como una de sus </w:t>
      </w:r>
      <w:hyperlink r:id="rId52" w:tooltip="Filial" w:history="1">
        <w:r w:rsidRPr="00113170">
          <w:t>filiales</w:t>
        </w:r>
      </w:hyperlink>
      <w:r w:rsidRPr="00113170">
        <w:t xml:space="preserve">. YouTube usa un reproductor en línea basado en </w:t>
      </w:r>
      <w:hyperlink r:id="rId53"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4" w:tooltip="Programa de televisión" w:history="1">
        <w:r w:rsidRPr="00113170">
          <w:t>programas de televisión</w:t>
        </w:r>
      </w:hyperlink>
      <w:r w:rsidRPr="00113170">
        <w:t xml:space="preserve">, </w:t>
      </w:r>
      <w:hyperlink r:id="rId55" w:tooltip="Vídeo musical" w:history="1">
        <w:r w:rsidR="00810D0C">
          <w:t xml:space="preserve">videos </w:t>
        </w:r>
        <w:r w:rsidRPr="00113170">
          <w:t>musicales</w:t>
        </w:r>
      </w:hyperlink>
      <w:r w:rsidRPr="00113170">
        <w:t>, así como contenidos amateur como video</w:t>
      </w:r>
      <w:r w:rsidR="008626F7">
        <w:t xml:space="preserve"> </w:t>
      </w:r>
      <w:r w:rsidRPr="00113170">
        <w:t xml:space="preserve">blogs. Los enlaces a </w:t>
      </w:r>
      <w:r w:rsidR="00810D0C">
        <w:t xml:space="preserve">videos </w:t>
      </w:r>
      <w:r w:rsidRPr="00113170">
        <w:t xml:space="preserve">de YouTube pueden ser también puestos en </w:t>
      </w:r>
      <w:hyperlink r:id="rId56" w:tooltip="Blogs" w:history="1">
        <w:r w:rsidRPr="00113170">
          <w:t>blogs</w:t>
        </w:r>
      </w:hyperlink>
      <w:r w:rsidRPr="00113170">
        <w:t xml:space="preserve"> y sitios electrónicos personales usando </w:t>
      </w:r>
      <w:hyperlink r:id="rId57" w:tooltip="Interfaz de programación de aplicaciones" w:history="1">
        <w:r w:rsidRPr="00113170">
          <w:t>API</w:t>
        </w:r>
      </w:hyperlink>
      <w:r w:rsidRPr="00113170">
        <w:t xml:space="preserve"> o incrustando cierto código </w:t>
      </w:r>
      <w:hyperlink r:id="rId58"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9"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5" w:name="_Toc276683978"/>
      <w:bookmarkStart w:id="96" w:name="_Toc280463959"/>
      <w:r>
        <w:t xml:space="preserve">Ilustración </w:t>
      </w:r>
      <w:r w:rsidR="00075ADF">
        <w:fldChar w:fldCharType="begin"/>
      </w:r>
      <w:r>
        <w:instrText xml:space="preserve"> SEQ Ilustración \* ARABIC </w:instrText>
      </w:r>
      <w:r w:rsidR="00075ADF">
        <w:fldChar w:fldCharType="separate"/>
      </w:r>
      <w:r w:rsidR="003079A1">
        <w:rPr>
          <w:noProof/>
        </w:rPr>
        <w:t>18</w:t>
      </w:r>
      <w:r w:rsidR="00075ADF">
        <w:fldChar w:fldCharType="end"/>
      </w:r>
      <w:r>
        <w:t xml:space="preserve"> - </w:t>
      </w:r>
      <w:r w:rsidRPr="001D6F6B">
        <w:t>Youtube</w:t>
      </w:r>
      <w:bookmarkEnd w:id="95"/>
      <w:bookmarkEnd w:id="96"/>
    </w:p>
    <w:bookmarkStart w:id="97" w:name="_Toc266039208"/>
    <w:p w:rsidR="007C0EE8" w:rsidRPr="0026694D" w:rsidRDefault="00075ADF"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7"/>
      <w:r w:rsidRPr="00460025">
        <w:rPr>
          <w:b w:val="0"/>
        </w:rPr>
        <w:fldChar w:fldCharType="end"/>
      </w:r>
    </w:p>
    <w:p w:rsidR="00771E9F" w:rsidRDefault="00771E9F" w:rsidP="007C0EE8">
      <w:pPr>
        <w:pStyle w:val="Subttulo"/>
        <w:outlineLvl w:val="2"/>
        <w:rPr>
          <w:lang w:val="es-ES"/>
        </w:rPr>
      </w:pPr>
      <w:bookmarkStart w:id="98" w:name="_Toc266039188"/>
    </w:p>
    <w:p w:rsidR="007C0EE8" w:rsidRPr="007E48E2" w:rsidRDefault="007C0EE8" w:rsidP="007C0EE8">
      <w:pPr>
        <w:pStyle w:val="Subttulo"/>
        <w:outlineLvl w:val="2"/>
        <w:rPr>
          <w:lang w:val="es-ES"/>
        </w:rPr>
      </w:pPr>
      <w:bookmarkStart w:id="99" w:name="_Toc280545932"/>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8"/>
      <w:bookmarkEnd w:id="99"/>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60"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0" w:name="_Toc280463960"/>
      <w:r>
        <w:t xml:space="preserve">Ilustración </w:t>
      </w:r>
      <w:r w:rsidR="00075ADF">
        <w:fldChar w:fldCharType="begin"/>
      </w:r>
      <w:r>
        <w:instrText xml:space="preserve"> SEQ Ilustración \* ARABIC </w:instrText>
      </w:r>
      <w:r w:rsidR="00075ADF">
        <w:fldChar w:fldCharType="separate"/>
      </w:r>
      <w:r w:rsidR="003079A1">
        <w:rPr>
          <w:noProof/>
        </w:rPr>
        <w:t>19</w:t>
      </w:r>
      <w:r w:rsidR="00075ADF">
        <w:fldChar w:fldCharType="end"/>
      </w:r>
      <w:r>
        <w:t xml:space="preserve"> - Google Video</w:t>
      </w:r>
      <w:bookmarkEnd w:id="100"/>
    </w:p>
    <w:bookmarkStart w:id="101" w:name="_Toc266039209"/>
    <w:p w:rsidR="007C0EE8" w:rsidRPr="00460025" w:rsidRDefault="00075ADF"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1"/>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2" w:name="_Toc266039189"/>
      <w:bookmarkStart w:id="103" w:name="_Toc280545933"/>
      <w:r w:rsidRPr="007E48E2">
        <w:t>3.</w:t>
      </w:r>
      <w:r w:rsidR="003607CB">
        <w:t>2</w:t>
      </w:r>
      <w:r w:rsidRPr="007E48E2">
        <w:t>.3</w:t>
      </w:r>
      <w:r w:rsidR="004578B2">
        <w:t>.</w:t>
      </w:r>
      <w:r w:rsidR="00E06820">
        <w:t xml:space="preserve"> </w:t>
      </w:r>
      <w:r w:rsidRPr="007E48E2">
        <w:t>Vimeo</w:t>
      </w:r>
      <w:bookmarkEnd w:id="102"/>
      <w:bookmarkEnd w:id="103"/>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1"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4" w:name="_Toc280463961"/>
      <w:r w:rsidRPr="00CE025F">
        <w:t xml:space="preserve">Ilustración </w:t>
      </w:r>
      <w:r w:rsidR="00075ADF" w:rsidRPr="00CE025F">
        <w:fldChar w:fldCharType="begin"/>
      </w:r>
      <w:r w:rsidRPr="00CE025F">
        <w:instrText xml:space="preserve"> SEQ Ilustración \* ARABIC </w:instrText>
      </w:r>
      <w:r w:rsidR="00075ADF" w:rsidRPr="00CE025F">
        <w:fldChar w:fldCharType="separate"/>
      </w:r>
      <w:r w:rsidR="003079A1">
        <w:rPr>
          <w:noProof/>
        </w:rPr>
        <w:t>20</w:t>
      </w:r>
      <w:r w:rsidR="00075ADF" w:rsidRPr="00CE025F">
        <w:fldChar w:fldCharType="end"/>
      </w:r>
      <w:r w:rsidRPr="00CE025F">
        <w:t xml:space="preserve"> - Vimeo</w:t>
      </w:r>
      <w:bookmarkEnd w:id="104"/>
    </w:p>
    <w:bookmarkStart w:id="105" w:name="_Toc266039210"/>
    <w:p w:rsidR="007C0EE8" w:rsidRPr="00CE025F" w:rsidRDefault="00075ADF"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5"/>
      <w:r w:rsidRPr="00CE025F">
        <w:rPr>
          <w:b w:val="0"/>
        </w:rPr>
        <w:fldChar w:fldCharType="end"/>
      </w:r>
    </w:p>
    <w:p w:rsidR="007C0EE8" w:rsidRPr="007E48E2" w:rsidRDefault="0026694D" w:rsidP="007C0EE8">
      <w:pPr>
        <w:pStyle w:val="Subttulo"/>
        <w:outlineLvl w:val="2"/>
        <w:rPr>
          <w:lang w:val="es-ES"/>
        </w:rPr>
      </w:pPr>
      <w:bookmarkStart w:id="106" w:name="_Toc266039190"/>
      <w:r>
        <w:rPr>
          <w:lang w:val="es-ES"/>
        </w:rPr>
        <w:br w:type="page"/>
      </w:r>
      <w:bookmarkStart w:id="107" w:name="_Toc280545934"/>
      <w:r w:rsidR="007C0EE8" w:rsidRPr="007E48E2">
        <w:rPr>
          <w:lang w:val="es-ES"/>
        </w:rPr>
        <w:t>3.</w:t>
      </w:r>
      <w:r w:rsidR="003607CB">
        <w:rPr>
          <w:lang w:val="es-ES"/>
        </w:rPr>
        <w:t>2</w:t>
      </w:r>
      <w:r w:rsidR="007C0EE8" w:rsidRPr="007E48E2">
        <w:rPr>
          <w:lang w:val="es-ES"/>
        </w:rPr>
        <w:t>.4</w:t>
      </w:r>
      <w:r w:rsidR="004578B2">
        <w:rPr>
          <w:lang w:val="es-ES"/>
        </w:rPr>
        <w:t>.</w:t>
      </w:r>
      <w:r w:rsidR="007C0EE8" w:rsidRPr="007E48E2">
        <w:rPr>
          <w:lang w:val="es-ES"/>
        </w:rPr>
        <w:t>TerraTV</w:t>
      </w:r>
      <w:bookmarkEnd w:id="106"/>
      <w:bookmarkEnd w:id="107"/>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2"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08" w:name="_Toc276683979"/>
      <w:bookmarkStart w:id="109" w:name="_Toc280463962"/>
      <w:r>
        <w:t xml:space="preserve">Ilustración </w:t>
      </w:r>
      <w:r w:rsidR="00075ADF">
        <w:fldChar w:fldCharType="begin"/>
      </w:r>
      <w:r>
        <w:instrText xml:space="preserve"> SEQ Ilustración \* ARABIC </w:instrText>
      </w:r>
      <w:r w:rsidR="00075ADF">
        <w:fldChar w:fldCharType="separate"/>
      </w:r>
      <w:r w:rsidR="003079A1">
        <w:rPr>
          <w:noProof/>
        </w:rPr>
        <w:t>21</w:t>
      </w:r>
      <w:r w:rsidR="00075ADF">
        <w:fldChar w:fldCharType="end"/>
      </w:r>
      <w:r>
        <w:t xml:space="preserve"> - Terra TV</w:t>
      </w:r>
      <w:bookmarkEnd w:id="108"/>
      <w:bookmarkEnd w:id="109"/>
    </w:p>
    <w:bookmarkStart w:id="110" w:name="_Toc266039211"/>
    <w:p w:rsidR="007C0EE8" w:rsidRPr="00460025" w:rsidRDefault="00075ADF"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0"/>
      <w:r w:rsidRPr="00460025">
        <w:rPr>
          <w:b w:val="0"/>
        </w:rPr>
        <w:fldChar w:fldCharType="end"/>
      </w:r>
    </w:p>
    <w:p w:rsidR="009A106D" w:rsidRDefault="007C0EE8" w:rsidP="00460025">
      <w:pPr>
        <w:pStyle w:val="Subttulo"/>
        <w:rPr>
          <w:lang w:val="es-ES"/>
        </w:rPr>
      </w:pPr>
      <w:r w:rsidRPr="00BD1B4B">
        <w:br w:type="page"/>
      </w:r>
      <w:bookmarkStart w:id="111" w:name="_Toc266039191"/>
      <w:r w:rsidRPr="007E48E2">
        <w:rPr>
          <w:lang w:val="es-ES"/>
        </w:rPr>
        <w:t>3.</w:t>
      </w:r>
      <w:r w:rsidR="003607CB">
        <w:rPr>
          <w:lang w:val="es-ES"/>
        </w:rPr>
        <w:t>2</w:t>
      </w:r>
      <w:r w:rsidRPr="007E48E2">
        <w:rPr>
          <w:lang w:val="es-ES"/>
        </w:rPr>
        <w:t>.5</w:t>
      </w:r>
      <w:r w:rsidR="004578B2">
        <w:rPr>
          <w:lang w:val="es-ES"/>
        </w:rPr>
        <w:t>.</w:t>
      </w:r>
      <w:r w:rsidRPr="007E48E2">
        <w:rPr>
          <w:lang w:val="es-ES"/>
        </w:rPr>
        <w:t>EmolTV</w:t>
      </w:r>
      <w:bookmarkEnd w:id="111"/>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3"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2" w:name="_Toc280463963"/>
      <w:r>
        <w:t xml:space="preserve">Ilustración </w:t>
      </w:r>
      <w:r w:rsidR="00075ADF">
        <w:fldChar w:fldCharType="begin"/>
      </w:r>
      <w:r>
        <w:instrText xml:space="preserve"> SEQ Ilustración \* ARABIC </w:instrText>
      </w:r>
      <w:r w:rsidR="00075ADF">
        <w:fldChar w:fldCharType="separate"/>
      </w:r>
      <w:r w:rsidR="003079A1">
        <w:rPr>
          <w:noProof/>
        </w:rPr>
        <w:t>22</w:t>
      </w:r>
      <w:r w:rsidR="00075ADF">
        <w:fldChar w:fldCharType="end"/>
      </w:r>
      <w:r>
        <w:t xml:space="preserve"> - Emol TV</w:t>
      </w:r>
      <w:bookmarkEnd w:id="112"/>
    </w:p>
    <w:bookmarkStart w:id="113" w:name="_Toc266039212"/>
    <w:p w:rsidR="007C0EE8" w:rsidRPr="00460025" w:rsidRDefault="00075ADF"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3"/>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4" w:name="_Toc266039192"/>
      <w:r>
        <w:rPr>
          <w:lang w:val="es-ES"/>
        </w:rPr>
        <w:br w:type="page"/>
      </w:r>
    </w:p>
    <w:p w:rsidR="007C0EE8" w:rsidRPr="00460025" w:rsidRDefault="007C0EE8" w:rsidP="007C0EE8">
      <w:pPr>
        <w:pStyle w:val="Subttulo"/>
        <w:outlineLvl w:val="2"/>
        <w:rPr>
          <w:lang w:val="es-ES"/>
        </w:rPr>
      </w:pPr>
      <w:bookmarkStart w:id="115" w:name="_Toc280545935"/>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4"/>
      <w:bookmarkEnd w:id="115"/>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4"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6" w:name="_Toc276683980"/>
      <w:bookmarkStart w:id="117" w:name="_Toc280463964"/>
      <w:r>
        <w:t xml:space="preserve">Ilustración </w:t>
      </w:r>
      <w:r w:rsidR="00075ADF">
        <w:fldChar w:fldCharType="begin"/>
      </w:r>
      <w:r>
        <w:instrText xml:space="preserve"> SEQ Ilustración \* ARABIC </w:instrText>
      </w:r>
      <w:r w:rsidR="00075ADF">
        <w:fldChar w:fldCharType="separate"/>
      </w:r>
      <w:r w:rsidR="003079A1">
        <w:rPr>
          <w:noProof/>
        </w:rPr>
        <w:t>23</w:t>
      </w:r>
      <w:r w:rsidR="00075ADF">
        <w:fldChar w:fldCharType="end"/>
      </w:r>
      <w:r>
        <w:t xml:space="preserve"> - </w:t>
      </w:r>
      <w:r w:rsidRPr="00B90018">
        <w:t>3TV</w:t>
      </w:r>
      <w:bookmarkEnd w:id="116"/>
      <w:bookmarkEnd w:id="117"/>
    </w:p>
    <w:bookmarkStart w:id="118" w:name="_Toc266039213"/>
    <w:p w:rsidR="007C0EE8" w:rsidRPr="00460025" w:rsidRDefault="00075ADF"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18"/>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19" w:name="_Toc280545936"/>
      <w:r w:rsidRPr="00460025">
        <w:rPr>
          <w:lang w:val="es-ES"/>
        </w:rPr>
        <w:t>3.</w:t>
      </w:r>
      <w:r w:rsidR="003607CB">
        <w:rPr>
          <w:lang w:val="es-ES"/>
        </w:rPr>
        <w:t>3</w:t>
      </w:r>
      <w:r w:rsidRPr="00460025">
        <w:rPr>
          <w:lang w:val="es-ES"/>
        </w:rPr>
        <w:t>. Google TV</w:t>
      </w:r>
      <w:bookmarkEnd w:id="119"/>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5"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0" w:name="_Toc276683981"/>
      <w:bookmarkStart w:id="121" w:name="_Toc280463965"/>
      <w:r>
        <w:t xml:space="preserve">Ilustración </w:t>
      </w:r>
      <w:r w:rsidR="00075ADF">
        <w:fldChar w:fldCharType="begin"/>
      </w:r>
      <w:r>
        <w:instrText xml:space="preserve"> SEQ Ilustración \* ARABIC </w:instrText>
      </w:r>
      <w:r w:rsidR="00075ADF">
        <w:fldChar w:fldCharType="separate"/>
      </w:r>
      <w:r w:rsidR="003079A1">
        <w:rPr>
          <w:noProof/>
        </w:rPr>
        <w:t>24</w:t>
      </w:r>
      <w:r w:rsidR="00075ADF">
        <w:fldChar w:fldCharType="end"/>
      </w:r>
      <w:r>
        <w:t xml:space="preserve"> – Google TV en un televisor IPTV conectado a internet</w:t>
      </w:r>
      <w:bookmarkEnd w:id="120"/>
      <w:bookmarkEnd w:id="121"/>
    </w:p>
    <w:p w:rsidR="009A106D" w:rsidRPr="00460025" w:rsidRDefault="00094FE2" w:rsidP="00460025">
      <w:pPr>
        <w:pStyle w:val="Ttulo7"/>
        <w:rPr>
          <w:kern w:val="36"/>
          <w:lang w:val="es-CL"/>
        </w:rPr>
      </w:pPr>
      <w:hyperlink r:id="rId66"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2" w:name="_Toc280545937"/>
      <w:r w:rsidRPr="000B5660">
        <w:t>4. Desarrollo</w:t>
      </w:r>
      <w:bookmarkEnd w:id="122"/>
    </w:p>
    <w:p w:rsidR="000E1C37" w:rsidRDefault="000E1C37" w:rsidP="000B5660">
      <w:pPr>
        <w:pStyle w:val="Subttulo"/>
        <w:outlineLvl w:val="1"/>
      </w:pPr>
      <w:bookmarkStart w:id="123" w:name="_Toc280545938"/>
      <w:r w:rsidRPr="000B5660">
        <w:t>4.1. Toma de requerimientos</w:t>
      </w:r>
      <w:bookmarkEnd w:id="123"/>
    </w:p>
    <w:p w:rsidR="000B4B81" w:rsidRDefault="000B4B81" w:rsidP="000B4B81">
      <w:r>
        <w:t xml:space="preserve">Los requerimientos se </w:t>
      </w:r>
      <w:r w:rsidR="00D20981">
        <w:t>definen de acuerdo a esta investigación, tomando en cuenta el estado del arte, en la primera iteración se tomaran requerimientos muy específicos</w:t>
      </w:r>
      <w:r w:rsidR="00A0724E">
        <w:t xml:space="preserve"> y corresponden al core de la aplicación y del framework. A</w:t>
      </w:r>
      <w:r w:rsidR="00D20981">
        <w:t xml:space="preserve"> medida que se vayan alcanzando algunos objetivos se irán definiendo más objetivos </w:t>
      </w:r>
      <w:r w:rsidR="00F47C59">
        <w:t>que permitan perfeccionar</w:t>
      </w:r>
      <w:r w:rsidR="00D20981">
        <w:t xml:space="preserve"> el software.</w:t>
      </w:r>
    </w:p>
    <w:p w:rsidR="008267EE" w:rsidRDefault="00F132E1" w:rsidP="000B4B81">
      <w:r>
        <w:t>En esta instancia definen</w:t>
      </w:r>
      <w:r w:rsidR="008267EE">
        <w:t xml:space="preserve"> los requerimientos de la primera etapa</w:t>
      </w:r>
      <w:r w:rsidR="00577D0E">
        <w:t>, los que están más sujetos a cambio son los requerimientos funcionales</w:t>
      </w:r>
      <w:r w:rsidR="00925BF0">
        <w:t>.</w:t>
      </w:r>
    </w:p>
    <w:p w:rsidR="000E1C37" w:rsidRDefault="000E1C37" w:rsidP="000B5660">
      <w:pPr>
        <w:pStyle w:val="Subttulo"/>
        <w:outlineLvl w:val="2"/>
      </w:pPr>
      <w:bookmarkStart w:id="124" w:name="_Toc280545939"/>
      <w:r w:rsidRPr="000B5660">
        <w:t>4.1.1. Requerimientos Funcionales</w:t>
      </w:r>
      <w:bookmarkEnd w:id="124"/>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(titulo, descripción, fecha de creación, tags).</w:t>
      </w:r>
    </w:p>
    <w:p w:rsidR="008267EE" w:rsidRDefault="008267EE" w:rsidP="002E2E02">
      <w:pPr>
        <w:pStyle w:val="Prrafodelista"/>
        <w:numPr>
          <w:ilvl w:val="0"/>
          <w:numId w:val="33"/>
        </w:numPr>
      </w:pPr>
      <w:r>
        <w:t>El sistema debe tener una interf</w:t>
      </w:r>
      <w:r w:rsidR="00925BF0">
        <w:t>a</w:t>
      </w:r>
      <w:r>
        <w:t>z de front-office y otra de back-office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25" w:name="_Toc280545940"/>
      <w:r w:rsidRPr="000B5660">
        <w:t>4.1.2. Requerimientos No Funcionales</w:t>
      </w:r>
      <w:bookmarkEnd w:id="125"/>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 XML o Json.</w:t>
      </w:r>
    </w:p>
    <w:p w:rsidR="00746ECF" w:rsidRDefault="00746ECF" w:rsidP="00D678D7">
      <w:pPr>
        <w:pStyle w:val="Prrafodelista"/>
        <w:numPr>
          <w:ilvl w:val="0"/>
          <w:numId w:val="34"/>
        </w:numPr>
      </w:pPr>
      <w:r>
        <w:t>Se deben tomar medida</w:t>
      </w:r>
      <w:r w:rsidR="00C43BA3">
        <w:t>s</w:t>
      </w:r>
      <w:r>
        <w:t xml:space="preserve"> para evitar inyecciones SQL mal</w:t>
      </w:r>
      <w:r w:rsidR="008626F7">
        <w:t xml:space="preserve"> </w:t>
      </w:r>
      <w:r>
        <w:t>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6" w:name="_Toc280545941"/>
      <w:r w:rsidRPr="000B5660">
        <w:t>4.2</w:t>
      </w:r>
      <w:r w:rsidR="00B53E02" w:rsidRPr="000B5660">
        <w:t>. Tecnología a Utilizar</w:t>
      </w:r>
      <w:bookmarkEnd w:id="126"/>
    </w:p>
    <w:p w:rsidR="00F83408" w:rsidRDefault="00F83408" w:rsidP="00F83408">
      <w:r>
        <w:t xml:space="preserve">Ya que son bastantes las TI involucradas en el desarrollo de este proyecto, se dividirá este tema en 2 frentes: el lado servidor en el cual está el core de la aplicación sobre un servidor Linux, y el lado cliente donde se depende de las capacidades del agente de usuario y principalmente </w:t>
      </w:r>
      <w:r w:rsidR="00302ACA">
        <w:t xml:space="preserve">de </w:t>
      </w:r>
      <w:r>
        <w:t>el navegador web.</w:t>
      </w:r>
    </w:p>
    <w:p w:rsidR="00532FF3" w:rsidRPr="00F83408" w:rsidRDefault="00B8683C" w:rsidP="00F83408">
      <w:r>
        <w:t>Para este lanzamiento específico se usaran</w:t>
      </w:r>
      <w:r w:rsidR="00532FF3">
        <w:t xml:space="preserve"> PHP 5.3, MySQL 5</w:t>
      </w:r>
      <w:r>
        <w:t>,</w:t>
      </w:r>
      <w:r w:rsidR="00CE025F">
        <w:t xml:space="preserve"> </w:t>
      </w:r>
      <w:r w:rsidR="00532FF3">
        <w:t>FFMpeg, JQuery, JW Player Flash.</w:t>
      </w:r>
    </w:p>
    <w:p w:rsidR="00B53E02" w:rsidRPr="000B5660" w:rsidRDefault="000E1C37" w:rsidP="00EC3C1C">
      <w:pPr>
        <w:pStyle w:val="Subttulo"/>
        <w:outlineLvl w:val="2"/>
      </w:pPr>
      <w:bookmarkStart w:id="127" w:name="_Toc280545942"/>
      <w:r w:rsidRPr="000B5660">
        <w:t>4.2</w:t>
      </w:r>
      <w:r w:rsidR="00B53E02" w:rsidRPr="000B5660">
        <w:t xml:space="preserve">.1. </w:t>
      </w:r>
      <w:r w:rsidRPr="000B5660">
        <w:t>Lado S</w:t>
      </w:r>
      <w:r w:rsidR="00B53E02" w:rsidRPr="000B5660">
        <w:t>ervidor</w:t>
      </w:r>
      <w:bookmarkEnd w:id="127"/>
    </w:p>
    <w:p w:rsidR="00B53E02" w:rsidRPr="000B5660" w:rsidRDefault="000E1C37" w:rsidP="000E1C37">
      <w:pPr>
        <w:pStyle w:val="Subttulo"/>
        <w:outlineLvl w:val="2"/>
      </w:pPr>
      <w:bookmarkStart w:id="128" w:name="_Toc280545943"/>
      <w:r w:rsidRPr="000B5660">
        <w:t xml:space="preserve">4.2.1.1. </w:t>
      </w:r>
      <w:r w:rsidR="00B53E02" w:rsidRPr="000B5660">
        <w:t>PHP 5.3</w:t>
      </w:r>
      <w:bookmarkEnd w:id="128"/>
    </w:p>
    <w:p w:rsidR="00B53E02" w:rsidRPr="000B5660" w:rsidRDefault="00B53E02" w:rsidP="00B53E02">
      <w:r w:rsidRPr="000B5660">
        <w:t>Para la elección de la tecnología es importante privilegiar las que nos ofrezcan la posibilidad de un desarrollo rápido y a la vez escalable.</w:t>
      </w:r>
    </w:p>
    <w:p w:rsidR="00B53E02" w:rsidRPr="000B5660" w:rsidRDefault="00B53E02" w:rsidP="00B53E02">
      <w:r w:rsidRPr="000B5660">
        <w:t xml:space="preserve">PHP es uno de los lenguajes web más orientados al desarrollo rápido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nos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29" w:name="_Toc280463966"/>
      <w:r>
        <w:t xml:space="preserve">Ilustración </w:t>
      </w:r>
      <w:r w:rsidR="00075ADF">
        <w:fldChar w:fldCharType="begin"/>
      </w:r>
      <w:r w:rsidR="008D3920">
        <w:instrText xml:space="preserve"> SEQ Ilustración \* ARABIC </w:instrText>
      </w:r>
      <w:r w:rsidR="00075ADF">
        <w:fldChar w:fldCharType="separate"/>
      </w:r>
      <w:r w:rsidR="003079A1">
        <w:rPr>
          <w:noProof/>
        </w:rPr>
        <w:t>25</w:t>
      </w:r>
      <w:r w:rsidR="00075ADF">
        <w:rPr>
          <w:noProof/>
        </w:rPr>
        <w:fldChar w:fldCharType="end"/>
      </w:r>
      <w:r>
        <w:t xml:space="preserve"> - Estructura Clases PHP del Core del CMS</w:t>
      </w:r>
      <w:bookmarkEnd w:id="129"/>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0" w:name="_Toc280545944"/>
      <w:r w:rsidRPr="000B5660">
        <w:t xml:space="preserve">4.2.1.2. </w:t>
      </w:r>
      <w:r w:rsidR="00B53E02" w:rsidRPr="000B5660">
        <w:t>MySQL 5</w:t>
      </w:r>
      <w:bookmarkEnd w:id="130"/>
    </w:p>
    <w:p w:rsidR="00B53E02" w:rsidRPr="000B5660" w:rsidRDefault="00B53E02" w:rsidP="00B53E02">
      <w:r w:rsidRPr="000B5660">
        <w:t>MySQL es uno de los motores Open Source más usados a nivel mundial</w:t>
      </w:r>
      <w:r w:rsidR="007E132C" w:rsidRPr="000B5660">
        <w:t>,</w:t>
      </w:r>
      <w:r w:rsidRPr="000B5660">
        <w:t xml:space="preserve"> el motor de MySQLMyIsam es muy rápido en consulta</w:t>
      </w:r>
      <w:r w:rsidR="004D4C09" w:rsidRPr="000B5660">
        <w:t>s</w:t>
      </w:r>
      <w:r w:rsidR="00623537" w:rsidRPr="000B5660">
        <w:t xml:space="preserve"> tipo SELECT</w:t>
      </w:r>
      <w:r w:rsidR="004D4C09" w:rsidRPr="000B5660">
        <w:t>, por otra parte el motor</w:t>
      </w:r>
      <w:r w:rsidRPr="000B5660">
        <w:t xml:space="preserve">InnoDB nos permite usar </w:t>
      </w:r>
      <w:r w:rsidR="00777734" w:rsidRPr="000B5660">
        <w:t>características</w:t>
      </w:r>
      <w:r w:rsidRPr="000B5660">
        <w:t xml:space="preserve"> transaccionales si bien</w:t>
      </w:r>
      <w:r w:rsidR="00AB0E90" w:rsidRPr="000B5660">
        <w:t xml:space="preserve"> no es tan rápido en los SELECT</w:t>
      </w:r>
      <w:r w:rsidRPr="000B5660">
        <w:t xml:space="preserve"> como MyIsam como contraparte a esto tenemos la ventaja de que en las operaciones INSERT. UPDATE, DELETE los bloqueos de tablas son solo para el registro que se está tocando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podemos decir que MyISAM es una buena elección para tablas que tienen muchas consultas y pocas modificaciones e InnoDB es la </w:t>
      </w:r>
      <w:r w:rsidR="00777734" w:rsidRPr="000B5660">
        <w:t>mejor</w:t>
      </w:r>
      <w:r w:rsidRPr="000B5660">
        <w:t xml:space="preserve"> elección para tablas que son</w:t>
      </w:r>
      <w:r w:rsidR="00C43BA3">
        <w:t xml:space="preserve"> </w:t>
      </w:r>
      <w:r w:rsidRPr="000B5660">
        <w:t>modificadas recurrentemente y tengan consultas de listados.</w:t>
      </w:r>
    </w:p>
    <w:p w:rsidR="00623537" w:rsidRPr="000B5660" w:rsidRDefault="00623537" w:rsidP="00B53E02">
      <w:r w:rsidRPr="000B5660">
        <w:t>Podemos usar estos dos engines en la misma base de datos de modo que las tablas de listado recurrente y actualizaciones menos recu</w:t>
      </w:r>
      <w:r w:rsidR="000152FC" w:rsidRPr="000B5660">
        <w:t>rrentes manejen el engineMyIsam</w:t>
      </w:r>
      <w:r w:rsidRPr="000B5660">
        <w:t xml:space="preserve"> y las tablas de actualizaciones </w:t>
      </w:r>
      <w:r w:rsidR="00777734" w:rsidRPr="000B5660">
        <w:t>más</w:t>
      </w:r>
      <w:r w:rsidRPr="000B5660">
        <w:t xml:space="preserve"> fr</w:t>
      </w:r>
      <w:r w:rsidR="000152FC" w:rsidRPr="000B5660">
        <w:t>ecuentes tengan el engineInnoDB</w:t>
      </w:r>
      <w:r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1" w:name="_Toc280545945"/>
      <w:r w:rsidRPr="000B5660">
        <w:t xml:space="preserve">4.2.1.3. </w:t>
      </w:r>
      <w:r w:rsidR="00EC3C1C" w:rsidRPr="000B5660">
        <w:t>FF</w:t>
      </w:r>
      <w:r w:rsidR="00383797">
        <w:t>mpeg</w:t>
      </w:r>
      <w:bookmarkEnd w:id="131"/>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2" w:name="_Toc280545946"/>
      <w:r w:rsidRPr="000B5660">
        <w:t>4.2.2. Lado Cliente</w:t>
      </w:r>
      <w:bookmarkEnd w:id="132"/>
    </w:p>
    <w:p w:rsidR="000E1C37" w:rsidRDefault="000E1C37" w:rsidP="000E1C37">
      <w:pPr>
        <w:pStyle w:val="Subttulo"/>
        <w:outlineLvl w:val="2"/>
      </w:pPr>
      <w:bookmarkStart w:id="133" w:name="_Toc280545947"/>
      <w:r w:rsidRPr="000B5660">
        <w:t>4.2.2.1 J</w:t>
      </w:r>
      <w:r w:rsidR="00302ACA">
        <w:t>avascript</w:t>
      </w:r>
      <w:bookmarkEnd w:id="133"/>
    </w:p>
    <w:p w:rsidR="00004F17" w:rsidRDefault="00004F17" w:rsidP="00004F17">
      <w:r>
        <w:t>Se estructuran las carpetas javascript dentro de una carpeta llamada js en la r</w:t>
      </w:r>
      <w:r w:rsidR="0053639F">
        <w:t>aíz del sitio con la siguiente estructura de carpetas relativas a la raiz</w:t>
      </w:r>
      <w:r>
        <w:t>:</w:t>
      </w:r>
    </w:p>
    <w:p w:rsidR="00004F17" w:rsidRDefault="0053639F" w:rsidP="00004F17">
      <w:r w:rsidRPr="0053639F">
        <w:rPr>
          <w:b/>
        </w:rPr>
        <w:t>js/api</w:t>
      </w:r>
      <w:r w:rsidR="00004F17">
        <w:t>: funcionalidad desarrollada específicamente para este sistema particular aunque podría usarse  para otros casos</w:t>
      </w:r>
      <w:r w:rsidR="00397379">
        <w:t>, la idea es generar acá un api propia del CMS</w:t>
      </w:r>
      <w:r w:rsidR="00004F17">
        <w:t>.</w:t>
      </w:r>
    </w:p>
    <w:p w:rsidR="0053639F" w:rsidRDefault="00004F17" w:rsidP="00004F17">
      <w:r w:rsidRPr="0053639F">
        <w:rPr>
          <w:b/>
        </w:rPr>
        <w:t>js/framework:</w:t>
      </w:r>
      <w:r w:rsidR="00C43BA3">
        <w:rPr>
          <w:b/>
        </w:rPr>
        <w:t xml:space="preserve"> </w:t>
      </w:r>
      <w:r w:rsidR="00B67BC3">
        <w:t>acá se servirán los</w:t>
      </w:r>
      <w:r w:rsidR="00C43BA3">
        <w:t xml:space="preserve"> </w:t>
      </w:r>
      <w:r>
        <w:t>frameworks</w:t>
      </w:r>
      <w:r w:rsidR="00C43BA3">
        <w:t xml:space="preserve"> </w:t>
      </w:r>
      <w:r>
        <w:t>javascript</w:t>
      </w:r>
      <w:r w:rsidR="00B67BC3">
        <w:t xml:space="preserve"> a utilizar</w:t>
      </w:r>
      <w:r w:rsidR="00C15EB2">
        <w:t>,</w:t>
      </w:r>
      <w:r>
        <w:t xml:space="preserve"> en la primera etapa se usará JQuery pero eventualmente podrían usarse otros</w:t>
      </w:r>
      <w:r w:rsidR="00C43BA3">
        <w:t xml:space="preserve"> </w:t>
      </w:r>
      <w:r w:rsidR="0053639F">
        <w:t>frameworks.</w:t>
      </w:r>
    </w:p>
    <w:p w:rsidR="00004F17" w:rsidRPr="00004F17" w:rsidRDefault="00004F17" w:rsidP="00004F17">
      <w:r w:rsidRPr="0053639F">
        <w:rPr>
          <w:b/>
        </w:rPr>
        <w:t>js/lib:</w:t>
      </w:r>
      <w:r>
        <w:t xml:space="preserve"> funcionalidades específicas las cuales dependen de los frameworks utilizados para trabajar</w:t>
      </w:r>
      <w:r w:rsidR="00C15EB2">
        <w:t xml:space="preserve">, en esta etapa usaremos librerías </w:t>
      </w:r>
      <w:r w:rsidR="00A20BC6">
        <w:t xml:space="preserve">basadas </w:t>
      </w:r>
      <w:r w:rsidR="00C15EB2">
        <w:t>e</w:t>
      </w:r>
      <w:r w:rsidR="00A20BC6">
        <w:t>n</w:t>
      </w:r>
      <w:r w:rsidR="008626F7">
        <w:t xml:space="preserve"> </w:t>
      </w:r>
      <w:r w:rsidR="00C15EB2">
        <w:t>JQuery</w:t>
      </w:r>
      <w:r>
        <w:t>.</w:t>
      </w:r>
    </w:p>
    <w:p w:rsidR="00004F17" w:rsidRDefault="00B80FF0" w:rsidP="00004F17">
      <w:r>
        <w:t>Existe una técnica para reducir el peso de los archivos javascript llamada compresión, esta consiste en eliminar todos los espacios y saltos de líneas innecesarios lo que logra reducir el peso de los archivos entre un 30% y un 70%.</w:t>
      </w:r>
    </w:p>
    <w:p w:rsidR="00B80FF0" w:rsidRDefault="00B80FF0" w:rsidP="00004F17">
      <w:r>
        <w:t>Sin embargo esta técnica también presenta dificultades ya que se pierde toda la indentación del código lo que va en desmedro de la legibilidad de este.</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4" w:name="_Toc280463967"/>
      <w:r>
        <w:t xml:space="preserve">Ilustración </w:t>
      </w:r>
      <w:r w:rsidR="00075ADF">
        <w:fldChar w:fldCharType="begin"/>
      </w:r>
      <w:r w:rsidR="008D3920">
        <w:instrText xml:space="preserve"> SEQ Ilustración \* ARABIC </w:instrText>
      </w:r>
      <w:r w:rsidR="00075ADF">
        <w:fldChar w:fldCharType="separate"/>
      </w:r>
      <w:r w:rsidR="003079A1">
        <w:rPr>
          <w:noProof/>
        </w:rPr>
        <w:t>26</w:t>
      </w:r>
      <w:r w:rsidR="00075ADF">
        <w:rPr>
          <w:noProof/>
        </w:rPr>
        <w:fldChar w:fldCharType="end"/>
      </w:r>
      <w:r>
        <w:t xml:space="preserve"> - Estructura de carpetas javascript</w:t>
      </w:r>
      <w:bookmarkEnd w:id="134"/>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5" w:name="_Toc280545948"/>
      <w:r w:rsidRPr="000B5660">
        <w:t>4.2.2.2 JW Player</w:t>
      </w:r>
      <w:bookmarkEnd w:id="135"/>
    </w:p>
    <w:p w:rsidR="00B77BEB" w:rsidRDefault="00B77BEB" w:rsidP="00B77BEB">
      <w:r>
        <w:t>JW  Player es reproductor Flash listo para usar, tiene una versión gratuita para uso no comercial, es totalmente personalizable mediante parámetros flashvars lo que nos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6" w:name="_Toc280545949"/>
      <w:r>
        <w:t>4.3</w:t>
      </w:r>
      <w:r w:rsidR="00D3784E">
        <w:t xml:space="preserve">. </w:t>
      </w:r>
      <w:r>
        <w:t>Entorno de Desarrollo</w:t>
      </w:r>
      <w:bookmarkEnd w:id="136"/>
    </w:p>
    <w:p w:rsidR="006D756E" w:rsidRDefault="006D756E" w:rsidP="00AB32B1">
      <w:pPr>
        <w:pStyle w:val="Subttulo"/>
        <w:outlineLvl w:val="2"/>
      </w:pPr>
      <w:bookmarkStart w:id="137" w:name="_Toc280545950"/>
      <w:r>
        <w:t xml:space="preserve">4.3.1. </w:t>
      </w:r>
      <w:r w:rsidR="00D8645F">
        <w:t>Entorno Integrado de Desarrollo (IDE)</w:t>
      </w:r>
      <w:bookmarkEnd w:id="137"/>
    </w:p>
    <w:p w:rsidR="006D756E" w:rsidRDefault="00D3784E" w:rsidP="00302ACA">
      <w:r>
        <w:t xml:space="preserve">Se usará Zend Studio 7 que ofrece un entorno integrado para PHP basado en </w:t>
      </w:r>
      <w:r w:rsidR="00D8645F">
        <w:t>E</w:t>
      </w:r>
      <w:r>
        <w:t>clipse, este entorno también incluye Zend Server y la posibilidad de integración</w:t>
      </w:r>
      <w:r w:rsidR="00D8645F">
        <w:t xml:space="preserve"> nativa</w:t>
      </w:r>
      <w:r>
        <w:t xml:space="preserve"> con Zend Framework</w:t>
      </w:r>
      <w:r w:rsidR="00AB32B1">
        <w:t>, este se usara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9" cstate="print"/>
                    <a:stretch>
                      <a:fillRect/>
                    </a:stretch>
                  </pic:blipFill>
                  <pic:spPr>
                    <a:xfrm>
                      <a:off x="0" y="0"/>
                      <a:ext cx="4174602" cy="2609246"/>
                    </a:xfrm>
                    <a:prstGeom prst="rect">
                      <a:avLst/>
                    </a:prstGeom>
                  </pic:spPr>
                </pic:pic>
              </a:graphicData>
            </a:graphic>
          </wp:inline>
        </w:drawing>
      </w:r>
    </w:p>
    <w:p w:rsidR="004930D3" w:rsidRDefault="001C0220" w:rsidP="001C0220">
      <w:pPr>
        <w:pStyle w:val="Epgrafe"/>
        <w:jc w:val="center"/>
        <w:rPr>
          <w:b w:val="0"/>
          <w:sz w:val="28"/>
          <w:szCs w:val="24"/>
        </w:rPr>
      </w:pPr>
      <w:bookmarkStart w:id="138" w:name="_Toc280463968"/>
      <w:r>
        <w:t xml:space="preserve">Ilustración </w:t>
      </w:r>
      <w:r w:rsidR="00075ADF">
        <w:fldChar w:fldCharType="begin"/>
      </w:r>
      <w:r w:rsidR="008D3920">
        <w:instrText xml:space="preserve"> SEQ Ilustración \* ARABIC </w:instrText>
      </w:r>
      <w:r w:rsidR="00075ADF">
        <w:fldChar w:fldCharType="separate"/>
      </w:r>
      <w:r w:rsidR="003079A1">
        <w:rPr>
          <w:noProof/>
        </w:rPr>
        <w:t>27</w:t>
      </w:r>
      <w:r w:rsidR="00075ADF">
        <w:rPr>
          <w:noProof/>
        </w:rPr>
        <w:fldChar w:fldCharType="end"/>
      </w:r>
      <w:r>
        <w:t xml:space="preserve"> - Zend Studio en Ubuntu Linux</w:t>
      </w:r>
      <w:bookmarkEnd w:id="138"/>
    </w:p>
    <w:p w:rsidR="001C0220" w:rsidRDefault="001C0220">
      <w:pPr>
        <w:suppressAutoHyphens w:val="0"/>
        <w:spacing w:before="0" w:after="0" w:line="240" w:lineRule="auto"/>
        <w:jc w:val="left"/>
        <w:rPr>
          <w:rFonts w:eastAsia="Times New Roman" w:cs="Times New Roman"/>
          <w:b/>
          <w:sz w:val="28"/>
          <w:szCs w:val="24"/>
        </w:rPr>
      </w:pPr>
      <w:r>
        <w:br w:type="page"/>
      </w:r>
    </w:p>
    <w:p w:rsidR="006D756E" w:rsidRPr="006D756E" w:rsidRDefault="006D756E" w:rsidP="00AB32B1">
      <w:pPr>
        <w:pStyle w:val="Subttulo"/>
        <w:outlineLvl w:val="2"/>
        <w:rPr>
          <w:u w:val="single"/>
        </w:rPr>
      </w:pPr>
      <w:bookmarkStart w:id="139" w:name="_Toc280545951"/>
      <w:r>
        <w:t>4.3.2. Control de versiones</w:t>
      </w:r>
      <w:bookmarkEnd w:id="139"/>
    </w:p>
    <w:p w:rsidR="00302ACA" w:rsidRDefault="004930D3" w:rsidP="00302ACA">
      <w:r>
        <w:t>Se usará el repositorio SVN de Google Code para sincronizar con el cliente SVN de Zend Studio, se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0" w:name="_Toc280463969"/>
      <w:r>
        <w:t xml:space="preserve">Ilustración </w:t>
      </w:r>
      <w:r w:rsidR="00075ADF">
        <w:fldChar w:fldCharType="begin"/>
      </w:r>
      <w:r w:rsidR="008D3920">
        <w:instrText xml:space="preserve"> SEQ Ilustración \* ARABIC </w:instrText>
      </w:r>
      <w:r w:rsidR="00075ADF">
        <w:fldChar w:fldCharType="separate"/>
      </w:r>
      <w:r w:rsidR="003079A1">
        <w:rPr>
          <w:noProof/>
        </w:rPr>
        <w:t>28</w:t>
      </w:r>
      <w:r w:rsidR="00075ADF">
        <w:rPr>
          <w:noProof/>
        </w:rPr>
        <w:fldChar w:fldCharType="end"/>
      </w:r>
      <w:r>
        <w:t xml:space="preserve"> - Estructura de repositorio Subversion vista en Zend Studio</w:t>
      </w:r>
      <w:bookmarkEnd w:id="140"/>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1" w:name="_Toc280545952"/>
      <w:r w:rsidRPr="000B5660">
        <w:t>4.3. Diagrama de Datos</w:t>
      </w:r>
      <w:bookmarkEnd w:id="141"/>
    </w:p>
    <w:p w:rsidR="003168E5" w:rsidRPr="003168E5" w:rsidRDefault="003168E5" w:rsidP="003168E5">
      <w:r>
        <w:t>En esta fase se diseñara una base para el framework y CMS</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2" w:name="_Toc280463970"/>
      <w:r w:rsidRPr="0073406A">
        <w:rPr>
          <w:rStyle w:val="nfasis"/>
          <w:i w:val="0"/>
        </w:rPr>
        <w:t xml:space="preserve">Ilustración </w:t>
      </w:r>
      <w:r w:rsidR="00075ADF" w:rsidRPr="0073406A">
        <w:rPr>
          <w:rStyle w:val="nfasis"/>
          <w:i w:val="0"/>
        </w:rPr>
        <w:fldChar w:fldCharType="begin"/>
      </w:r>
      <w:r w:rsidRPr="0073406A">
        <w:rPr>
          <w:rStyle w:val="nfasis"/>
          <w:i w:val="0"/>
        </w:rPr>
        <w:instrText xml:space="preserve"> SEQ Ilustración \* ARABIC </w:instrText>
      </w:r>
      <w:r w:rsidR="00075ADF" w:rsidRPr="0073406A">
        <w:rPr>
          <w:rStyle w:val="nfasis"/>
          <w:i w:val="0"/>
        </w:rPr>
        <w:fldChar w:fldCharType="separate"/>
      </w:r>
      <w:r w:rsidR="003079A1">
        <w:rPr>
          <w:rStyle w:val="nfasis"/>
          <w:i w:val="0"/>
          <w:noProof/>
        </w:rPr>
        <w:t>29</w:t>
      </w:r>
      <w:r w:rsidR="00075ADF"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2"/>
    </w:p>
    <w:p w:rsidR="005E46BE" w:rsidRDefault="00234060" w:rsidP="00D8645F">
      <w:pPr>
        <w:pStyle w:val="Subttulo"/>
        <w:outlineLvl w:val="1"/>
      </w:pPr>
      <w:del w:id="143" w:author="Rodrigo Riquelme" w:date="2010-12-05T11:46:00Z">
        <w:r>
          <w:br w:type="page"/>
        </w:r>
      </w:del>
      <w:bookmarkStart w:id="144" w:name="_Toc280545953"/>
      <w:r w:rsidR="000E1C37" w:rsidRPr="000B5660">
        <w:t>4.4. Diagrama de Clases</w:t>
      </w:r>
      <w:bookmarkEnd w:id="144"/>
    </w:p>
    <w:p w:rsidR="005E46BE" w:rsidRDefault="005E46BE" w:rsidP="005E46BE">
      <w:r>
        <w:t xml:space="preserve">Como se mencionó anteriormente el Framework y el CMS está compuesto por </w:t>
      </w:r>
      <w:r w:rsidR="001A7BA8">
        <w:t>clases agrupadas</w:t>
      </w:r>
      <w:r>
        <w:t xml:space="preserve"> 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5" w:name="_Toc280545954"/>
      <w:r>
        <w:t xml:space="preserve">4.4.1. </w:t>
      </w:r>
      <w:r w:rsidR="0052362F">
        <w:t xml:space="preserve">Namespace </w:t>
      </w:r>
      <w:r w:rsidR="005E46BE">
        <w:t>Models</w:t>
      </w:r>
      <w:bookmarkEnd w:id="145"/>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t xml:space="preserve"> la cual a su vez es una implementación de interface </w:t>
      </w:r>
      <w:r w:rsidRPr="003457BC">
        <w:rPr>
          <w:b/>
        </w:rPr>
        <w:t>IModel</w:t>
      </w:r>
      <w:r>
        <w:t xml:space="preserve"> la cual implementa los siguientes métodos:</w:t>
      </w:r>
    </w:p>
    <w:p w:rsidR="00D734B0" w:rsidRDefault="00D734B0" w:rsidP="00D734B0">
      <w:r w:rsidRPr="00E06820">
        <w:rPr>
          <w:b/>
        </w:rPr>
        <w:t>IModel::add():</w:t>
      </w:r>
      <w:r>
        <w:t xml:space="preserve"> Añade registros al objeto mediante la clausula SQL “INSERT”.</w:t>
      </w:r>
    </w:p>
    <w:p w:rsidR="00D734B0" w:rsidRDefault="00D734B0" w:rsidP="00D734B0">
      <w:r w:rsidRPr="00E06820">
        <w:rPr>
          <w:b/>
        </w:rPr>
        <w:t>IModel::addOrder():</w:t>
      </w:r>
      <w:r>
        <w:t xml:space="preserve"> Reordena un recordset según un campo determinado, puede ser instanciado varias veces para hacer un orden por múltiples campos, </w:t>
      </w:r>
      <w:r w:rsidR="008626F7">
        <w:t>está</w:t>
      </w:r>
      <w:r>
        <w:t xml:space="preserve"> asociado a la clausula SQL “ORDER BY”.</w:t>
      </w:r>
    </w:p>
    <w:p w:rsidR="00D734B0" w:rsidRDefault="00D734B0" w:rsidP="00D734B0">
      <w:r w:rsidRPr="00E06820">
        <w:rPr>
          <w:b/>
        </w:rPr>
        <w:t>IModel::countAll():</w:t>
      </w:r>
      <w:r>
        <w:t xml:space="preserve"> </w:t>
      </w:r>
      <w:r w:rsidRPr="005C7D94">
        <w:t>Calcula el numero de filas totales de la RecordSet para paginación</w:t>
      </w:r>
      <w:r w:rsidRPr="00E06820">
        <w:t>.</w:t>
      </w:r>
    </w:p>
    <w:p w:rsidR="00D734B0" w:rsidRDefault="00D734B0" w:rsidP="00D734B0">
      <w:r w:rsidRPr="00E06820">
        <w:rPr>
          <w:b/>
        </w:rPr>
        <w:t>IModel::delete():</w:t>
      </w:r>
      <w:r>
        <w:t xml:space="preserve"> </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rsidR="00F841AF">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B1763C">
        <w:t>numero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t xml:space="preserve"> </w:t>
      </w:r>
      <w:r w:rsidR="00957E8B">
        <w:t>Mueve el puntero del objeto modelo al siguiente registro</w:t>
      </w:r>
      <w:r>
        <w:t>.</w:t>
      </w:r>
    </w:p>
    <w:p w:rsidR="00490F48" w:rsidRDefault="00490F48" w:rsidP="00490F48">
      <w:r>
        <w:rPr>
          <w:b/>
        </w:rPr>
        <w:t>IModel::reset</w:t>
      </w:r>
      <w:r w:rsidRPr="00EC2EDC">
        <w:rPr>
          <w:b/>
        </w:rPr>
        <w:t>():</w:t>
      </w:r>
      <w:r>
        <w:t xml:space="preserve"> </w:t>
      </w:r>
      <w:r w:rsidR="008338BC">
        <w:t xml:space="preserve">Mueve el puntero al principio del RecordSet </w:t>
      </w:r>
      <w:r>
        <w:t>.</w:t>
      </w:r>
    </w:p>
    <w:p w:rsidR="00490F48" w:rsidRDefault="00490F48" w:rsidP="00490F48">
      <w:r>
        <w:rPr>
          <w:b/>
        </w:rPr>
        <w:t>IModel::setLimit</w:t>
      </w:r>
      <w:r w:rsidRPr="00EC2EDC">
        <w:rPr>
          <w:b/>
        </w:rPr>
        <w:t>():</w:t>
      </w:r>
      <w:r>
        <w:t xml:space="preserve"> </w:t>
      </w:r>
      <w:r w:rsidR="008338BC">
        <w:t>Configura el</w:t>
      </w:r>
      <w:r>
        <w:t xml:space="preserve"> límite de la consulta a ejecutar.</w:t>
      </w:r>
    </w:p>
    <w:p w:rsidR="0071212E" w:rsidRDefault="0071212E" w:rsidP="0071212E">
      <w:r>
        <w:rPr>
          <w:b/>
        </w:rPr>
        <w:t>IModel::setOrder</w:t>
      </w:r>
      <w:r w:rsidRPr="00EC2EDC">
        <w:rPr>
          <w:b/>
        </w:rPr>
        <w:t>():</w:t>
      </w:r>
      <w: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BB3459" w:rsidP="00CF21BE">
      <w:pPr>
        <w:keepNext/>
        <w:jc w:val="center"/>
      </w:pPr>
      <w:ins w:id="146" w:author="Rodrigo Riquelme" w:date="2010-12-05T11:46:00Z">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147" w:author="Rodrigo Riquelme" w:date="2010-12-05T11:46:00Z"/>
          <w:vanish/>
          <w:specVanish/>
        </w:rPr>
      </w:pPr>
      <w:bookmarkStart w:id="148" w:name="_Toc280463971"/>
      <w:r>
        <w:t xml:space="preserve">Ilustración </w:t>
      </w:r>
      <w:r w:rsidR="00094FE2">
        <w:fldChar w:fldCharType="begin"/>
      </w:r>
      <w:r w:rsidR="00094FE2">
        <w:instrText xml:space="preserve"> SEQ Ilustración \* ARABIC </w:instrText>
      </w:r>
      <w:r w:rsidR="00094FE2">
        <w:fldChar w:fldCharType="separate"/>
      </w:r>
      <w:r w:rsidR="003079A1">
        <w:rPr>
          <w:noProof/>
        </w:rPr>
        <w:t>30</w:t>
      </w:r>
      <w:r w:rsidR="00094FE2">
        <w:rPr>
          <w:noProof/>
        </w:rPr>
        <w:fldChar w:fldCharType="end"/>
      </w:r>
      <w:r>
        <w:t xml:space="preserve"> – Namespace Models - Parte 1</w:t>
      </w:r>
      <w:bookmarkEnd w:id="148"/>
    </w:p>
    <w:p w:rsidR="0052362F" w:rsidRPr="00CF21BE" w:rsidRDefault="00927AE3" w:rsidP="0052362F">
      <w:pPr>
        <w:rPr>
          <w:ins w:id="149" w:author="Rodrigo Riquelme" w:date="2010-12-05T11:46:00Z"/>
          <w:vanish/>
          <w:specVanish/>
        </w:rPr>
      </w:pPr>
      <w:ins w:id="150" w:author="Rodrigo Riquelme" w:date="2010-12-05T11:46:00Z">
        <w:r w:rsidRPr="00CF21BE">
          <w:t xml:space="preserve"> </w:t>
        </w:r>
      </w:ins>
    </w:p>
    <w:p w:rsidR="00CF21BE" w:rsidRPr="00CF21BE" w:rsidRDefault="00927AE3" w:rsidP="005E46BE">
      <w:ins w:id="151" w:author="Rodrigo Riquelme" w:date="2010-12-05T11:46:00Z">
        <w:r w:rsidRPr="00CF21BE">
          <w:t xml:space="preserve"> </w:t>
        </w:r>
      </w:ins>
    </w:p>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multiples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a:ext>
                    </a:extLst>
                  </pic:spPr>
                </pic:pic>
              </a:graphicData>
            </a:graphic>
          </wp:inline>
        </w:drawing>
      </w:r>
    </w:p>
    <w:p w:rsidR="005E1EDA" w:rsidRDefault="00B17E86" w:rsidP="00B17E86">
      <w:pPr>
        <w:pStyle w:val="Epgrafe"/>
        <w:jc w:val="center"/>
      </w:pPr>
      <w:bookmarkStart w:id="152" w:name="_Toc280463972"/>
      <w:r>
        <w:t xml:space="preserve">Ilustración </w:t>
      </w:r>
      <w:r w:rsidR="00094FE2">
        <w:fldChar w:fldCharType="begin"/>
      </w:r>
      <w:r w:rsidR="00094FE2">
        <w:instrText xml:space="preserve"> SEQ Ilustración \* ARABIC </w:instrText>
      </w:r>
      <w:r w:rsidR="00094FE2">
        <w:fldChar w:fldCharType="separate"/>
      </w:r>
      <w:r w:rsidR="003079A1">
        <w:rPr>
          <w:noProof/>
        </w:rPr>
        <w:t>31</w:t>
      </w:r>
      <w:r w:rsidR="00094FE2">
        <w:rPr>
          <w:noProof/>
        </w:rPr>
        <w:fldChar w:fldCharType="end"/>
      </w:r>
      <w:r>
        <w:t xml:space="preserve"> - Namespace Models - </w:t>
      </w:r>
      <w:r>
        <w:rPr>
          <w:noProof/>
        </w:rPr>
        <w:t>Parte 2</w:t>
      </w:r>
      <w:bookmarkEnd w:id="152"/>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3" w:name="_Toc280545955"/>
      <w:r w:rsidRPr="00B17E86">
        <w:t>4.4.2. Namespace V</w:t>
      </w:r>
      <w:r>
        <w:t>iews</w:t>
      </w:r>
      <w:bookmarkEnd w:id="153"/>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t xml:space="preserve"> rutear los atributos del objeto Model a variables de template</w:t>
      </w:r>
      <w:r w:rsidR="003457BC">
        <w:t xml:space="preserve"> y</w:t>
      </w:r>
      <w:r>
        <w:t xml:space="preserve"> de asignar otros atributos de template </w:t>
      </w:r>
      <w:r w:rsidR="003457BC">
        <w:t xml:space="preserve">en caso </w:t>
      </w:r>
      <w:r>
        <w:t>de ser necesario.</w:t>
      </w:r>
    </w:p>
    <w:p w:rsidR="003215B3" w:rsidRDefault="00CD00A2" w:rsidP="000A7912">
      <w:r>
        <w:t xml:space="preserve">Posee la </w:t>
      </w:r>
      <w:r w:rsidR="007D5A2D">
        <w:t xml:space="preserve">clase  </w:t>
      </w:r>
      <w:r w:rsidR="007D5A2D" w:rsidRPr="007D5A2D">
        <w:rPr>
          <w:b/>
        </w:rPr>
        <w:t>VView</w:t>
      </w:r>
      <w:r>
        <w:rPr>
          <w:b/>
        </w:rPr>
        <w:t xml:space="preserve"> </w:t>
      </w:r>
      <w:r w:rsidR="000A7912">
        <w:t>.</w:t>
      </w:r>
      <w:r w:rsidR="00DC130A">
        <w:t xml:space="preserve">Es la clase base para las </w:t>
      </w:r>
      <w:r w:rsidR="008626F7">
        <w:t>vistas. Capa</w:t>
      </w:r>
      <w:r w:rsidR="00DC130A">
        <w:t xml:space="preserve"> entre modelos y </w:t>
      </w:r>
      <w:r w:rsidR="006D0542">
        <w:t xml:space="preserve">templates, además posee los siguientes </w:t>
      </w:r>
      <w:r>
        <w:t>métodos</w:t>
      </w:r>
    </w:p>
    <w:p w:rsidR="00C41165" w:rsidRDefault="00C41165" w:rsidP="00C41165">
      <w:r>
        <w:rPr>
          <w:b/>
        </w:rPr>
        <w:t>VView</w:t>
      </w:r>
      <w:r w:rsidRPr="00EC2EDC">
        <w:rPr>
          <w:b/>
        </w:rPr>
        <w:t>::</w:t>
      </w:r>
      <w:r w:rsidR="00CD00A2">
        <w:rPr>
          <w:b/>
        </w:rPr>
        <w:t>VView</w:t>
      </w:r>
      <w:r w:rsidR="00CD00A2" w:rsidRPr="00EC2EDC">
        <w:rPr>
          <w:b/>
        </w:rPr>
        <w:t xml:space="preserve"> </w:t>
      </w:r>
      <w:r w:rsidRPr="00EC2EDC">
        <w:rPr>
          <w:b/>
        </w:rPr>
        <w:t>():</w:t>
      </w:r>
      <w: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Para ser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A24808" w:rsidP="00A24808">
      <w:r>
        <w:t xml:space="preserve">Posee la clase  </w:t>
      </w:r>
      <w:r w:rsidRPr="007D5A2D">
        <w:rPr>
          <w:b/>
        </w:rPr>
        <w:t>V</w:t>
      </w:r>
      <w:r>
        <w:rPr>
          <w:b/>
        </w:rPr>
        <w:t xml:space="preserve">page </w:t>
      </w:r>
      <w:r>
        <w:t>.Es la clase de vista maestra la que procesa todos los templates, además posee los siguientes métodos</w:t>
      </w:r>
    </w:p>
    <w:p w:rsidR="00A24808" w:rsidRDefault="00A24808" w:rsidP="00A24808">
      <w:r w:rsidRPr="007D5A2D">
        <w:rPr>
          <w:b/>
        </w:rPr>
        <w:t>V</w:t>
      </w:r>
      <w:r>
        <w:rPr>
          <w:b/>
        </w:rPr>
        <w:t>page</w:t>
      </w:r>
      <w:r w:rsidRPr="00EC2EDC">
        <w:rPr>
          <w:b/>
        </w:rPr>
        <w:t>::</w:t>
      </w:r>
      <w:r w:rsidR="002E5AC6" w:rsidRPr="007D5A2D">
        <w:rPr>
          <w:b/>
        </w:rPr>
        <w:t>V</w:t>
      </w:r>
      <w:r w:rsidR="002E5AC6">
        <w:rPr>
          <w:b/>
        </w:rPr>
        <w:t>page_construct</w:t>
      </w:r>
      <w:r w:rsidRPr="00EC2EDC">
        <w:rPr>
          <w:b/>
        </w:rPr>
        <w:t>():</w:t>
      </w:r>
      <w:r>
        <w:t xml:space="preserve"> Es el método constructor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Es</w:t>
      </w:r>
      <w:r w:rsidR="009B48C0">
        <w:t xml:space="preserve"> el método que instancia a una nueva página</w:t>
      </w:r>
      <w:r w:rsidR="006C5BC0">
        <w:t>.</w:t>
      </w:r>
    </w:p>
    <w:p w:rsidR="00A24808" w:rsidRDefault="00A24808" w:rsidP="00A24808">
      <w:r w:rsidRPr="007D5A2D">
        <w:rPr>
          <w:b/>
        </w:rPr>
        <w:t>V</w:t>
      </w:r>
      <w:r>
        <w:rPr>
          <w:b/>
        </w:rPr>
        <w:t>page</w:t>
      </w:r>
      <w:r w:rsidRPr="00EC2EDC">
        <w:rPr>
          <w:b/>
        </w:rPr>
        <w:t>::</w:t>
      </w:r>
      <w:r w:rsidR="002E5AC6">
        <w:rPr>
          <w:b/>
        </w:rPr>
        <w:t>SetAllRequestItems</w:t>
      </w:r>
      <w:r w:rsidRPr="00EC2EDC">
        <w:rPr>
          <w:b/>
        </w:rPr>
        <w:t>():</w:t>
      </w:r>
      <w:r>
        <w:t xml:space="preserve"> </w:t>
      </w:r>
      <w:r w:rsidR="006C5BC0">
        <w:t>Es</w:t>
      </w:r>
      <w:r w:rsidR="009B48C0">
        <w:t xml:space="preserve"> el método que establece todos los elementos solicitados desde la base de datos</w:t>
      </w:r>
      <w:r>
        <w:t>.</w:t>
      </w:r>
    </w:p>
    <w:p w:rsidR="00A24808" w:rsidRDefault="00A24808" w:rsidP="00A24808">
      <w:r w:rsidRPr="007D5A2D">
        <w:rPr>
          <w:b/>
        </w:rPr>
        <w:t>V</w:t>
      </w:r>
      <w:r>
        <w:rPr>
          <w:b/>
        </w:rPr>
        <w:t>page</w:t>
      </w:r>
      <w:r w:rsidRPr="00EC2EDC">
        <w:rPr>
          <w:b/>
        </w:rPr>
        <w:t>::</w:t>
      </w:r>
      <w:r>
        <w:rPr>
          <w:b/>
        </w:rPr>
        <w:t>show</w:t>
      </w:r>
      <w:r w:rsidRPr="00EC2EDC">
        <w:rPr>
          <w:b/>
        </w:rPr>
        <w:t>():</w:t>
      </w:r>
      <w:r>
        <w:t xml:space="preserve"> Carga la plantilla con los datos.</w:t>
      </w:r>
    </w:p>
    <w:p w:rsidR="007D5A2D" w:rsidRPr="00C32255" w:rsidRDefault="007D5A2D" w:rsidP="00C32255"/>
    <w:p w:rsidR="007D5A2D" w:rsidRDefault="00BB3459" w:rsidP="007D5A2D">
      <w:pPr>
        <w:keepNext/>
        <w:jc w:val="center"/>
      </w:pPr>
      <w:ins w:id="154" w:author="Rodrigo Riquelme" w:date="2010-12-05T11:46:00Z">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155" w:name="_Toc280463973"/>
      <w:r>
        <w:t xml:space="preserve">Ilustración </w:t>
      </w:r>
      <w:r w:rsidR="00094FE2">
        <w:fldChar w:fldCharType="begin"/>
      </w:r>
      <w:r w:rsidR="00094FE2">
        <w:instrText xml:space="preserve"> SEQ Ilustración \* ARABIC </w:instrText>
      </w:r>
      <w:r w:rsidR="00094FE2">
        <w:fldChar w:fldCharType="separate"/>
      </w:r>
      <w:r w:rsidR="003079A1">
        <w:rPr>
          <w:noProof/>
        </w:rPr>
        <w:t>32</w:t>
      </w:r>
      <w:r w:rsidR="00094FE2">
        <w:rPr>
          <w:noProof/>
        </w:rPr>
        <w:fldChar w:fldCharType="end"/>
      </w:r>
      <w:r>
        <w:t xml:space="preserve"> - Namespace Views</w:t>
      </w:r>
      <w:bookmarkEnd w:id="155"/>
    </w:p>
    <w:p w:rsidR="008B312B" w:rsidRDefault="008B312B" w:rsidP="008B312B">
      <w:pPr>
        <w:pStyle w:val="Subttulo"/>
        <w:outlineLvl w:val="2"/>
      </w:pPr>
      <w:bookmarkStart w:id="156" w:name="_Toc280545956"/>
      <w:r>
        <w:t>4.4.3</w:t>
      </w:r>
      <w:r w:rsidRPr="00B17E86">
        <w:t xml:space="preserve">. Namespace </w:t>
      </w:r>
      <w:r>
        <w:t>Controllers</w:t>
      </w:r>
      <w:bookmarkEnd w:id="156"/>
    </w:p>
    <w:p w:rsidR="00F24F17" w:rsidRDefault="00F24F17" w:rsidP="005E46BE">
      <w:r>
        <w:t>En el front office todo pasa por un objeto Controller para decidir cual componente Modelo-Vista deberá ejecutarse.</w:t>
      </w:r>
    </w:p>
    <w:p w:rsidR="00C90600" w:rsidRDefault="008B312B" w:rsidP="005E46BE">
      <w:r w:rsidRPr="008B312B">
        <w:t>En estricto rigor un</w:t>
      </w:r>
      <w:r>
        <w:t xml:space="preserve"> Controller se encarga de inicializar un modelo y una vista</w:t>
      </w:r>
      <w:r w:rsidR="00F23A57">
        <w:t xml:space="preserve"> y asociarlos</w:t>
      </w:r>
      <w:r>
        <w:t xml:space="preserve"> según parámetros GET o P</w:t>
      </w:r>
      <w:r w:rsidR="00F24F17">
        <w:t>OST que sean ingresados vía web, sin embargo se deja abierta la posibilidad de ejecutar cualquier script web para</w:t>
      </w:r>
      <w:r w:rsidR="00F23A57">
        <w:t xml:space="preserve"> así </w:t>
      </w:r>
      <w:r w:rsidR="00F24F17">
        <w:t>poder  satisfacer cualquier requerimiento no contemplado en etapas anteriores del desarrollo y que pudiera surgir en el futuro.</w:t>
      </w:r>
    </w:p>
    <w:p w:rsidR="00392F6C" w:rsidRDefault="00392F6C" w:rsidP="00392F6C">
      <w:r>
        <w:t xml:space="preserve">La clase base o super clase es llamada </w:t>
      </w:r>
      <w:r>
        <w:rPr>
          <w:b/>
        </w:rPr>
        <w:t>CCommand</w:t>
      </w:r>
      <w:r>
        <w:t>.</w:t>
      </w:r>
      <w:r w:rsidR="008626F7">
        <w:t xml:space="preserve"> </w:t>
      </w:r>
      <w:r>
        <w:t xml:space="preserve">Es la clase base para los objetos </w:t>
      </w:r>
      <w:r w:rsidR="008626F7">
        <w:t>controladores. cada</w:t>
      </w:r>
      <w:r>
        <w:t xml:space="preserve"> comando esta seteado en el request </w:t>
      </w:r>
      <w:r w:rsidRPr="00392F6C">
        <w:rPr>
          <w:b/>
        </w:rPr>
        <w:t>m</w:t>
      </w:r>
      <w:r>
        <w:t xml:space="preserve"> y busca su correspondiente controlador en map.php, además posee los siguientes métodos.</w:t>
      </w:r>
    </w:p>
    <w:p w:rsidR="00392F6C" w:rsidRDefault="00392F6C" w:rsidP="00392F6C">
      <w:r>
        <w:rPr>
          <w:b/>
        </w:rPr>
        <w:t>CCommand</w:t>
      </w:r>
      <w:r w:rsidRPr="00EC2EDC">
        <w:rPr>
          <w:b/>
        </w:rPr>
        <w:t>::</w:t>
      </w:r>
      <w:r>
        <w:rPr>
          <w:b/>
        </w:rPr>
        <w:t>addChild</w:t>
      </w:r>
      <w:r w:rsidRPr="00EC2EDC">
        <w:rPr>
          <w:b/>
        </w:rPr>
        <w:t>():</w:t>
      </w:r>
      <w: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094FE2" w:rsidP="00D260D5">
      <w:pPr>
        <w:pStyle w:val="Subttulo"/>
        <w:keepNext/>
      </w:pPr>
      <w:r>
        <w:rPr>
          <w:noProof/>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0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" stroked="f">
            <v:textbox style="mso-fit-shape-to-text:t" inset="0,0,0,0">
              <w:txbxContent>
                <w:p w:rsidR="006C063B" w:rsidRPr="00C66B22" w:rsidRDefault="006C063B" w:rsidP="002239C2">
                  <w:pPr>
                    <w:pStyle w:val="Epgrafe"/>
                    <w:jc w:val="center"/>
                    <w:rPr>
                      <w:rFonts w:eastAsia="Calibri" w:cs="Calibri"/>
                      <w:noProof/>
                      <w:sz w:val="24"/>
                    </w:rPr>
                  </w:pPr>
                  <w:bookmarkStart w:id="157" w:name="_Toc280463974"/>
                  <w:r>
                    <w:t xml:space="preserve">Ilustración </w:t>
                  </w:r>
                  <w:r w:rsidR="00094FE2">
                    <w:fldChar w:fldCharType="begin"/>
                  </w:r>
                  <w:r w:rsidR="00094FE2">
                    <w:instrText xml:space="preserve"> SEQ Ilustración \* ARABIC </w:instrText>
                  </w:r>
                  <w:r w:rsidR="00094FE2">
                    <w:fldChar w:fldCharType="separate"/>
                  </w:r>
                  <w:r w:rsidR="003079A1">
                    <w:rPr>
                      <w:noProof/>
                    </w:rPr>
                    <w:t>33</w:t>
                  </w:r>
                  <w:r w:rsidR="00094FE2">
                    <w:rPr>
                      <w:noProof/>
                    </w:rPr>
                    <w:fldChar w:fldCharType="end"/>
                  </w:r>
                  <w:r>
                    <w:t xml:space="preserve"> - Namespace Controllers</w:t>
                  </w:r>
                  <w:bookmarkEnd w:id="157"/>
                </w:p>
              </w:txbxContent>
            </v:textbox>
            <w10:wrap type="square"/>
          </v:shape>
        </w:pict>
      </w:r>
      <w:ins w:id="158" w:author="Rodrigo Riquelme" w:date="2010-12-05T11:46:00Z">
        <w:r w:rsidR="00BB3459">
          <w:rPr>
            <w:noProof/>
            <w:lang w:eastAsia="es-CL"/>
            <w:rPrChange w:id="159">
              <w:rPr>
                <w:rFonts w:eastAsia="Calibri" w:cs="Calibri"/>
                <w:b w:val="0"/>
                <w:noProof/>
                <w:sz w:val="24"/>
                <w:szCs w:val="22"/>
                <w:lang w:eastAsia="es-CL"/>
              </w:rPr>
            </w:rPrChange>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extLst>
                          <a:ext uri="{28A0092B-C50C-407E-A947-70E740481C1C}">
                            <a14:useLocalDpi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w:t>
      </w:r>
      <w:r w:rsidRPr="00F23A5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F0051C">
        <w:t xml:space="preserve"> </w:t>
      </w:r>
      <w:r>
        <w:rPr>
          <w:b/>
        </w:rPr>
        <w:t>Element,</w:t>
      </w:r>
      <w:r w:rsidR="008626F7">
        <w:rPr>
          <w:b/>
        </w:rPr>
        <w:t xml:space="preserve"> </w:t>
      </w:r>
      <w:r>
        <w:rPr>
          <w:b/>
        </w:rPr>
        <w:t>Controller,</w:t>
      </w:r>
      <w:r w:rsidR="008626F7">
        <w:rPr>
          <w:b/>
        </w:rPr>
        <w:t xml:space="preserve"> </w:t>
      </w:r>
      <w:r>
        <w:rPr>
          <w:b/>
        </w:rPr>
        <w:t>Table,</w:t>
      </w:r>
      <w:r w:rsidR="008626F7">
        <w:rPr>
          <w:b/>
        </w:rPr>
        <w:t xml:space="preserve"> </w:t>
      </w:r>
      <w:r>
        <w:rPr>
          <w:b/>
        </w:rPr>
        <w:t>ASettings.</w:t>
      </w:r>
    </w:p>
    <w:p w:rsidR="00F0051C" w:rsidRDefault="00E01850" w:rsidP="00F0051C">
      <w:r>
        <w:t xml:space="preserve">La Clase </w:t>
      </w:r>
      <w:r w:rsidRPr="00E01850">
        <w:rPr>
          <w:b/>
        </w:rPr>
        <w:t xml:space="preserve">Element </w:t>
      </w:r>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F0051C">
        <w:t xml:space="preserve"> </w:t>
      </w:r>
      <w:r w:rsidR="00C61A22">
        <w:t>Es el método encargado del despliegue del elemento en el listado de CMS.</w:t>
      </w:r>
    </w:p>
    <w:p w:rsidR="00E01850" w:rsidRDefault="00E01850" w:rsidP="00E01850">
      <w:r>
        <w:rPr>
          <w:b/>
        </w:rPr>
        <w:t>Element::edit</w:t>
      </w:r>
      <w:r w:rsidRPr="00EC2EDC">
        <w:rPr>
          <w:b/>
        </w:rPr>
        <w:t>():</w:t>
      </w:r>
      <w: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 xml:space="preserve">Controller </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 xml:space="preserve">Table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RDefault="00842C3B" w:rsidP="00C87BA9"/>
    <w:p w:rsidR="00842C3B" w:rsidRDefault="00842C3B" w:rsidP="00C87BA9"/>
    <w:p w:rsidR="00842C3B" w:rsidRDefault="00842C3B" w:rsidP="00842C3B">
      <w:r>
        <w:t xml:space="preserve">La Clase </w:t>
      </w:r>
      <w:r>
        <w:rPr>
          <w:b/>
        </w:rPr>
        <w:t xml:space="preserve">ASettings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seteada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BB3459" w:rsidP="00F23A57">
      <w:pPr>
        <w:pStyle w:val="Subttulo"/>
        <w:keepNext/>
        <w:jc w:val="center"/>
      </w:pPr>
      <w:del w:id="160" w:author="Rodrigo Riquelme" w:date="2010-12-05T11:46:00Z">
        <w:r>
          <w:rPr>
            <w:noProof/>
            <w:lang w:eastAsia="es-CL"/>
            <w:rPrChange w:id="161">
              <w:rPr>
                <w:rFonts w:eastAsia="Calibri" w:cs="Calibri"/>
                <w:b w:val="0"/>
                <w:noProof/>
                <w:sz w:val="24"/>
                <w:szCs w:val="22"/>
                <w:lang w:eastAsia="es-CL"/>
              </w:rPr>
            </w:rPrChange>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4266741" cy="5138905"/>
                      </a:xfrm>
                      <a:prstGeom prst="rect">
                        <a:avLst/>
                      </a:prstGeom>
                    </pic:spPr>
                  </pic:pic>
                </a:graphicData>
              </a:graphic>
            </wp:inline>
          </w:drawing>
        </w:r>
      </w:del>
      <w:ins w:id="162" w:author="Rodrigo Riquelme" w:date="2010-12-05T11:46:00Z">
        <w:r>
          <w:rPr>
            <w:noProof/>
            <w:lang w:eastAsia="es-CL"/>
            <w:rPrChange w:id="163">
              <w:rPr>
                <w:rFonts w:eastAsia="Calibri" w:cs="Calibri"/>
                <w:b w:val="0"/>
                <w:noProof/>
                <w:sz w:val="24"/>
                <w:szCs w:val="22"/>
                <w:lang w:eastAsia="es-CL"/>
              </w:rPr>
            </w:rPrChange>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r>
        <w:t xml:space="preserve">Ilustración </w:t>
      </w:r>
      <w:r w:rsidR="00094FE2">
        <w:fldChar w:fldCharType="begin"/>
      </w:r>
      <w:r w:rsidR="00094FE2">
        <w:instrText xml:space="preserve"> SEQ Ilustración \* ARABIC </w:instrText>
      </w:r>
      <w:r w:rsidR="00094FE2">
        <w:fldChar w:fldCharType="separate"/>
      </w:r>
      <w:r w:rsidR="003079A1">
        <w:rPr>
          <w:noProof/>
        </w:rPr>
        <w:t>34</w:t>
      </w:r>
      <w:r w:rsidR="00094FE2">
        <w:rPr>
          <w:noProof/>
        </w:rPr>
        <w:fldChar w:fldCharType="end"/>
      </w:r>
      <w:r>
        <w:t xml:space="preserve"> - Namespace Admin</w:t>
      </w:r>
    </w:p>
    <w:p w:rsidR="00451834" w:rsidRDefault="00451834" w:rsidP="00451834">
      <w:pPr>
        <w:pStyle w:val="Subttulo"/>
        <w:keepNext/>
      </w:pPr>
      <w:r>
        <w:t>4.4.5</w:t>
      </w:r>
      <w:r w:rsidRPr="00F23A57">
        <w:t xml:space="preserve">. Namespace </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943F7" w:rsidP="00B943F7">
      <w:pPr>
        <w:rPr>
          <w:b/>
        </w:rPr>
      </w:pPr>
      <w:r>
        <w:t xml:space="preserve">Posee las siguientes clases llamadas </w:t>
      </w:r>
      <w:r>
        <w:rPr>
          <w:b/>
        </w:rPr>
        <w:t>DAO,</w:t>
      </w:r>
      <w:r w:rsidR="00FF4823">
        <w:rPr>
          <w:b/>
        </w:rPr>
        <w:t xml:space="preserve"> </w:t>
      </w:r>
      <w:r>
        <w:rPr>
          <w:b/>
        </w:rPr>
        <w:t>Component,</w:t>
      </w:r>
      <w:r w:rsidR="00FF4823">
        <w:rPr>
          <w:b/>
        </w:rPr>
        <w:t xml:space="preserve"> </w:t>
      </w:r>
      <w:r>
        <w:rPr>
          <w:b/>
        </w:rPr>
        <w:t>Dispatcher,</w:t>
      </w:r>
      <w:r w:rsidR="00FF4823">
        <w:rPr>
          <w:b/>
        </w:rPr>
        <w:t xml:space="preserve"> </w:t>
      </w:r>
      <w:r>
        <w:rPr>
          <w:b/>
        </w:rPr>
        <w:t>QueryBuilder,</w:t>
      </w:r>
      <w:r w:rsidR="00FF4823">
        <w:rPr>
          <w:b/>
        </w:rPr>
        <w:t xml:space="preserve"> </w:t>
      </w:r>
      <w:r>
        <w:rPr>
          <w:b/>
        </w:rPr>
        <w:t>Template,</w:t>
      </w:r>
      <w:r w:rsidR="00FF4823">
        <w:rPr>
          <w:b/>
        </w:rPr>
        <w:t xml:space="preserve"> </w:t>
      </w:r>
      <w:r>
        <w:rPr>
          <w:b/>
        </w:rPr>
        <w:t>ffmpeg.</w:t>
      </w:r>
    </w:p>
    <w:p w:rsidR="00B943F7" w:rsidRDefault="00B943F7" w:rsidP="00B943F7">
      <w:pPr>
        <w:rPr>
          <w:b/>
        </w:rPr>
      </w:pPr>
    </w:p>
    <w:p w:rsidR="00B943F7" w:rsidRDefault="00B943F7" w:rsidP="00B943F7">
      <w:r>
        <w:t xml:space="preserve">La Clase </w:t>
      </w:r>
      <w:r w:rsidR="00FF4823">
        <w:rPr>
          <w:b/>
        </w:rPr>
        <w:t>DAO</w:t>
      </w:r>
      <w:r w:rsidRPr="00E01850">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B943F7">
        <w:t xml:space="preserve"> </w:t>
      </w:r>
      <w:r>
        <w:t>Obtiene el valor del campo atraves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B943F7">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B943F7">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numero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rsidRPr="00E01850">
        <w:rPr>
          <w:b/>
        </w:rPr>
        <w:t xml:space="preserve"> </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Pr="00646E08">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Pr="00646E08">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Pr="00646E08">
        <w:t xml:space="preserve"> </w:t>
      </w:r>
      <w:r w:rsidR="00636FE9">
        <w:t>Retorna el template 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w:t>
      </w:r>
      <w:r w:rsidRPr="004141D8">
        <w:rPr>
          <w:b/>
        </w:rPr>
        <w:t xml:space="preserve"> </w:t>
      </w:r>
      <w:r>
        <w:rPr>
          <w:b/>
        </w:rPr>
        <w:t>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Pr="00646E08">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706702">
        <w:rPr>
          <w:b/>
        </w:rPr>
        <w:t>Exec</w:t>
      </w:r>
      <w:r w:rsidRPr="00646E08">
        <w:rPr>
          <w:b/>
        </w:rPr>
        <w:t>():</w:t>
      </w:r>
      <w:r w:rsidRPr="00646E08">
        <w:t xml:space="preserve"> E</w:t>
      </w:r>
      <w:r w:rsidR="00706702">
        <w:t>s</w:t>
      </w:r>
      <w:r w:rsidR="006E1827">
        <w:t xml:space="preserve"> </w:t>
      </w:r>
      <w:r w:rsidR="008626F7">
        <w:t xml:space="preserve">el método que </w:t>
      </w:r>
      <w:r w:rsidR="006E1827">
        <w:t>ejecuta los comandos para el comienzo de la conversión</w:t>
      </w:r>
      <w:r w:rsidR="00706702">
        <w:t>.</w:t>
      </w:r>
    </w:p>
    <w:p w:rsidR="004141D8" w:rsidRDefault="004141D8" w:rsidP="004141D8">
      <w:pPr>
        <w:rPr>
          <w:b/>
        </w:rPr>
      </w:pPr>
      <w:r>
        <w:rPr>
          <w:b/>
        </w:rPr>
        <w:t>f</w:t>
      </w:r>
      <w:r w:rsidR="00706702">
        <w:rPr>
          <w:b/>
        </w:rPr>
        <w:t>f</w:t>
      </w:r>
      <w:r>
        <w:rPr>
          <w:b/>
        </w:rPr>
        <w:t>mpeg::</w:t>
      </w:r>
      <w:r w:rsidR="00706702">
        <w:rPr>
          <w:b/>
        </w:rPr>
        <w:t>free_convert</w:t>
      </w:r>
      <w:r w:rsidRPr="00EC2EDC">
        <w:rPr>
          <w:b/>
        </w:rPr>
        <w:t>():</w:t>
      </w:r>
      <w:r>
        <w:t xml:space="preserve"> Es el</w:t>
      </w:r>
      <w:r w:rsidR="006E1827">
        <w:t xml:space="preserve"> método de conversión libre</w:t>
      </w:r>
      <w:r>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mostrar la información del archivo de video</w:t>
      </w:r>
      <w:r w:rsidR="00706702">
        <w:t>.</w:t>
      </w:r>
    </w:p>
    <w:p w:rsidR="004141D8" w:rsidRDefault="004141D8" w:rsidP="004141D8">
      <w:pPr>
        <w:rPr>
          <w:b/>
        </w:rPr>
      </w:pPr>
      <w:r>
        <w:rPr>
          <w:b/>
        </w:rPr>
        <w:t>ffmpeg::</w:t>
      </w:r>
      <w:r w:rsidR="00706702">
        <w:rPr>
          <w:b/>
        </w:rPr>
        <w:t>mp4_convert</w:t>
      </w:r>
      <w:r w:rsidRPr="00EC2EDC">
        <w:rPr>
          <w:b/>
        </w:rPr>
        <w:t>():</w:t>
      </w:r>
      <w:r>
        <w:t xml:space="preserve"> Es </w:t>
      </w:r>
      <w:r w:rsidR="006E1827">
        <w:t>el método de conversión a formato mp4</w:t>
      </w:r>
      <w:r w:rsidR="00706702">
        <w:t>.</w:t>
      </w:r>
    </w:p>
    <w:p w:rsidR="004141D8" w:rsidRPr="00646E08" w:rsidRDefault="004141D8" w:rsidP="004141D8">
      <w:r>
        <w:rPr>
          <w:b/>
        </w:rPr>
        <w:t>ffmpeg</w:t>
      </w:r>
      <w:r w:rsidRPr="00646E08">
        <w:rPr>
          <w:b/>
        </w:rPr>
        <w:t>::</w:t>
      </w:r>
      <w:r w:rsidR="00706702">
        <w:rPr>
          <w:b/>
        </w:rPr>
        <w:t>wmv_convert</w:t>
      </w:r>
      <w:r w:rsidRPr="00646E08">
        <w:rPr>
          <w:b/>
        </w:rPr>
        <w:t>():</w:t>
      </w:r>
      <w:r w:rsidRPr="00646E08">
        <w:t xml:space="preserve"> E</w:t>
      </w:r>
      <w:r w:rsidR="00706702">
        <w:t>s</w:t>
      </w:r>
      <w:r w:rsidR="006E1827">
        <w:t xml:space="preserve"> el método de conversión a formato wmv</w:t>
      </w:r>
      <w:r w:rsidR="00706702">
        <w:t>.</w:t>
      </w:r>
    </w:p>
    <w:p w:rsidR="00706702" w:rsidRDefault="004141D8" w:rsidP="00706702">
      <w:r>
        <w:rPr>
          <w:b/>
        </w:rPr>
        <w:t>ffmpeg</w:t>
      </w:r>
      <w:r w:rsidRPr="00646E08">
        <w:rPr>
          <w:b/>
        </w:rPr>
        <w:t>::</w:t>
      </w:r>
      <w:r w:rsidR="00706702">
        <w:rPr>
          <w:b/>
        </w:rPr>
        <w:t>_3gp_convert</w:t>
      </w:r>
      <w:r w:rsidRPr="00646E08">
        <w:rPr>
          <w:b/>
        </w:rPr>
        <w:t>():</w:t>
      </w:r>
      <w:r w:rsidRPr="00646E08">
        <w:t xml:space="preserve"> E</w:t>
      </w:r>
      <w:r w:rsidR="00706702">
        <w:t>s</w:t>
      </w:r>
      <w:r w:rsidR="006E1827">
        <w:t xml:space="preserve"> el método de conversión a formato 3gp</w:t>
      </w:r>
      <w:r w:rsidR="00706702">
        <w:t>.</w:t>
      </w:r>
    </w:p>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C43BA3" w:rsidRPr="00646E08" w:rsidRDefault="00C43BA3" w:rsidP="00706702">
      <w:pPr>
        <w:rPr>
          <w:del w:id="164" w:author="Rodrigo Riquelme" w:date="2010-12-05T11:46:00Z"/>
          <w:b/>
          <w:sz w:val="28"/>
          <w:szCs w:val="24"/>
        </w:rPr>
      </w:pPr>
      <w:del w:id="165" w:author="Rodrigo Riquelme" w:date="2010-12-05T11:46:00Z">
        <w:r w:rsidRPr="00646E08">
          <w:delText>Ilustración 32 - Clases agrupadas NamespaceControllers</w:delText>
        </w:r>
      </w:del>
    </w:p>
    <w:p w:rsidR="00D9256C" w:rsidRPr="00646E08" w:rsidRDefault="00D9256C">
      <w:pPr>
        <w:suppressAutoHyphens w:val="0"/>
        <w:spacing w:before="0" w:after="0" w:line="240" w:lineRule="auto"/>
        <w:jc w:val="left"/>
        <w:rPr>
          <w:del w:id="166" w:author="Rodrigo Riquelme" w:date="2010-12-05T11:46:00Z"/>
        </w:rPr>
      </w:pPr>
    </w:p>
    <w:p w:rsidR="00C43BA3" w:rsidRPr="00646E08" w:rsidRDefault="00C43BA3" w:rsidP="005E46BE">
      <w:pPr>
        <w:pStyle w:val="Subttulo"/>
        <w:outlineLvl w:val="2"/>
        <w:rPr>
          <w:del w:id="167" w:author="Rodrigo Riquelme" w:date="2010-12-05T11:46:00Z"/>
        </w:rPr>
      </w:pPr>
    </w:p>
    <w:p w:rsidR="00C43BA3" w:rsidRPr="00646E08" w:rsidRDefault="00C43BA3" w:rsidP="005E46BE">
      <w:pPr>
        <w:pStyle w:val="Subttulo"/>
        <w:outlineLvl w:val="2"/>
        <w:rPr>
          <w:del w:id="168" w:author="Rodrigo Riquelme" w:date="2010-12-05T11:46:00Z"/>
        </w:rPr>
      </w:pPr>
    </w:p>
    <w:p w:rsidR="00C43BA3" w:rsidRPr="00646E08" w:rsidRDefault="00C43BA3" w:rsidP="005E46BE">
      <w:pPr>
        <w:pStyle w:val="Subttulo"/>
        <w:outlineLvl w:val="2"/>
        <w:rPr>
          <w:del w:id="169" w:author="Rodrigo Riquelme" w:date="2010-12-05T11:46:00Z"/>
        </w:rPr>
      </w:pPr>
    </w:p>
    <w:p w:rsidR="00C43BA3" w:rsidRPr="00646E08" w:rsidRDefault="00C43BA3" w:rsidP="005E46BE">
      <w:pPr>
        <w:pStyle w:val="Subttulo"/>
        <w:outlineLvl w:val="2"/>
        <w:rPr>
          <w:del w:id="170" w:author="Rodrigo Riquelme" w:date="2010-12-05T11:46:00Z"/>
        </w:rPr>
      </w:pPr>
    </w:p>
    <w:p w:rsidR="00C43BA3" w:rsidRPr="00646E08" w:rsidRDefault="00C43BA3" w:rsidP="005E46BE">
      <w:pPr>
        <w:pStyle w:val="Subttulo"/>
        <w:outlineLvl w:val="2"/>
        <w:rPr>
          <w:del w:id="171" w:author="Rodrigo Riquelme" w:date="2010-12-05T11:46:00Z"/>
        </w:rPr>
      </w:pPr>
    </w:p>
    <w:p w:rsidR="00C43BA3" w:rsidRPr="00646E08" w:rsidRDefault="00C43BA3" w:rsidP="005E46BE">
      <w:pPr>
        <w:pStyle w:val="Subttulo"/>
        <w:outlineLvl w:val="2"/>
        <w:rPr>
          <w:del w:id="172" w:author="Rodrigo Riquelme" w:date="2010-12-05T11:46:00Z"/>
        </w:rPr>
      </w:pPr>
    </w:p>
    <w:p w:rsidR="00D9256C" w:rsidRPr="00646E08" w:rsidRDefault="00D9256C">
      <w:pPr>
        <w:suppressAutoHyphens w:val="0"/>
        <w:spacing w:before="0" w:after="0" w:line="240" w:lineRule="auto"/>
        <w:jc w:val="left"/>
      </w:pPr>
    </w:p>
    <w:p w:rsidR="00C43BA3" w:rsidRPr="00646E08" w:rsidRDefault="00BB3459" w:rsidP="00C43BA3">
      <w:pPr>
        <w:rPr>
          <w:del w:id="173" w:author="Rodrigo Riquelme" w:date="2010-12-05T11:46:00Z"/>
        </w:rPr>
      </w:pPr>
      <w:del w:id="174" w:author="Rodrigo Riquelme" w:date="2010-12-05T11:46:00Z">
        <w:r>
          <w:rPr>
            <w:noProof/>
            <w:lang w:eastAsia="es-CL"/>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175" w:author="Rodrigo Riquelme" w:date="2010-12-05T11:46:00Z"/>
          <w:b w:val="0"/>
          <w:sz w:val="28"/>
          <w:szCs w:val="24"/>
        </w:rPr>
      </w:pPr>
      <w:del w:id="176" w:author="Rodrigo Riquelme" w:date="2010-12-05T11:46:00Z">
        <w:r w:rsidRPr="00646E08">
          <w:delText>Ilustración 33 - Clases agrupadas NamespaceLib</w:delText>
        </w:r>
      </w:del>
    </w:p>
    <w:p w:rsidR="00C43BA3" w:rsidRPr="00646E08" w:rsidRDefault="00BB3459" w:rsidP="000E1C37">
      <w:pPr>
        <w:pStyle w:val="Subttulo"/>
        <w:outlineLvl w:val="1"/>
        <w:rPr>
          <w:del w:id="177" w:author="Rodrigo Riquelme" w:date="2010-12-05T11:46:00Z"/>
        </w:rPr>
      </w:pPr>
      <w:del w:id="178" w:author="Rodrigo Riquelme" w:date="2010-12-05T11:46:00Z">
        <w:r>
          <w:rPr>
            <w:noProof/>
            <w:lang w:eastAsia="es-CL"/>
            <w:rPrChange w:id="179">
              <w:rPr>
                <w:noProof/>
                <w:lang w:eastAsia="es-CL"/>
              </w:rPr>
            </w:rPrChange>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180" w:author="Rodrigo Riquelme" w:date="2010-12-05T11:46:00Z"/>
          <w:b w:val="0"/>
          <w:sz w:val="28"/>
          <w:szCs w:val="24"/>
        </w:rPr>
      </w:pPr>
      <w:del w:id="181" w:author="Rodrigo Riquelme" w:date="2010-12-05T11:46:00Z">
        <w:r w:rsidRPr="00646E08">
          <w:delText>Ilustración 34 - Clases agrupadas NamespaceLib</w:delText>
        </w:r>
      </w:del>
    </w:p>
    <w:p w:rsidR="006B4E9A" w:rsidRPr="00646E08" w:rsidRDefault="006B4E9A" w:rsidP="00C43BA3">
      <w:pPr>
        <w:jc w:val="center"/>
        <w:rPr>
          <w:del w:id="182" w:author="Rodrigo Riquelme" w:date="2010-12-05T11:46:00Z"/>
        </w:rPr>
      </w:pPr>
    </w:p>
    <w:p w:rsidR="006B4E9A" w:rsidRPr="00646E08" w:rsidRDefault="00BB3459" w:rsidP="000E1C37">
      <w:pPr>
        <w:pStyle w:val="Subttulo"/>
        <w:outlineLvl w:val="1"/>
        <w:rPr>
          <w:del w:id="183" w:author="Rodrigo Riquelme" w:date="2010-12-05T11:46:00Z"/>
        </w:rPr>
      </w:pPr>
      <w:del w:id="184" w:author="Rodrigo Riquelme" w:date="2010-12-05T11:46:00Z">
        <w:r>
          <w:rPr>
            <w:noProof/>
            <w:lang w:eastAsia="es-CL"/>
            <w:rPrChange w:id="185">
              <w:rPr>
                <w:noProof/>
                <w:lang w:eastAsia="es-CL"/>
              </w:rPr>
            </w:rPrChange>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186" w:author="Rodrigo Riquelme" w:date="2010-12-05T11:46:00Z">
        <w:r w:rsidRPr="00646E08">
          <w:delText>Ilustración 35 - Clases agrupadas NamespaceLib</w:delText>
        </w:r>
      </w:del>
    </w:p>
    <w:p w:rsidR="000D6FD3" w:rsidRDefault="00BB3459" w:rsidP="000D6FD3">
      <w:pPr>
        <w:keepNext/>
        <w:suppressAutoHyphens w:val="0"/>
        <w:spacing w:before="0" w:after="0" w:line="240" w:lineRule="auto"/>
        <w:jc w:val="center"/>
      </w:pPr>
      <w:ins w:id="187" w:author="Rodrigo Riquelme" w:date="2010-12-05T11:46:00Z">
        <w:r>
          <w:rPr>
            <w:noProof/>
            <w:lang w:eastAsia="es-CL"/>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print"/>
                      <a:srcRect l="9976" t="7897" b="23291"/>
                      <a:stretch/>
                    </pic:blipFill>
                    <pic:spPr bwMode="auto">
                      <a:xfrm>
                        <a:off x="0" y="0"/>
                        <a:ext cx="5052283" cy="4997664"/>
                      </a:xfrm>
                      <a:prstGeom prst="rect">
                        <a:avLst/>
                      </a:prstGeom>
                      <a:ln>
                        <a:noFill/>
                      </a:ln>
                      <a:extLst>
                        <a:ext uri="{53640926-AAD7-44D8-BBD7-CCE9431645EC}">
                          <a14:shadowObscured xmlns:a14="http://schemas.microsoft.com/office/drawing/2010/main"/>
                        </a:ext>
                      </a:extLst>
                    </pic:spPr>
                  </pic:pic>
                </a:graphicData>
              </a:graphic>
            </wp:inline>
          </w:drawing>
        </w:r>
      </w:ins>
    </w:p>
    <w:p w:rsidR="006B4E9A" w:rsidRDefault="000D6FD3" w:rsidP="000D6FD3">
      <w:pPr>
        <w:pStyle w:val="Epgrafe"/>
        <w:jc w:val="center"/>
        <w:rPr>
          <w:ins w:id="188" w:author="Rodrigo Riquelme" w:date="2010-12-05T11:46:00Z"/>
          <w:b w:val="0"/>
          <w:sz w:val="28"/>
          <w:szCs w:val="24"/>
        </w:rPr>
      </w:pPr>
      <w:bookmarkStart w:id="189" w:name="_Toc280463975"/>
      <w:r>
        <w:t xml:space="preserve">Ilustración </w:t>
      </w:r>
      <w:r w:rsidR="00094FE2">
        <w:fldChar w:fldCharType="begin"/>
      </w:r>
      <w:r w:rsidR="00094FE2">
        <w:instrText xml:space="preserve"> SEQ Ilustración \* ARABIC </w:instrText>
      </w:r>
      <w:r w:rsidR="00094FE2">
        <w:fldChar w:fldCharType="separate"/>
      </w:r>
      <w:r w:rsidR="003079A1">
        <w:rPr>
          <w:noProof/>
        </w:rPr>
        <w:t>35</w:t>
      </w:r>
      <w:r w:rsidR="00094FE2">
        <w:rPr>
          <w:noProof/>
        </w:rPr>
        <w:fldChar w:fldCharType="end"/>
      </w:r>
      <w:r>
        <w:t xml:space="preserve"> - Namespace Lib - Parte 1</w:t>
      </w:r>
      <w:bookmarkEnd w:id="189"/>
    </w:p>
    <w:p w:rsidR="000D6FD3" w:rsidRDefault="000D6FD3" w:rsidP="000E1C37">
      <w:pPr>
        <w:pStyle w:val="Subttulo"/>
        <w:outlineLvl w:val="1"/>
        <w:rPr>
          <w:noProof/>
          <w:lang w:eastAsia="es-CL"/>
        </w:rPr>
      </w:pPr>
    </w:p>
    <w:p w:rsidR="000D6FD3" w:rsidRDefault="00BB3459" w:rsidP="0064191E">
      <w:pPr>
        <w:pStyle w:val="Subttulo"/>
        <w:keepNext/>
        <w:jc w:val="center"/>
      </w:pPr>
      <w:ins w:id="190" w:author="Rodrigo Riquelme" w:date="2010-12-05T11:46:00Z">
        <w:r>
          <w:rPr>
            <w:noProof/>
            <w:lang w:eastAsia="es-CL"/>
            <w:rPrChange w:id="191">
              <w:rPr>
                <w:rFonts w:eastAsia="Calibri" w:cs="Calibri"/>
                <w:b w:val="0"/>
                <w:noProof/>
                <w:sz w:val="24"/>
                <w:szCs w:val="22"/>
                <w:lang w:eastAsia="es-CL"/>
              </w:rPr>
            </w:rPrChange>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a:ext>
                      </a:extLst>
                    </pic:spPr>
                  </pic:pic>
                </a:graphicData>
              </a:graphic>
            </wp:inline>
          </w:drawing>
        </w:r>
      </w:ins>
    </w:p>
    <w:p w:rsidR="006B4E9A" w:rsidRDefault="000D6FD3" w:rsidP="000D6FD3">
      <w:pPr>
        <w:pStyle w:val="Epgrafe"/>
        <w:jc w:val="center"/>
        <w:rPr>
          <w:ins w:id="192" w:author="Rodrigo Riquelme" w:date="2010-12-05T11:46:00Z"/>
        </w:rPr>
      </w:pPr>
      <w:bookmarkStart w:id="193" w:name="_Toc280463976"/>
      <w:r>
        <w:t xml:space="preserve">Ilustración </w:t>
      </w:r>
      <w:r w:rsidR="00094FE2">
        <w:fldChar w:fldCharType="begin"/>
      </w:r>
      <w:r w:rsidR="00094FE2">
        <w:instrText xml:space="preserve"> SEQ Ilustración \* ARABIC </w:instrText>
      </w:r>
      <w:r w:rsidR="00094FE2">
        <w:fldChar w:fldCharType="separate"/>
      </w:r>
      <w:r w:rsidR="003079A1">
        <w:rPr>
          <w:noProof/>
        </w:rPr>
        <w:t>36</w:t>
      </w:r>
      <w:r w:rsidR="00094FE2">
        <w:rPr>
          <w:noProof/>
        </w:rPr>
        <w:fldChar w:fldCharType="end"/>
      </w:r>
      <w:r>
        <w:t xml:space="preserve"> - Namespace Lib - Parte 2</w:t>
      </w:r>
      <w:bookmarkEnd w:id="193"/>
    </w:p>
    <w:p w:rsidR="000D6FD3" w:rsidRDefault="00BB3459" w:rsidP="0064191E">
      <w:pPr>
        <w:pStyle w:val="Subttulo"/>
        <w:keepNext/>
        <w:jc w:val="center"/>
      </w:pPr>
      <w:ins w:id="194" w:author="Rodrigo Riquelme" w:date="2010-12-05T11:46:00Z">
        <w:r>
          <w:rPr>
            <w:noProof/>
            <w:lang w:eastAsia="es-CL"/>
            <w:rPrChange w:id="195">
              <w:rPr>
                <w:rFonts w:eastAsia="Calibri" w:cs="Calibri"/>
                <w:b w:val="0"/>
                <w:noProof/>
                <w:sz w:val="24"/>
                <w:szCs w:val="22"/>
                <w:lang w:eastAsia="es-CL"/>
              </w:rPr>
            </w:rPrChange>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a:ext>
                      </a:extLst>
                    </pic:spPr>
                  </pic:pic>
                </a:graphicData>
              </a:graphic>
            </wp:inline>
          </w:drawing>
        </w:r>
      </w:ins>
    </w:p>
    <w:p w:rsidR="006B4E9A" w:rsidRDefault="000D6FD3" w:rsidP="000D6FD3">
      <w:pPr>
        <w:pStyle w:val="Epgrafe"/>
        <w:jc w:val="center"/>
        <w:rPr>
          <w:ins w:id="196" w:author="Rodrigo Riquelme" w:date="2010-12-05T11:46:00Z"/>
        </w:rPr>
      </w:pPr>
      <w:bookmarkStart w:id="197" w:name="_Toc280463977"/>
      <w:r>
        <w:t xml:space="preserve">Ilustración </w:t>
      </w:r>
      <w:r w:rsidR="00094FE2">
        <w:fldChar w:fldCharType="begin"/>
      </w:r>
      <w:r w:rsidR="00094FE2">
        <w:instrText xml:space="preserve"> SEQ Ilustración \* ARABIC </w:instrText>
      </w:r>
      <w:r w:rsidR="00094FE2">
        <w:fldChar w:fldCharType="separate"/>
      </w:r>
      <w:r w:rsidR="003079A1">
        <w:rPr>
          <w:noProof/>
        </w:rPr>
        <w:t>37</w:t>
      </w:r>
      <w:r w:rsidR="00094FE2">
        <w:rPr>
          <w:noProof/>
        </w:rPr>
        <w:fldChar w:fldCharType="end"/>
      </w:r>
      <w:r>
        <w:t xml:space="preserve"> - Namespace Lib - Parte 3</w:t>
      </w:r>
      <w:bookmarkEnd w:id="197"/>
    </w:p>
    <w:p w:rsidR="006B4E9A" w:rsidRDefault="006B4E9A" w:rsidP="000E1C37">
      <w:pPr>
        <w:pStyle w:val="Subttulo"/>
        <w:outlineLvl w:val="1"/>
        <w:rPr>
          <w:ins w:id="198" w:author="Rodrigo Riquelme" w:date="2010-12-05T11:46:00Z"/>
        </w:rPr>
      </w:pPr>
    </w:p>
    <w:p w:rsidR="00B06A11" w:rsidRPr="00B06A11" w:rsidRDefault="00B06A11" w:rsidP="00B06A11">
      <w:pPr>
        <w:suppressAutoHyphens w:val="0"/>
        <w:spacing w:before="0" w:after="0" w:line="240" w:lineRule="auto"/>
        <w:jc w:val="left"/>
        <w:rPr>
          <w:b/>
          <w:rPrChange w:id="199" w:author="Rodrigo Riquelme" w:date="2010-12-05T11:46:00Z">
            <w:rPr>
              <w:b w:val="0"/>
              <w:sz w:val="28"/>
            </w:rPr>
          </w:rPrChange>
        </w:rPr>
        <w:pPrChange w:id="200" w:author="Rodrigo Riquelme" w:date="2010-12-05T11:46:00Z">
          <w:pPr>
            <w:pStyle w:val="Epgrafe"/>
            <w:jc w:val="center"/>
          </w:pPr>
        </w:pPrChange>
      </w:pPr>
    </w:p>
    <w:p w:rsidR="005E46BE" w:rsidRDefault="005E46BE" w:rsidP="000E1C37">
      <w:pPr>
        <w:pStyle w:val="Subttulo"/>
        <w:outlineLvl w:val="1"/>
      </w:pPr>
    </w:p>
    <w:p w:rsidR="00C43BA3" w:rsidRPr="00C43BA3" w:rsidRDefault="00BB3459" w:rsidP="00C43BA3">
      <w:pPr>
        <w:rPr>
          <w:del w:id="201" w:author="Rodrigo Riquelme" w:date="2010-12-05T11:46:00Z"/>
        </w:rPr>
      </w:pPr>
      <w:del w:id="202" w:author="Rodrigo Riquelme" w:date="2010-12-05T11:46:00Z">
        <w:r>
          <w:rPr>
            <w:noProof/>
            <w:lang w:eastAsia="es-CL"/>
            <w:rPrChange w:id="203">
              <w:rPr>
                <w:rFonts w:eastAsia="Times New Roman" w:cs="Times New Roman"/>
                <w:b/>
                <w:bCs/>
                <w:noProof/>
                <w:color w:val="000000"/>
                <w:sz w:val="18"/>
                <w:szCs w:val="18"/>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204" w:author="Rodrigo Riquelme" w:date="2010-12-05T11:46:00Z"/>
          <w:b w:val="0"/>
          <w:sz w:val="28"/>
          <w:szCs w:val="24"/>
        </w:rPr>
      </w:pPr>
      <w:del w:id="205"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206" w:author="Rodrigo Riquelme" w:date="2010-12-05T11:46:00Z"/>
        </w:rPr>
      </w:pPr>
    </w:p>
    <w:p w:rsidR="004C78D3" w:rsidRDefault="00BB3459">
      <w:pPr>
        <w:suppressAutoHyphens w:val="0"/>
        <w:spacing w:before="0" w:after="0" w:line="240" w:lineRule="auto"/>
        <w:jc w:val="left"/>
        <w:rPr>
          <w:del w:id="207" w:author="Rodrigo Riquelme" w:date="2010-12-05T11:46:00Z"/>
          <w:rFonts w:eastAsia="Times New Roman" w:cs="Times New Roman"/>
          <w:b/>
          <w:sz w:val="28"/>
          <w:szCs w:val="24"/>
        </w:rPr>
      </w:pPr>
      <w:del w:id="208" w:author="Rodrigo Riquelme" w:date="2010-12-05T11:46:00Z">
        <w:r>
          <w:rPr>
            <w:noProof/>
            <w:lang w:eastAsia="es-CL"/>
            <w:rPrChange w:id="209">
              <w:rPr>
                <w:rFonts w:eastAsia="Times New Roman" w:cs="Times New Roman"/>
                <w:b/>
                <w:bCs/>
                <w:noProof/>
                <w:color w:val="000000"/>
                <w:sz w:val="18"/>
                <w:szCs w:val="18"/>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10" w:author="Rodrigo Riquelme" w:date="2010-12-05T11:46:00Z"/>
        </w:rPr>
      </w:pPr>
    </w:p>
    <w:p w:rsidR="00C43BA3" w:rsidRDefault="00C43BA3" w:rsidP="00C43BA3">
      <w:pPr>
        <w:pStyle w:val="Epgrafe"/>
        <w:jc w:val="center"/>
        <w:rPr>
          <w:del w:id="211" w:author="Rodrigo Riquelme" w:date="2010-12-05T11:46:00Z"/>
          <w:b w:val="0"/>
          <w:sz w:val="28"/>
          <w:szCs w:val="24"/>
        </w:rPr>
      </w:pPr>
      <w:del w:id="212"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13" w:author="Rodrigo Riquelme" w:date="2010-12-05T11:46:00Z"/>
        </w:rPr>
      </w:pPr>
    </w:p>
    <w:p w:rsidR="000E1C37" w:rsidRDefault="000E1C37" w:rsidP="000E1C37">
      <w:pPr>
        <w:pStyle w:val="Subttulo"/>
        <w:outlineLvl w:val="1"/>
      </w:pPr>
      <w:bookmarkStart w:id="214" w:name="_Toc280545957"/>
      <w:r w:rsidRPr="000B5660">
        <w:t xml:space="preserve">4.5. Especificaciones </w:t>
      </w:r>
      <w:r w:rsidR="006B4E9A">
        <w:t xml:space="preserve">de desarrollo </w:t>
      </w:r>
      <w:r w:rsidR="000D6FD3">
        <w:t>B</w:t>
      </w:r>
      <w:r w:rsidRPr="000B5660">
        <w:t>ack</w:t>
      </w:r>
      <w:r w:rsidR="000D6FD3">
        <w:t xml:space="preserve"> O</w:t>
      </w:r>
      <w:r w:rsidRPr="000B5660">
        <w:t>ffice</w:t>
      </w:r>
      <w:bookmarkEnd w:id="214"/>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 lo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 lo más lógico es encapsular los elementos de formularios en clases, para maximizar la escalabilidad y portabilidad</w:t>
      </w:r>
      <w:r w:rsidR="003D1090" w:rsidRPr="00770BE8">
        <w:t xml:space="preserve"> de estos elementos se creará una capa XML que interprete estas clases y en los cuales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215" w:name="_Toc280545958"/>
      <w:r>
        <w:t xml:space="preserve">4.5.1. </w:t>
      </w:r>
      <w:r w:rsidR="002E5790" w:rsidRPr="00770BE8">
        <w:t>Configuración de Sitio</w:t>
      </w:r>
      <w:bookmarkEnd w:id="215"/>
    </w:p>
    <w:p w:rsidR="008C51BB" w:rsidRPr="00770BE8" w:rsidRDefault="00C43BA3" w:rsidP="00D9256C">
      <w:del w:id="216" w:author="Rodrigo Riquelme" w:date="2010-12-05T11:46:00Z">
        <w:r w:rsidRPr="00770BE8">
          <w:delText>También</w:delText>
        </w:r>
      </w:del>
      <w:ins w:id="217" w:author="Rodrigo Riquelme" w:date="2010-12-05T11:46:00Z">
        <w:r w:rsidR="008C51BB" w:rsidRPr="00770BE8">
          <w:t>Tambien</w:t>
        </w:r>
      </w:ins>
      <w:r w:rsidR="008C51BB" w:rsidRPr="00770BE8">
        <w:t xml:space="preserve"> se creará una clase Settings que maneje toda la configuración global del sitio</w:t>
      </w:r>
      <w:r w:rsidR="002E5790" w:rsidRPr="00770BE8">
        <w:t>, todos estos parámetros de configuración se guardarán en una sola tabla, al ser alterada esta tabla</w:t>
      </w:r>
      <w:r w:rsidR="00FB08C6" w:rsidRPr="00770BE8">
        <w:t>, agregando o quitando</w:t>
      </w:r>
      <w:r w:rsidR="002E5790" w:rsidRPr="00770BE8">
        <w:t xml:space="preserve"> campos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218" w:author="Rodrigo Riquelme" w:date="2010-12-05T11:46:00Z"/>
        </w:rPr>
      </w:pPr>
    </w:p>
    <w:p w:rsidR="006D756E" w:rsidRDefault="006D756E" w:rsidP="006D756E"/>
    <w:p w:rsidR="006D756E" w:rsidRPr="00770BE8" w:rsidRDefault="00236077" w:rsidP="004C5C22">
      <w:pPr>
        <w:pStyle w:val="Subttulo"/>
        <w:outlineLvl w:val="2"/>
      </w:pPr>
      <w:bookmarkStart w:id="219" w:name="_Toc280545959"/>
      <w:r>
        <w:t>4.5.2</w:t>
      </w:r>
      <w:r w:rsidR="006D756E" w:rsidRPr="00770BE8">
        <w:t>. Componentes XML</w:t>
      </w:r>
      <w:bookmarkEnd w:id="219"/>
    </w:p>
    <w:p w:rsidR="002873B4" w:rsidRDefault="002873B4" w:rsidP="002873B4">
      <w:r w:rsidRPr="00770BE8">
        <w:t>Los components XML están compuestos de secciones, lo más común es que una sección represente a un formulario y mantenga a una tabla específica para este caso se especifica el type=”table”</w:t>
      </w:r>
      <w:r w:rsidR="000B2AA4" w:rsidRPr="00770BE8">
        <w:t xml:space="preserve"> en este caso también se especifica si los elementos tienen permisos de edit, add y delete.</w:t>
      </w:r>
    </w:p>
    <w:p w:rsidR="006974D9" w:rsidRDefault="006974D9" w:rsidP="006974D9">
      <w:pPr>
        <w:pStyle w:val="Epgrafe"/>
      </w:pPr>
      <w:r>
        <w:t>En este ejemplo tenemos un seccion Tipo “Table” (clase namespace 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 admin y Msettings a la clase del package 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B06A11" w:rsidRDefault="00A91C37" w:rsidP="00B06A11">
      <w:pPr>
        <w:suppressAutoHyphens w:val="0"/>
        <w:spacing w:before="0" w:after="0" w:line="240" w:lineRule="auto"/>
        <w:jc w:val="left"/>
        <w:rPr>
          <w:lang w:val="en-US"/>
        </w:rPr>
        <w:pPrChange w:id="220" w:author="Rodrigo Riquelme" w:date="2010-12-05T11:46:00Z">
          <w:pPr>
            <w:pStyle w:val="Subttulo"/>
          </w:pPr>
        </w:pPrChange>
      </w:pPr>
      <w:r>
        <w:rPr>
          <w:lang w:val="en-US"/>
        </w:rPr>
        <w:br w:type="page"/>
      </w:r>
      <w:moveFromRangeStart w:id="221" w:author="Rodrigo Riquelme" w:date="2010-12-05T11:46:00Z" w:name="move279312906"/>
      <w:moveFrom w:id="222" w:author="Rodrigo Riquelme" w:date="2010-12-05T11:46:00Z">
        <w:r w:rsidR="000E1C37" w:rsidRPr="00E06820">
          <w:rPr>
            <w:lang w:val="en-US"/>
          </w:rPr>
          <w:t>4.6. Especificaciones front office</w:t>
        </w:r>
      </w:moveFrom>
      <w:moveFromRangeEnd w:id="221"/>
    </w:p>
    <w:p w:rsidR="00CF0939" w:rsidRDefault="00075ADF" w:rsidP="00CF0939">
      <w:pPr>
        <w:pStyle w:val="Subttulo"/>
        <w:outlineLvl w:val="1"/>
      </w:pPr>
      <w:bookmarkStart w:id="223" w:name="_Toc280545960"/>
      <w:moveToRangeStart w:id="224" w:author="Rodrigo Riquelme" w:date="2010-12-05T11:46:00Z" w:name="move279312906"/>
      <w:moveTo w:id="225" w:author="Rodrigo Riquelme" w:date="2010-12-05T11:46:00Z">
        <w:r w:rsidRPr="00075ADF">
          <w:rPr>
            <w:rPrChange w:id="226" w:author="Rodrigo Riquelme" w:date="2010-12-05T11:46:00Z">
              <w:rPr>
                <w:lang w:val="en-US"/>
              </w:rPr>
            </w:rPrChange>
          </w:rPr>
          <w:t xml:space="preserve">4.6. Especificaciones </w:t>
        </w:r>
      </w:moveTo>
      <w:r w:rsidR="00CF0939">
        <w:t>F</w:t>
      </w:r>
      <w:moveTo w:id="227" w:author="Rodrigo Riquelme" w:date="2010-12-05T11:46:00Z">
        <w:r w:rsidRPr="00075ADF">
          <w:rPr>
            <w:rPrChange w:id="228" w:author="Rodrigo Riquelme" w:date="2010-12-05T11:46:00Z">
              <w:rPr>
                <w:lang w:val="en-US"/>
              </w:rPr>
            </w:rPrChange>
          </w:rPr>
          <w:t xml:space="preserve">ront </w:t>
        </w:r>
      </w:moveTo>
      <w:r w:rsidR="00CF0939">
        <w:t>O</w:t>
      </w:r>
      <w:moveTo w:id="229" w:author="Rodrigo Riquelme" w:date="2010-12-05T11:46:00Z">
        <w:r w:rsidRPr="00075ADF">
          <w:rPr>
            <w:rPrChange w:id="230" w:author="Rodrigo Riquelme" w:date="2010-12-05T11:46:00Z">
              <w:rPr>
                <w:lang w:val="en-US"/>
              </w:rPr>
            </w:rPrChange>
          </w:rPr>
          <w:t>ffice</w:t>
        </w:r>
      </w:moveTo>
      <w:bookmarkStart w:id="231" w:name="_Toc279302806"/>
      <w:bookmarkEnd w:id="223"/>
      <w:moveToRangeEnd w:id="224"/>
    </w:p>
    <w:p w:rsidR="0064191E" w:rsidRDefault="00CF0939" w:rsidP="00CF0939">
      <w:r>
        <w:t>En el Front</w:t>
      </w:r>
      <w:r w:rsidR="00C33F26">
        <w:t xml:space="preserve"> Office se</w:t>
      </w:r>
      <w:r w:rsidR="00812729">
        <w:t xml:space="preserve"> compone de templates </w:t>
      </w:r>
      <w:r w:rsidR="00461CC4">
        <w:t>HTML</w:t>
      </w:r>
      <w:r w:rsidR="0064191E">
        <w:t xml:space="preserve"> (en general)</w:t>
      </w:r>
      <w:r w:rsidR="00461CC4">
        <w:t xml:space="preserve"> </w:t>
      </w:r>
      <w:r w:rsidR="00812729">
        <w:t>y componentes</w:t>
      </w:r>
      <w:r w:rsidR="00461CC4">
        <w:t xml:space="preserve"> XML</w:t>
      </w:r>
      <w:r w:rsidR="0064191E">
        <w:t>.</w:t>
      </w:r>
    </w:p>
    <w:p w:rsidR="0064191E" w:rsidRDefault="0064191E" w:rsidP="00CF0939">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p>
    <w:p w:rsidR="00C14D0C" w:rsidRDefault="00C14D0C" w:rsidP="00CF0939">
      <w:r>
        <w:t>Para la funcionalidad de templates y la de componentes xml se usa clase</w:t>
      </w:r>
      <w:r w:rsidR="008626F7">
        <w:t xml:space="preserve"> </w:t>
      </w:r>
      <w:r>
        <w:t xml:space="preserve">n </w:t>
      </w:r>
      <w:r w:rsidRPr="00C14D0C">
        <w:rPr>
          <w:b/>
        </w:rPr>
        <w:t>Template</w:t>
      </w:r>
      <w:r>
        <w:t xml:space="preserve"> y </w:t>
      </w:r>
      <w:r w:rsidRPr="00C14D0C">
        <w:rPr>
          <w:b/>
        </w:rPr>
        <w:t>Component</w:t>
      </w:r>
      <w:r>
        <w:t xml:space="preserve"> del namespace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rPr>
          <w:b/>
        </w:rPr>
        <w:t xml:space="preserve"> </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812729"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lang w:val="en-US"/>
        </w:rPr>
        <w:t xml:space="preserve"> </w:t>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DOCTYPE</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html</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808080"/>
          <w:sz w:val="20"/>
          <w:szCs w:val="20"/>
          <w:lang w:val="en-US" w:eastAsia="es-CL"/>
        </w:rPr>
        <w:t>PUBLIC</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"-//W3C//DTD XHTML 1.0 Transitional//EN"</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3F7F5F"/>
          <w:sz w:val="20"/>
          <w:szCs w:val="20"/>
          <w:lang w:val="en-US" w:eastAsia="es-CL"/>
        </w:rPr>
        <w:t>"http://www.w3.org/TR/xhtml1/DTD/xhtml1-transitional.dtd"</w:t>
      </w:r>
      <w:r w:rsidR="0064191E"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xmlns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"http://www.w3.org/1999/xhtml"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color w:val="008080"/>
          <w:sz w:val="20"/>
          <w:szCs w:val="20"/>
          <w:lang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head</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64191E" w:rsidRPr="00C14D0C">
        <w:rPr>
          <w:rFonts w:ascii="Courier New" w:eastAsia="Times New Roman" w:hAnsi="Courier New" w:cs="Courier New"/>
          <w:color w:val="000000"/>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 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ul</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"nav"</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0000"/>
          <w:sz w:val="20"/>
          <w:szCs w:val="20"/>
          <w:lang w:val="en-US" w:eastAsia="es-CL"/>
        </w:rPr>
        <w:tab/>
        <w:t>[:menu:]</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ul</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 xml:space="preserve">    </w:t>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64191E" w:rsidRPr="008F248C">
        <w:rPr>
          <w:rFonts w:ascii="Courier New" w:eastAsia="Times New Roman" w:hAnsi="Courier New" w:cs="Courier New"/>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t xml:space="preserve">    </w:t>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Llamaremos 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ul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class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"losmas"</w:t>
      </w:r>
      <w:r>
        <w:rPr>
          <w:rFonts w:ascii="Courier New" w:eastAsia="Times New Roman" w:hAnsi="Courier New" w:cs="Courier New"/>
          <w:color w:val="008080"/>
          <w:sz w:val="20"/>
          <w:szCs w:val="20"/>
          <w:lang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Reciente</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"contelosmas"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Pr>
          <w:lang w:eastAsia="es-CL"/>
        </w:rPr>
        <w:t xml:space="preserve"> </w:t>
      </w:r>
      <w:r w:rsidR="008F248C">
        <w:rPr>
          <w:lang w:eastAsia="es-CL"/>
        </w:rPr>
        <w:t xml:space="preserve">encerrados entre corchetes [::]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Para ejemplificar de que se tr</w:t>
      </w:r>
      <w:r>
        <w:rPr>
          <w:lang w:eastAsia="es-CL"/>
        </w:rPr>
        <w:t xml:space="preserve">atan estos componentes XML mostraremos el componente </w:t>
      </w:r>
      <w:r w:rsidRPr="008F248C">
        <w:rPr>
          <w:b/>
          <w:lang w:eastAsia="es-CL"/>
        </w:rPr>
        <w:t xml:space="preserve">main_video.xml </w:t>
      </w:r>
      <w:r>
        <w:rPr>
          <w:lang w:eastAsia="es-CL"/>
        </w:rPr>
        <w:t xml:space="preserve">tentativo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cual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232" w:name="_Toc280545961"/>
      <w:r w:rsidRPr="00B14044">
        <w:t xml:space="preserve">4.7. </w:t>
      </w:r>
      <w:bookmarkEnd w:id="231"/>
      <w:r w:rsidR="008F248C">
        <w:t>Maquetas F</w:t>
      </w:r>
      <w:r w:rsidR="0064191E">
        <w:t>uncionales</w:t>
      </w:r>
      <w:r w:rsidR="008F248C">
        <w:t xml:space="preserve"> Back Office.</w:t>
      </w:r>
      <w:bookmarkEnd w:id="232"/>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3" w:name="_Toc280463978"/>
      <w:r>
        <w:t xml:space="preserve">Ilustración </w:t>
      </w:r>
      <w:r w:rsidR="00094FE2">
        <w:fldChar w:fldCharType="begin"/>
      </w:r>
      <w:r w:rsidR="00094FE2">
        <w:instrText xml:space="preserve"> SEQ Ilustración \* ARABIC </w:instrText>
      </w:r>
      <w:r w:rsidR="00094FE2">
        <w:fldChar w:fldCharType="separate"/>
      </w:r>
      <w:r w:rsidR="003079A1">
        <w:rPr>
          <w:noProof/>
        </w:rPr>
        <w:t>38</w:t>
      </w:r>
      <w:r w:rsidR="00094FE2">
        <w:rPr>
          <w:noProof/>
        </w:rPr>
        <w:fldChar w:fldCharType="end"/>
      </w:r>
      <w:r>
        <w:t xml:space="preserve"> - Ingreso al Back Office</w:t>
      </w:r>
      <w:bookmarkEnd w:id="233"/>
    </w:p>
    <w:p w:rsidR="008F248C" w:rsidRDefault="008F248C" w:rsidP="00CF0939"/>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4" w:name="_Toc280463979"/>
      <w:r>
        <w:t xml:space="preserve">Ilustración </w:t>
      </w:r>
      <w:r w:rsidR="00094FE2">
        <w:fldChar w:fldCharType="begin"/>
      </w:r>
      <w:r w:rsidR="00094FE2">
        <w:instrText xml:space="preserve"> SEQ Ilustración \* ARABIC </w:instrText>
      </w:r>
      <w:r w:rsidR="00094FE2">
        <w:fldChar w:fldCharType="separate"/>
      </w:r>
      <w:r w:rsidR="003079A1">
        <w:rPr>
          <w:noProof/>
        </w:rPr>
        <w:t>39</w:t>
      </w:r>
      <w:r w:rsidR="00094FE2">
        <w:rPr>
          <w:noProof/>
        </w:rPr>
        <w:fldChar w:fldCharType="end"/>
      </w:r>
      <w:r>
        <w:t xml:space="preserve"> - Menú Principal</w:t>
      </w:r>
      <w:bookmarkEnd w:id="234"/>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5" w:name="_Toc280463980"/>
      <w:r>
        <w:t xml:space="preserve">Ilustración </w:t>
      </w:r>
      <w:r w:rsidR="00094FE2">
        <w:fldChar w:fldCharType="begin"/>
      </w:r>
      <w:r w:rsidR="00094FE2">
        <w:instrText xml:space="preserve"> SEQ Ilustración \* ARABIC </w:instrText>
      </w:r>
      <w:r w:rsidR="00094FE2">
        <w:fldChar w:fldCharType="separate"/>
      </w:r>
      <w:r w:rsidR="003079A1">
        <w:rPr>
          <w:noProof/>
        </w:rPr>
        <w:t>40</w:t>
      </w:r>
      <w:r w:rsidR="00094FE2">
        <w:rPr>
          <w:noProof/>
        </w:rPr>
        <w:fldChar w:fldCharType="end"/>
      </w:r>
      <w:r>
        <w:t xml:space="preserve"> - Configuración del Servidor</w:t>
      </w:r>
      <w:bookmarkEnd w:id="235"/>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6" w:name="_Toc280463981"/>
      <w:r>
        <w:t xml:space="preserve">Ilustración </w:t>
      </w:r>
      <w:r w:rsidR="00094FE2">
        <w:fldChar w:fldCharType="begin"/>
      </w:r>
      <w:r w:rsidR="00094FE2">
        <w:instrText xml:space="preserve"> SEQ Ilustración \* ARABIC </w:instrText>
      </w:r>
      <w:r w:rsidR="00094FE2">
        <w:fldChar w:fldCharType="separate"/>
      </w:r>
      <w:r w:rsidR="003079A1">
        <w:rPr>
          <w:noProof/>
        </w:rPr>
        <w:t>41</w:t>
      </w:r>
      <w:r w:rsidR="00094FE2">
        <w:rPr>
          <w:noProof/>
        </w:rPr>
        <w:fldChar w:fldCharType="end"/>
      </w:r>
      <w:r w:rsidR="00D30F0A">
        <w:t>2</w:t>
      </w:r>
      <w:r>
        <w:t xml:space="preserve"> - Contenido Páginas</w:t>
      </w:r>
      <w:bookmarkEnd w:id="236"/>
    </w:p>
    <w:p w:rsidR="00CF0939" w:rsidRDefault="00CF0939" w:rsidP="00CF0939"/>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7" w:name="_Toc280463982"/>
      <w:r>
        <w:t xml:space="preserve">Ilustración </w:t>
      </w:r>
      <w:r w:rsidR="00094FE2">
        <w:fldChar w:fldCharType="begin"/>
      </w:r>
      <w:r w:rsidR="00094FE2">
        <w:instrText xml:space="preserve"> SEQ Ilustración \* ARABIC </w:instrText>
      </w:r>
      <w:r w:rsidR="00094FE2">
        <w:fldChar w:fldCharType="separate"/>
      </w:r>
      <w:r w:rsidR="003079A1">
        <w:rPr>
          <w:noProof/>
        </w:rPr>
        <w:t>42</w:t>
      </w:r>
      <w:r w:rsidR="00094FE2">
        <w:rPr>
          <w:noProof/>
        </w:rPr>
        <w:fldChar w:fldCharType="end"/>
      </w:r>
      <w:r>
        <w:t xml:space="preserve"> - Videos</w:t>
      </w:r>
      <w:bookmarkEnd w:id="237"/>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8" w:name="_Toc280463983"/>
      <w:r>
        <w:t xml:space="preserve">Ilustración </w:t>
      </w:r>
      <w:r w:rsidR="00094FE2">
        <w:fldChar w:fldCharType="begin"/>
      </w:r>
      <w:r w:rsidR="00094FE2">
        <w:instrText xml:space="preserve"> SEQ Ilustración \* ARABIC </w:instrText>
      </w:r>
      <w:r w:rsidR="00094FE2">
        <w:fldChar w:fldCharType="separate"/>
      </w:r>
      <w:r w:rsidR="003079A1">
        <w:rPr>
          <w:noProof/>
        </w:rPr>
        <w:t>43</w:t>
      </w:r>
      <w:r w:rsidR="00094FE2">
        <w:rPr>
          <w:noProof/>
        </w:rPr>
        <w:fldChar w:fldCharType="end"/>
      </w:r>
      <w:r>
        <w:t xml:space="preserve"> - Tipos de Videos</w:t>
      </w:r>
      <w:bookmarkEnd w:id="238"/>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239" w:name="_Toc280463984"/>
      <w:r w:rsidRPr="001175CC">
        <w:t xml:space="preserve">Ilustración </w:t>
      </w:r>
      <w:r w:rsidR="00075ADF">
        <w:fldChar w:fldCharType="begin"/>
      </w:r>
      <w:r w:rsidRPr="001175CC">
        <w:instrText xml:space="preserve"> SEQ Ilustración \* ARABIC </w:instrText>
      </w:r>
      <w:r w:rsidR="00075ADF">
        <w:fldChar w:fldCharType="separate"/>
      </w:r>
      <w:r w:rsidR="003079A1">
        <w:rPr>
          <w:noProof/>
        </w:rPr>
        <w:t>44</w:t>
      </w:r>
      <w:r w:rsidR="00075ADF">
        <w:fldChar w:fldCharType="end"/>
      </w:r>
      <w:r w:rsidRPr="001175CC">
        <w:t xml:space="preserve"> - Miniaturas</w:t>
      </w:r>
      <w:bookmarkEnd w:id="239"/>
    </w:p>
    <w:p w:rsidR="00CF0939" w:rsidRPr="001175CC" w:rsidRDefault="00CF0939" w:rsidP="00CF0939">
      <w:pPr>
        <w:pStyle w:val="Subttulo"/>
        <w:outlineLvl w:val="1"/>
        <w:rPr>
          <w:del w:id="240" w:author="Rodrigo Riquelme" w:date="2010-12-05T11:46:00Z"/>
        </w:rPr>
      </w:pPr>
    </w:p>
    <w:p w:rsidR="00C43BA3" w:rsidRPr="001175CC" w:rsidRDefault="00C43BA3" w:rsidP="0031339F">
      <w:pPr>
        <w:pStyle w:val="Subttulo"/>
        <w:outlineLvl w:val="1"/>
        <w:rPr>
          <w:del w:id="241" w:author="Rodrigo Riquelme" w:date="2010-12-05T11:46:00Z"/>
        </w:rPr>
      </w:pPr>
    </w:p>
    <w:p w:rsidR="00C43BA3" w:rsidRPr="001175CC" w:rsidRDefault="00C43BA3" w:rsidP="0031339F">
      <w:pPr>
        <w:pStyle w:val="Subttulo"/>
        <w:outlineLvl w:val="1"/>
        <w:rPr>
          <w:del w:id="242" w:author="Rodrigo Riquelme" w:date="2010-12-05T11:46:00Z"/>
        </w:rPr>
      </w:pPr>
    </w:p>
    <w:p w:rsidR="00C43BA3" w:rsidRPr="001175CC" w:rsidRDefault="00C43BA3" w:rsidP="0031339F">
      <w:pPr>
        <w:pStyle w:val="Subttulo"/>
        <w:outlineLvl w:val="1"/>
        <w:rPr>
          <w:del w:id="243" w:author="Rodrigo Riquelme" w:date="2010-12-05T11:46:00Z"/>
        </w:rPr>
      </w:pPr>
    </w:p>
    <w:p w:rsidR="00C43BA3" w:rsidRPr="001175CC" w:rsidRDefault="00C43BA3" w:rsidP="0031339F">
      <w:pPr>
        <w:pStyle w:val="Subttulo"/>
        <w:outlineLvl w:val="1"/>
        <w:rPr>
          <w:del w:id="244" w:author="Rodrigo Riquelme" w:date="2010-12-05T11:46:00Z"/>
        </w:rPr>
      </w:pPr>
    </w:p>
    <w:p w:rsidR="00C43BA3" w:rsidRPr="001175CC" w:rsidRDefault="00C43BA3" w:rsidP="0031339F">
      <w:pPr>
        <w:pStyle w:val="Subttulo"/>
        <w:outlineLvl w:val="1"/>
        <w:rPr>
          <w:del w:id="245" w:author="Rodrigo Riquelme" w:date="2010-12-05T11:46:00Z"/>
        </w:rPr>
      </w:pPr>
    </w:p>
    <w:p w:rsidR="00C43BA3" w:rsidRPr="001175CC" w:rsidRDefault="00C43BA3" w:rsidP="0031339F">
      <w:pPr>
        <w:pStyle w:val="Subttulo"/>
        <w:outlineLvl w:val="1"/>
        <w:rPr>
          <w:del w:id="246" w:author="Rodrigo Riquelme" w:date="2010-12-05T11:46:00Z"/>
        </w:rPr>
      </w:pPr>
    </w:p>
    <w:p w:rsidR="00C43BA3" w:rsidRPr="001175CC" w:rsidRDefault="00C43BA3" w:rsidP="0031339F">
      <w:pPr>
        <w:pStyle w:val="Subttulo"/>
        <w:outlineLvl w:val="1"/>
        <w:rPr>
          <w:del w:id="247" w:author="Rodrigo Riquelme" w:date="2010-12-05T11:46:00Z"/>
        </w:rPr>
      </w:pPr>
    </w:p>
    <w:p w:rsidR="00C43BA3" w:rsidRPr="001175CC" w:rsidRDefault="00C43BA3" w:rsidP="0031339F">
      <w:pPr>
        <w:pStyle w:val="Subttulo"/>
        <w:outlineLvl w:val="1"/>
        <w:rPr>
          <w:del w:id="248" w:author="Rodrigo Riquelme" w:date="2010-12-05T11:46:00Z"/>
        </w:rPr>
      </w:pPr>
    </w:p>
    <w:p w:rsidR="00C43BA3" w:rsidRPr="001175CC" w:rsidRDefault="00C43BA3" w:rsidP="0031339F">
      <w:pPr>
        <w:pStyle w:val="Subttulo"/>
        <w:outlineLvl w:val="1"/>
        <w:rPr>
          <w:del w:id="249" w:author="Rodrigo Riquelme" w:date="2010-12-05T11:46:00Z"/>
        </w:rPr>
      </w:pPr>
    </w:p>
    <w:p w:rsidR="00C43BA3" w:rsidRPr="001175CC" w:rsidRDefault="00C43BA3" w:rsidP="0031339F">
      <w:pPr>
        <w:pStyle w:val="Subttulo"/>
        <w:outlineLvl w:val="1"/>
        <w:rPr>
          <w:del w:id="250" w:author="Rodrigo Riquelme" w:date="2010-12-05T11:46:00Z"/>
        </w:rPr>
      </w:pPr>
    </w:p>
    <w:p w:rsidR="00C43BA3" w:rsidRPr="001175CC" w:rsidRDefault="00C43BA3" w:rsidP="0031339F">
      <w:pPr>
        <w:pStyle w:val="Subttulo"/>
        <w:outlineLvl w:val="1"/>
        <w:rPr>
          <w:del w:id="251" w:author="Rodrigo Riquelme" w:date="2010-12-05T11:46:00Z"/>
        </w:rPr>
      </w:pPr>
    </w:p>
    <w:p w:rsidR="00C43BA3" w:rsidRPr="001175CC" w:rsidRDefault="00C43BA3" w:rsidP="0031339F">
      <w:pPr>
        <w:pStyle w:val="Subttulo"/>
        <w:outlineLvl w:val="1"/>
        <w:rPr>
          <w:del w:id="252" w:author="Rodrigo Riquelme" w:date="2010-12-05T11:46:00Z"/>
        </w:rPr>
      </w:pPr>
    </w:p>
    <w:p w:rsidR="00C43BA3" w:rsidRPr="001175CC" w:rsidRDefault="00C43BA3" w:rsidP="0031339F">
      <w:pPr>
        <w:pStyle w:val="Subttulo"/>
        <w:outlineLvl w:val="1"/>
        <w:rPr>
          <w:del w:id="253" w:author="Rodrigo Riquelme" w:date="2010-12-05T11:46:00Z"/>
        </w:rPr>
      </w:pPr>
    </w:p>
    <w:p w:rsidR="00E42D27" w:rsidRPr="001175CC" w:rsidRDefault="0031339F" w:rsidP="0031339F">
      <w:pPr>
        <w:pStyle w:val="Subttulo"/>
        <w:outlineLvl w:val="1"/>
        <w:rPr>
          <w:del w:id="254" w:author="Rodrigo Riquelme" w:date="2010-12-05T11:46:00Z"/>
        </w:rPr>
      </w:pPr>
      <w:del w:id="255"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BB3459" w:rsidP="0031339F">
      <w:pPr>
        <w:rPr>
          <w:del w:id="256" w:author="Rodrigo Riquelme" w:date="2010-12-05T11:46:00Z"/>
        </w:rPr>
      </w:pPr>
      <w:del w:id="257" w:author="Rodrigo Riquelme" w:date="2010-12-05T11:46:00Z">
        <w:r>
          <w:rPr>
            <w:noProof/>
            <w:lang w:eastAsia="es-CL"/>
            <w:rPrChange w:id="258">
              <w:rPr>
                <w:rFonts w:eastAsia="Times New Roman" w:cs="Times New Roman"/>
                <w:b/>
                <w:noProof/>
                <w:sz w:val="28"/>
                <w:szCs w:val="24"/>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59" w:author="Rodrigo Riquelme" w:date="2010-12-05T11:46:00Z"/>
        </w:rPr>
      </w:pPr>
      <w:del w:id="260" w:author="Rodrigo Riquelme" w:date="2010-12-05T11:46:00Z">
        <w:r w:rsidRPr="001175CC">
          <w:delText>Ilustración 38 – Login Uma-CMS</w:delText>
        </w:r>
      </w:del>
    </w:p>
    <w:p w:rsidR="0031339F" w:rsidRPr="001175CC" w:rsidRDefault="00BB3459" w:rsidP="0031339F">
      <w:pPr>
        <w:rPr>
          <w:del w:id="261" w:author="Rodrigo Riquelme" w:date="2010-12-05T11:46:00Z"/>
        </w:rPr>
      </w:pPr>
      <w:del w:id="262" w:author="Rodrigo Riquelme" w:date="2010-12-05T11:46:00Z">
        <w:r>
          <w:rPr>
            <w:noProof/>
            <w:lang w:eastAsia="es-CL"/>
            <w:rPrChange w:id="263">
              <w:rPr>
                <w:rFonts w:eastAsia="Times New Roman" w:cs="Times New Roman"/>
                <w:b/>
                <w:noProof/>
                <w:sz w:val="28"/>
                <w:szCs w:val="24"/>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4" w:author="Rodrigo Riquelme" w:date="2010-12-05T11:46:00Z"/>
        </w:rPr>
      </w:pPr>
      <w:del w:id="265" w:author="Rodrigo Riquelme" w:date="2010-12-05T11:46:00Z">
        <w:r w:rsidRPr="001175CC">
          <w:delText>Ilustración 39 – Menú principal Uma-CMS</w:delText>
        </w:r>
      </w:del>
    </w:p>
    <w:p w:rsidR="0031339F" w:rsidRPr="001175CC" w:rsidRDefault="00BB3459" w:rsidP="0031339F">
      <w:pPr>
        <w:rPr>
          <w:del w:id="266" w:author="Rodrigo Riquelme" w:date="2010-12-05T11:46:00Z"/>
        </w:rPr>
      </w:pPr>
      <w:del w:id="267" w:author="Rodrigo Riquelme" w:date="2010-12-05T11:46:00Z">
        <w:r>
          <w:rPr>
            <w:noProof/>
            <w:lang w:eastAsia="es-CL"/>
            <w:rPrChange w:id="268">
              <w:rPr>
                <w:rFonts w:eastAsia="Times New Roman" w:cs="Times New Roman"/>
                <w:b/>
                <w:noProof/>
                <w:sz w:val="28"/>
                <w:szCs w:val="24"/>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9" w:author="Rodrigo Riquelme" w:date="2010-12-05T11:46:00Z"/>
        </w:rPr>
      </w:pPr>
      <w:del w:id="270" w:author="Rodrigo Riquelme" w:date="2010-12-05T11:46:00Z">
        <w:r w:rsidRPr="001175CC">
          <w:delText>Ilustración 40 – Pantalla configuración del sistema</w:delText>
        </w:r>
      </w:del>
    </w:p>
    <w:p w:rsidR="0031339F" w:rsidRPr="001175CC" w:rsidRDefault="0031339F" w:rsidP="0031339F">
      <w:pPr>
        <w:rPr>
          <w:del w:id="271" w:author="Rodrigo Riquelme" w:date="2010-12-05T11:46:00Z"/>
        </w:rPr>
      </w:pPr>
    </w:p>
    <w:p w:rsidR="0031339F" w:rsidRPr="001175CC" w:rsidRDefault="00BB3459" w:rsidP="0031339F">
      <w:pPr>
        <w:rPr>
          <w:del w:id="272" w:author="Rodrigo Riquelme" w:date="2010-12-05T11:46:00Z"/>
        </w:rPr>
      </w:pPr>
      <w:del w:id="273" w:author="Rodrigo Riquelme" w:date="2010-12-05T11:46:00Z">
        <w:r>
          <w:rPr>
            <w:noProof/>
            <w:lang w:eastAsia="es-CL"/>
            <w:rPrChange w:id="274">
              <w:rPr>
                <w:rFonts w:eastAsia="Times New Roman" w:cs="Times New Roman"/>
                <w:b/>
                <w:noProof/>
                <w:sz w:val="28"/>
                <w:szCs w:val="24"/>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5" w:author="Rodrigo Riquelme" w:date="2010-12-05T11:46:00Z"/>
        </w:rPr>
      </w:pPr>
      <w:del w:id="276" w:author="Rodrigo Riquelme" w:date="2010-12-05T11:46:00Z">
        <w:r w:rsidRPr="001175CC">
          <w:delText>Ilustración 41 – Pantalla Configuración del Sitio</w:delText>
        </w:r>
      </w:del>
    </w:p>
    <w:p w:rsidR="0031339F" w:rsidRPr="001175CC" w:rsidRDefault="00BB3459" w:rsidP="0031339F">
      <w:pPr>
        <w:rPr>
          <w:del w:id="277" w:author="Rodrigo Riquelme" w:date="2010-12-05T11:46:00Z"/>
        </w:rPr>
      </w:pPr>
      <w:del w:id="278" w:author="Rodrigo Riquelme" w:date="2010-12-05T11:46:00Z">
        <w:r>
          <w:rPr>
            <w:noProof/>
            <w:lang w:eastAsia="es-CL"/>
            <w:rPrChange w:id="279">
              <w:rPr>
                <w:rFonts w:eastAsia="Times New Roman" w:cs="Times New Roman"/>
                <w:b/>
                <w:noProof/>
                <w:sz w:val="28"/>
                <w:szCs w:val="24"/>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80" w:author="Rodrigo Riquelme" w:date="2010-12-05T11:46:00Z"/>
        </w:rPr>
      </w:pPr>
      <w:del w:id="281" w:author="Rodrigo Riquelme" w:date="2010-12-05T11:46:00Z">
        <w:r w:rsidRPr="001175CC">
          <w:delText>Ilustración 42 – Pantalla contenido Menú</w:delText>
        </w:r>
      </w:del>
    </w:p>
    <w:p w:rsidR="0031339F" w:rsidRPr="001175CC" w:rsidRDefault="0031339F" w:rsidP="0031339F">
      <w:pPr>
        <w:rPr>
          <w:del w:id="282" w:author="Rodrigo Riquelme" w:date="2010-12-05T11:46:00Z"/>
        </w:rPr>
      </w:pPr>
    </w:p>
    <w:p w:rsidR="0031339F" w:rsidRPr="001175CC" w:rsidRDefault="00BB3459" w:rsidP="0031339F">
      <w:pPr>
        <w:rPr>
          <w:del w:id="283" w:author="Rodrigo Riquelme" w:date="2010-12-05T11:46:00Z"/>
        </w:rPr>
      </w:pPr>
      <w:del w:id="284" w:author="Rodrigo Riquelme" w:date="2010-12-05T11:46:00Z">
        <w:r>
          <w:rPr>
            <w:noProof/>
            <w:lang w:eastAsia="es-CL"/>
            <w:rPrChange w:id="285">
              <w:rPr>
                <w:rFonts w:eastAsia="Times New Roman" w:cs="Times New Roman"/>
                <w:b/>
                <w:noProof/>
                <w:sz w:val="28"/>
                <w:szCs w:val="24"/>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86" w:author="Rodrigo Riquelme" w:date="2010-12-05T11:46:00Z"/>
        </w:rPr>
      </w:pPr>
      <w:del w:id="287" w:author="Rodrigo Riquelme" w:date="2010-12-05T11:46:00Z">
        <w:r w:rsidRPr="001175CC">
          <w:delText>Ilustración 43 –Pantalla contenido paginas</w:delText>
        </w:r>
      </w:del>
    </w:p>
    <w:p w:rsidR="00C43BA3" w:rsidRPr="001175CC" w:rsidRDefault="00C43BA3" w:rsidP="0031339F">
      <w:pPr>
        <w:rPr>
          <w:del w:id="288" w:author="Rodrigo Riquelme" w:date="2010-12-05T11:46:00Z"/>
        </w:rPr>
      </w:pPr>
    </w:p>
    <w:p w:rsidR="0031339F" w:rsidRPr="001175CC" w:rsidRDefault="0031339F" w:rsidP="0031339F">
      <w:pPr>
        <w:rPr>
          <w:del w:id="289" w:author="Rodrigo Riquelme" w:date="2010-12-05T11:46:00Z"/>
        </w:rPr>
      </w:pPr>
    </w:p>
    <w:p w:rsidR="0031339F" w:rsidRPr="001175CC" w:rsidRDefault="00BB3459" w:rsidP="0031339F">
      <w:pPr>
        <w:rPr>
          <w:del w:id="290" w:author="Rodrigo Riquelme" w:date="2010-12-05T11:46:00Z"/>
        </w:rPr>
      </w:pPr>
      <w:del w:id="291" w:author="Rodrigo Riquelme" w:date="2010-12-05T11:46:00Z">
        <w:r>
          <w:rPr>
            <w:noProof/>
            <w:lang w:eastAsia="es-CL"/>
            <w:rPrChange w:id="292">
              <w:rPr>
                <w:rFonts w:eastAsia="Times New Roman" w:cs="Times New Roman"/>
                <w:b/>
                <w:noProof/>
                <w:sz w:val="28"/>
                <w:szCs w:val="24"/>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3" w:author="Rodrigo Riquelme" w:date="2010-12-05T11:46:00Z"/>
        </w:rPr>
      </w:pPr>
      <w:del w:id="294" w:author="Rodrigo Riquelme" w:date="2010-12-05T11:46:00Z">
        <w:r w:rsidRPr="001175CC">
          <w:delText>Ilustración 44 – Pantalla Videos opción Videos</w:delText>
        </w:r>
      </w:del>
    </w:p>
    <w:p w:rsidR="0031339F" w:rsidRPr="001175CC" w:rsidRDefault="00BB3459" w:rsidP="0031339F">
      <w:pPr>
        <w:rPr>
          <w:del w:id="295" w:author="Rodrigo Riquelme" w:date="2010-12-05T11:46:00Z"/>
        </w:rPr>
      </w:pPr>
      <w:del w:id="296" w:author="Rodrigo Riquelme" w:date="2010-12-05T11:46:00Z">
        <w:r>
          <w:rPr>
            <w:noProof/>
            <w:lang w:eastAsia="es-CL"/>
            <w:rPrChange w:id="297">
              <w:rPr>
                <w:rFonts w:eastAsia="Times New Roman" w:cs="Times New Roman"/>
                <w:b/>
                <w:noProof/>
                <w:sz w:val="28"/>
                <w:szCs w:val="24"/>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98" w:author="Rodrigo Riquelme" w:date="2010-12-05T11:46:00Z"/>
        </w:rPr>
      </w:pPr>
      <w:del w:id="299" w:author="Rodrigo Riquelme" w:date="2010-12-05T11:46:00Z">
        <w:r w:rsidRPr="001175CC">
          <w:delText>Ilustración 45 –Pantalla video Opción Tipo Videos</w:delText>
        </w:r>
      </w:del>
    </w:p>
    <w:p w:rsidR="0031339F" w:rsidRPr="001175CC" w:rsidRDefault="00BB3459" w:rsidP="0031339F">
      <w:pPr>
        <w:rPr>
          <w:del w:id="300" w:author="Rodrigo Riquelme" w:date="2010-12-05T11:46:00Z"/>
        </w:rPr>
      </w:pPr>
      <w:del w:id="301" w:author="Rodrigo Riquelme" w:date="2010-12-05T11:46:00Z">
        <w:r>
          <w:rPr>
            <w:noProof/>
            <w:lang w:eastAsia="es-CL"/>
            <w:rPrChange w:id="302">
              <w:rPr>
                <w:rFonts w:eastAsia="Times New Roman" w:cs="Times New Roman"/>
                <w:b/>
                <w:noProof/>
                <w:sz w:val="28"/>
                <w:szCs w:val="24"/>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303" w:author="Rodrigo Riquelme" w:date="2010-12-05T11:46:00Z"/>
        </w:rPr>
      </w:pPr>
      <w:del w:id="304" w:author="Rodrigo Riquelme" w:date="2010-12-05T11:46:00Z">
        <w:r w:rsidRPr="001175CC">
          <w:delText>Ilustración 46 – Pantalla Videos Opción categorías</w:delText>
        </w:r>
      </w:del>
    </w:p>
    <w:p w:rsidR="0031339F" w:rsidRPr="001175CC" w:rsidRDefault="0031339F" w:rsidP="0031339F">
      <w:pPr>
        <w:rPr>
          <w:del w:id="305" w:author="Rodrigo Riquelme" w:date="2010-12-05T11:46:00Z"/>
        </w:rPr>
      </w:pPr>
    </w:p>
    <w:p w:rsidR="0031339F" w:rsidRPr="001175CC" w:rsidRDefault="00BB3459" w:rsidP="0031339F">
      <w:pPr>
        <w:rPr>
          <w:del w:id="306" w:author="Rodrigo Riquelme" w:date="2010-12-05T11:46:00Z"/>
        </w:rPr>
      </w:pPr>
      <w:del w:id="307" w:author="Rodrigo Riquelme" w:date="2010-12-05T11:46:00Z">
        <w:r>
          <w:rPr>
            <w:noProof/>
            <w:lang w:eastAsia="es-CL"/>
            <w:rPrChange w:id="308">
              <w:rPr>
                <w:rFonts w:eastAsia="Times New Roman" w:cs="Times New Roman"/>
                <w:b/>
                <w:noProof/>
                <w:sz w:val="28"/>
                <w:szCs w:val="24"/>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309" w:author="Rodrigo Riquelme" w:date="2010-12-05T11:46:00Z"/>
        </w:rPr>
      </w:pPr>
      <w:del w:id="310" w:author="Rodrigo Riquelme" w:date="2010-12-05T11:46:00Z">
        <w:r w:rsidRPr="001175CC">
          <w:delText>Ilustración 47– Pantalla Videos Opción Etiquetas</w:delText>
        </w:r>
      </w:del>
    </w:p>
    <w:p w:rsidR="0031339F" w:rsidRPr="001175CC" w:rsidRDefault="0031339F" w:rsidP="0031339F">
      <w:pPr>
        <w:rPr>
          <w:del w:id="311" w:author="Rodrigo Riquelme" w:date="2010-12-05T11:46:00Z"/>
        </w:rPr>
      </w:pPr>
    </w:p>
    <w:p w:rsidR="0031339F" w:rsidRPr="001175CC" w:rsidRDefault="00BB3459" w:rsidP="0031339F">
      <w:pPr>
        <w:rPr>
          <w:del w:id="312" w:author="Rodrigo Riquelme" w:date="2010-12-05T11:46:00Z"/>
        </w:rPr>
      </w:pPr>
      <w:del w:id="313" w:author="Rodrigo Riquelme" w:date="2010-12-05T11:46:00Z">
        <w:r>
          <w:rPr>
            <w:noProof/>
            <w:lang w:eastAsia="es-CL"/>
            <w:rPrChange w:id="314">
              <w:rPr>
                <w:rFonts w:eastAsia="Times New Roman" w:cs="Times New Roman"/>
                <w:b/>
                <w:noProof/>
                <w:sz w:val="28"/>
                <w:szCs w:val="24"/>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315" w:author="Rodrigo Riquelme" w:date="2010-12-05T11:46:00Z"/>
        </w:rPr>
      </w:pPr>
      <w:del w:id="316" w:author="Rodrigo Riquelme" w:date="2010-12-05T11:46:00Z">
        <w:r w:rsidRPr="001175CC">
          <w:delText>Ilustración 48 – Pantalla Videos opción Miniaturas</w:delText>
        </w:r>
      </w:del>
    </w:p>
    <w:p w:rsidR="0031339F" w:rsidRPr="001175CC" w:rsidRDefault="0031339F" w:rsidP="0031339F">
      <w:pPr>
        <w:rPr>
          <w:del w:id="317" w:author="Rodrigo Riquelme" w:date="2010-12-05T11:46:00Z"/>
        </w:rPr>
      </w:pPr>
    </w:p>
    <w:p w:rsidR="00B06A11" w:rsidRDefault="00B06A11" w:rsidP="00B06A11">
      <w:pPr>
        <w:suppressAutoHyphens w:val="0"/>
        <w:autoSpaceDE w:val="0"/>
        <w:autoSpaceDN w:val="0"/>
        <w:adjustRightInd w:val="0"/>
        <w:spacing w:before="0" w:after="0" w:line="240" w:lineRule="auto"/>
        <w:jc w:val="left"/>
        <w:pPrChange w:id="318" w:author="Rodrigo Riquelme" w:date="2010-12-05T11:46:00Z">
          <w:pPr/>
        </w:pPrChange>
      </w:pPr>
    </w:p>
    <w:p w:rsidR="001175CC" w:rsidRDefault="001175CC" w:rsidP="001175CC">
      <w:pPr>
        <w:pStyle w:val="Ttulo"/>
        <w:pageBreakBefore/>
        <w:outlineLvl w:val="0"/>
      </w:pPr>
      <w:bookmarkStart w:id="319" w:name="_Toc280545962"/>
      <w:r w:rsidRPr="001175CC">
        <w:t xml:space="preserve">5. </w:t>
      </w:r>
      <w:r>
        <w:t>Conclusiones</w:t>
      </w:r>
      <w:bookmarkEnd w:id="319"/>
    </w:p>
    <w:p w:rsidR="001175CC" w:rsidRDefault="001175CC" w:rsidP="001175CC">
      <w:pPr>
        <w:pStyle w:val="Encabezado"/>
      </w:pPr>
    </w:p>
    <w:p w:rsidR="00134FCB" w:rsidRDefault="00134FCB" w:rsidP="00134FCB">
      <w:r>
        <w:t>En base a los estudios  y recopilación de información teórica  y técnica</w:t>
      </w:r>
      <w:r w:rsidR="004D0E07">
        <w:t>, se llegó</w:t>
      </w:r>
      <w:r>
        <w:t xml:space="preserve">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4D0E07" w:rsidRPr="00134FCB" w:rsidRDefault="004D0E07" w:rsidP="00134FCB"/>
    <w:p w:rsidR="007C0A61" w:rsidRDefault="00134FCB" w:rsidP="00134FCB">
      <w:r>
        <w:t xml:space="preserve">En base a los resultados del prototipo funcional que se implementó en un servidor y la creación de un ambiente funcional propicio de pruebas y </w:t>
      </w:r>
      <w:r w:rsidR="004D0E07">
        <w:t>QA</w:t>
      </w:r>
      <w:r>
        <w:t xml:space="preserve"> realizados</w:t>
      </w:r>
      <w:r w:rsidR="00F27F75">
        <w:t>, se</w:t>
      </w:r>
      <w:r>
        <w:t xml:space="preserve"> lleg</w:t>
      </w:r>
      <w:r w:rsidR="004D0E07">
        <w:t>ó</w:t>
      </w:r>
      <w:r>
        <w:t xml:space="preserve"> a </w:t>
      </w:r>
      <w:r w:rsidR="004D0E07">
        <w:t>la conclusión</w:t>
      </w:r>
      <w:r>
        <w:t xml:space="preserve"> de que el prototipo en un futuro puede ser llevado a un escalamiento e implementación de nuevas funcionalidades que aporten a una robustez del prototipo actual</w:t>
      </w:r>
      <w:r w:rsidR="004D0E07">
        <w:t xml:space="preserve"> a nivel de CMS</w:t>
      </w:r>
      <w:r>
        <w:t xml:space="preserve">. </w:t>
      </w:r>
      <w:r w:rsidR="004D0E07">
        <w:t xml:space="preserve">Para ello se puede y se debe continuar </w:t>
      </w:r>
      <w:r>
        <w:t xml:space="preserve">la </w:t>
      </w:r>
      <w:r w:rsidR="004D0E07">
        <w:t>refactorización y reutilización d</w:t>
      </w:r>
      <w:r>
        <w:t xml:space="preserve">e </w:t>
      </w:r>
      <w:r w:rsidR="004D0E07">
        <w:t>c</w:t>
      </w:r>
      <w:r>
        <w:t>omponente</w:t>
      </w:r>
      <w:r w:rsidR="004D0E07">
        <w:t>s</w:t>
      </w:r>
      <w:r>
        <w:t xml:space="preserve"> xml que </w:t>
      </w:r>
      <w:r w:rsidR="004D0E07">
        <w:t xml:space="preserve">ya </w:t>
      </w:r>
      <w:r>
        <w:t>fue</w:t>
      </w:r>
      <w:r w:rsidR="004D0E07">
        <w:t>ron</w:t>
      </w:r>
      <w:r>
        <w:t xml:space="preserve"> diseñado</w:t>
      </w:r>
      <w:r w:rsidR="004D0E07">
        <w:t>s</w:t>
      </w:r>
      <w:r>
        <w:t xml:space="preserve"> para  dicho objetivo de escalamiento.</w:t>
      </w:r>
    </w:p>
    <w:p w:rsidR="00134FCB" w:rsidRDefault="00134FCB" w:rsidP="00134FCB"/>
    <w:p w:rsidR="004D0E07" w:rsidRDefault="004D0E07">
      <w:pPr>
        <w:suppressAutoHyphens w:val="0"/>
        <w:spacing w:before="0" w:after="0" w:line="240" w:lineRule="auto"/>
        <w:jc w:val="left"/>
      </w:pPr>
      <w:r>
        <w:br w:type="page"/>
      </w:r>
    </w:p>
    <w:p w:rsidR="00F27F75" w:rsidRDefault="004D0E07" w:rsidP="00134FCB">
      <w:r>
        <w:t>A través de la implementación</w:t>
      </w:r>
      <w:r w:rsidR="00134FCB">
        <w:t xml:space="preserve"> de componentes xml se </w:t>
      </w:r>
      <w:r>
        <w:t xml:space="preserve">pudo crear una capa de compatibilidad estandar </w:t>
      </w:r>
      <w:r w:rsidR="00134FCB">
        <w:t>entre diferentes plataformas no dependiendo de un lenguaje de programación en particular</w:t>
      </w:r>
      <w:r w:rsidR="00F27F75">
        <w:t>, aunque este por lo menos debiera:</w:t>
      </w:r>
    </w:p>
    <w:p w:rsidR="00134FCB" w:rsidRDefault="00F27F75" w:rsidP="00134FCB">
      <w:r>
        <w:t>-Soportar un enfoque de programación orientado a objetos</w:t>
      </w:r>
      <w:r w:rsidR="00134FCB">
        <w:t>.</w:t>
      </w:r>
    </w:p>
    <w:p w:rsidR="00F27F75" w:rsidRDefault="00F27F75" w:rsidP="00134FCB">
      <w:r>
        <w:t>-Tener capacidad de parsear archivos XML</w:t>
      </w:r>
    </w:p>
    <w:p w:rsidR="00F27F75" w:rsidRDefault="00F27F75" w:rsidP="00134FCB">
      <w:r>
        <w:t>-Manejar persistencia relacional</w:t>
      </w:r>
    </w:p>
    <w:p w:rsidR="00F27F75" w:rsidRDefault="00F27F75" w:rsidP="00134FCB"/>
    <w:p w:rsidR="00F27F75" w:rsidRDefault="00F27F75" w:rsidP="00134FCB">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9732B6" w:rsidRDefault="00134FCB" w:rsidP="00134FCB">
      <w:r>
        <w:t>Durante el desarrollo de la implementación de métodos agiles de desarrollo de software, se llego a resultados de agilidad en cuanto a los cambios  y mejoras de la codificación  y desarrollo del prototipo de forma permanente</w:t>
      </w:r>
      <w:r w:rsidR="00F27F75">
        <w:t>, l</w:t>
      </w:r>
      <w:r>
        <w:t>ogrando un adecuado avance en la implementación y mejoras de cada una de las funcionalidades del prototipo obtenido.</w:t>
      </w:r>
    </w:p>
    <w:p w:rsidR="007C0A61" w:rsidRPr="00134FCB" w:rsidRDefault="009732B6" w:rsidP="009732B6">
      <w:pPr>
        <w:rPr>
          <w:lang w:val="en-US"/>
        </w:rPr>
      </w:pPr>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320" w:name="_Toc280545965"/>
      <w:r w:rsidRPr="00134FCB">
        <w:rPr>
          <w:lang w:val="en-US"/>
        </w:rPr>
        <w:t>6</w:t>
      </w:r>
      <w:r w:rsidR="00CC20D5" w:rsidRPr="00134FCB">
        <w:rPr>
          <w:lang w:val="en-US"/>
        </w:rPr>
        <w:t xml:space="preserve">. </w:t>
      </w:r>
      <w:r w:rsidR="00DF02B6" w:rsidRPr="00134FCB">
        <w:rPr>
          <w:lang w:val="en-US"/>
        </w:rPr>
        <w:t>Bibliografía</w:t>
      </w:r>
      <w:bookmarkEnd w:id="320"/>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075ADF" w:rsidRPr="00075ADF">
        <w:rPr>
          <w:lang w:val="es-ES"/>
          <w:rPrChange w:id="321" w:author="Rodrigo Riquelme" w:date="2010-12-05T11:46:00Z">
            <w:rPr/>
          </w:rPrChange>
        </w:rPr>
        <w:t>Autor: Alistair</w:t>
      </w:r>
      <w:r w:rsidR="003079A1">
        <w:rPr>
          <w:lang w:val="es-ES"/>
        </w:rPr>
        <w:t xml:space="preserve"> </w:t>
      </w:r>
      <w:r w:rsidR="00075ADF" w:rsidRPr="00075ADF">
        <w:rPr>
          <w:lang w:val="es-ES"/>
          <w:rPrChange w:id="322" w:author="Rodrigo Riquelme" w:date="2010-12-05T11:46:00Z">
            <w:rPr/>
          </w:rPrChange>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3079A1">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3079A1">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1" w:history="1">
        <w:r w:rsidRPr="007C0EE8">
          <w:rPr>
            <w:rStyle w:val="Hipervnculo"/>
            <w:lang w:val="en-US"/>
          </w:rPr>
          <w:t>http://www.ffmpeg.org/</w:t>
        </w:r>
      </w:hyperlink>
      <w:hyperlink r:id="rId102"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3" w:history="1">
        <w:r>
          <w:rPr>
            <w:rStyle w:val="Hipervnculo"/>
          </w:rPr>
          <w:t>http://es.wikipedia.org/wiki/Acceso_Multimedia_Universal</w:t>
        </w:r>
      </w:hyperlink>
      <w:hyperlink r:id="rId104"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5"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hyperlink r:id="rId106"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hyperlink r:id="rId107" w:history="1">
        <w:r w:rsidRPr="00754E0D">
          <w:rPr>
            <w:rStyle w:val="Hipervnculo"/>
          </w:rPr>
          <w:t>http://es.wikipedia.org/wiki/IPTV</w:t>
        </w:r>
      </w:hyperlink>
    </w:p>
    <w:p w:rsidR="009A106D" w:rsidRDefault="00483602" w:rsidP="00460025">
      <w:pPr>
        <w:pStyle w:val="Continuarlista21"/>
        <w:ind w:left="708" w:hanging="708"/>
        <w:rPr>
          <w:rStyle w:val="Hipervnculo"/>
          <w:lang w:val="en-US"/>
        </w:rPr>
      </w:pPr>
      <w:r w:rsidRPr="00460025">
        <w:rPr>
          <w:rStyle w:val="Hipervnculo"/>
          <w:b/>
          <w:color w:val="000000"/>
          <w:u w:val="none"/>
          <w:lang w:val="en-US"/>
        </w:rPr>
        <w:t>Google TV</w:t>
      </w:r>
      <w:r w:rsidR="003079A1">
        <w:rPr>
          <w:rStyle w:val="Hipervnculo"/>
          <w:b/>
          <w:color w:val="000000"/>
          <w:u w:val="none"/>
          <w:lang w:val="en-US"/>
        </w:rPr>
        <w:t xml:space="preserve"> </w:t>
      </w:r>
      <w:hyperlink r:id="rId108" w:history="1">
        <w:r w:rsidR="00CD2AC2" w:rsidRPr="00FC49A8">
          <w:rPr>
            <w:rStyle w:val="Hipervnculo"/>
            <w:lang w:val="en-US"/>
          </w:rPr>
          <w:t>http://www.google.com/tv/</w:t>
        </w:r>
      </w:hyperlink>
    </w:p>
    <w:p w:rsidR="003079A1" w:rsidRDefault="003079A1" w:rsidP="003079A1">
      <w:pPr>
        <w:pStyle w:val="Continuarlista21"/>
        <w:ind w:left="708" w:hanging="708"/>
        <w:rPr>
          <w:rStyle w:val="Hipervnculo"/>
          <w:color w:val="000000"/>
          <w:u w:val="none"/>
          <w:lang w:val="en-US"/>
        </w:rPr>
      </w:pPr>
      <w:r>
        <w:rPr>
          <w:rStyle w:val="Hipervnculo"/>
          <w:b/>
          <w:color w:val="000000"/>
          <w:u w:val="none"/>
          <w:lang w:val="en-US"/>
        </w:rPr>
        <w:t>Video on the Web – Mark Pilgrim</w:t>
      </w:r>
      <w:r>
        <w:rPr>
          <w:rStyle w:val="Hipervnculo"/>
          <w:b/>
          <w:color w:val="000000"/>
          <w:u w:val="none"/>
          <w:lang w:val="en-US"/>
        </w:rPr>
        <w:t xml:space="preserve"> </w:t>
      </w:r>
      <w:hyperlink r:id="rId109" w:history="1">
        <w:r w:rsidRPr="003079A1">
          <w:rPr>
            <w:rStyle w:val="Hipervnculo"/>
          </w:rPr>
          <w:t>http://diveintohtml5.org/video.html</w:t>
        </w:r>
      </w:hyperlink>
    </w:p>
    <w:p w:rsidR="003079A1" w:rsidRDefault="003079A1" w:rsidP="00460025">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323" w:name="_Toc280545966"/>
      <w:r>
        <w:t>Glosario</w:t>
      </w:r>
      <w:bookmarkEnd w:id="323"/>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del w:id="324" w:author="Rodrigo Riquelme" w:date="2010-12-05T11:46:00Z">
        <w:r w:rsidR="00C43BA3">
          <w:rPr>
            <w:b/>
          </w:rPr>
          <w:delText xml:space="preserve"> </w:delText>
        </w:r>
      </w:del>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del w:id="325" w:author="Rodrigo Riquelme" w:date="2010-12-05T11:46:00Z">
        <w:r w:rsidR="00C43BA3">
          <w:delText xml:space="preserve"> </w:delText>
        </w:r>
      </w:del>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del w:id="326" w:author="Rodrigo Riquelme" w:date="2010-12-05T11:46:00Z">
        <w:r w:rsidR="00C43BA3">
          <w:rPr>
            <w:b/>
          </w:rPr>
          <w:delText xml:space="preserve"> </w:delText>
        </w:r>
      </w:del>
      <w:r>
        <w:t>Sistema de envío continúo de información, que permite, por ejemplo, ver un video a medida que se baja de la Red.</w:t>
      </w:r>
    </w:p>
    <w:p w:rsidR="00770BE8" w:rsidRPr="00777734" w:rsidRDefault="00770BE8" w:rsidP="00770BE8">
      <w:r w:rsidRPr="008D0C4B">
        <w:rPr>
          <w:b/>
        </w:rPr>
        <w:t>TI:</w:t>
      </w:r>
      <w:del w:id="327" w:author="Rodrigo Riquelme" w:date="2010-12-05T11:46:00Z">
        <w:r w:rsidR="00C43BA3">
          <w:rPr>
            <w:b/>
          </w:rPr>
          <w:delText xml:space="preserve"> </w:delText>
        </w:r>
      </w:del>
      <w:r w:rsidRPr="00777734">
        <w:t xml:space="preserve">Término utilizado para referirse a </w:t>
      </w:r>
      <w:r>
        <w:t>las tecnologías de la información.</w:t>
      </w:r>
    </w:p>
    <w:p w:rsidR="00770BE8" w:rsidRPr="00777734" w:rsidRDefault="00770BE8" w:rsidP="00770BE8">
      <w:r w:rsidRPr="008D0C4B">
        <w:rPr>
          <w:b/>
        </w:rPr>
        <w:t>Transmoding:</w:t>
      </w:r>
      <w:del w:id="328" w:author="Rodrigo Riquelme" w:date="2010-12-05T11:46:00Z">
        <w:r w:rsidR="00C43BA3">
          <w:rPr>
            <w:b/>
          </w:rPr>
          <w:delText xml:space="preserve"> </w:delText>
        </w:r>
      </w:del>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329" w:name="_Toc280545967"/>
      <w:r w:rsidRPr="0064191E">
        <w:rPr>
          <w:lang w:val="en-US"/>
        </w:rPr>
        <w:t>Acrónimos</w:t>
      </w:r>
      <w:bookmarkEnd w:id="329"/>
    </w:p>
    <w:p w:rsidR="00770BE8" w:rsidRPr="006974D9" w:rsidRDefault="00770BE8" w:rsidP="00770BE8">
      <w:pPr>
        <w:rPr>
          <w:lang w:val="en-US"/>
        </w:rPr>
      </w:pPr>
      <w:r w:rsidRPr="006974D9">
        <w:rPr>
          <w:b/>
          <w:lang w:val="en-US"/>
        </w:rPr>
        <w:t>AJAX:</w:t>
      </w:r>
      <w:r w:rsidR="006974D9" w:rsidRPr="006974D9">
        <w:rPr>
          <w:b/>
          <w:lang w:val="en-US"/>
        </w:rPr>
        <w:t xml:space="preserve"> </w:t>
      </w:r>
      <w:del w:id="330" w:author="Rodrigo Riquelme" w:date="2010-12-05T11:46:00Z">
        <w:r w:rsidR="00C43BA3" w:rsidRPr="006974D9">
          <w:rPr>
            <w:b/>
            <w:lang w:val="en-US"/>
          </w:rPr>
          <w:delText xml:space="preserve"> </w:delText>
        </w:r>
      </w:del>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 xml:space="preserve">avaScript </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6974D9" w:rsidRPr="006974D9">
        <w:rPr>
          <w:b/>
          <w:lang w:val="en-US"/>
        </w:rPr>
        <w:t xml:space="preserve"> </w:t>
      </w:r>
      <w:del w:id="331" w:author="Rodrigo Riquelme" w:date="2010-12-05T11:46:00Z">
        <w:r w:rsidR="00C43BA3" w:rsidRPr="006974D9">
          <w:rPr>
            <w:b/>
            <w:lang w:val="en-US"/>
          </w:rPr>
          <w:delText xml:space="preserve"> </w:delText>
        </w:r>
      </w:del>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7E7D31" w:rsidRDefault="00770BE8" w:rsidP="00770BE8">
      <w:pPr>
        <w:rPr>
          <w:rStyle w:val="nfasis"/>
          <w:lang w:val="en-US"/>
        </w:rPr>
      </w:pPr>
      <w:r w:rsidRPr="007E7D31">
        <w:rPr>
          <w:b/>
          <w:lang w:val="en-US"/>
        </w:rPr>
        <w:t>IBM:</w:t>
      </w:r>
      <w:r w:rsidRPr="007E7D31">
        <w:rPr>
          <w:lang w:val="en-US"/>
        </w:rPr>
        <w:t xml:space="preserve"> International Business Machines.</w:t>
      </w:r>
    </w:p>
    <w:p w:rsidR="00770BE8" w:rsidRPr="007E7D31" w:rsidRDefault="00770BE8" w:rsidP="00770BE8">
      <w:pPr>
        <w:rPr>
          <w:rStyle w:val="nfasis"/>
          <w:lang w:val="en-US"/>
        </w:rPr>
      </w:pPr>
      <w:r w:rsidRPr="007E7D31">
        <w:rPr>
          <w:b/>
          <w:lang w:val="en-US"/>
        </w:rPr>
        <w:t>IP:</w:t>
      </w:r>
      <w:del w:id="332" w:author="Rodrigo Riquelme" w:date="2010-12-05T11:46:00Z">
        <w:r w:rsidR="00C43BA3" w:rsidRPr="007E7D31">
          <w:rPr>
            <w:b/>
            <w:lang w:val="en-US"/>
          </w:rPr>
          <w:delText xml:space="preserve"> </w:delText>
        </w:r>
      </w:del>
      <w:r w:rsidRPr="007E7D31">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del w:id="333" w:author="Rodrigo Riquelme" w:date="2010-12-05T11:46:00Z">
        <w:r w:rsidR="00C43BA3">
          <w:rPr>
            <w:b/>
          </w:rPr>
          <w:delText xml:space="preserve"> </w:delText>
        </w:r>
      </w:del>
      <w:r>
        <w:t>L</w:t>
      </w:r>
      <w:r w:rsidRPr="00124EA6">
        <w:t>enguaje de programación interpretado</w:t>
      </w:r>
      <w:r>
        <w:t>.</w:t>
      </w:r>
    </w:p>
    <w:p w:rsidR="00770BE8" w:rsidRPr="007E7D31" w:rsidRDefault="00770BE8" w:rsidP="00770BE8">
      <w:pPr>
        <w:rPr>
          <w:lang w:val="en-US"/>
        </w:rPr>
      </w:pPr>
      <w:r w:rsidRPr="007E7D31">
        <w:rPr>
          <w:b/>
          <w:lang w:val="en-US"/>
        </w:rPr>
        <w:t>PSP:</w:t>
      </w:r>
      <w:r w:rsidRPr="007E7D31">
        <w:rPr>
          <w:lang w:val="en-US"/>
        </w:rPr>
        <w:t xml:space="preserve"> PlayStation Portable.</w:t>
      </w:r>
    </w:p>
    <w:p w:rsidR="00770BE8" w:rsidRPr="007E7D31" w:rsidRDefault="00770BE8" w:rsidP="00770BE8">
      <w:pPr>
        <w:rPr>
          <w:rStyle w:val="nfasis"/>
          <w:lang w:val="en-US"/>
        </w:rPr>
      </w:pPr>
      <w:r w:rsidRPr="007E7D31">
        <w:rPr>
          <w:b/>
          <w:szCs w:val="24"/>
          <w:lang w:val="en-US"/>
        </w:rPr>
        <w:t>REST:</w:t>
      </w:r>
      <w:del w:id="334" w:author="Rodrigo Riquelme" w:date="2010-12-05T11:46:00Z">
        <w:r w:rsidR="00C43BA3" w:rsidRPr="007E7D31">
          <w:rPr>
            <w:b/>
            <w:szCs w:val="24"/>
            <w:lang w:val="en-US"/>
          </w:rPr>
          <w:delText xml:space="preserve"> </w:delText>
        </w:r>
      </w:del>
      <w:r w:rsidRPr="007E7D31">
        <w:rPr>
          <w:szCs w:val="24"/>
          <w:lang w:val="en-US"/>
        </w:rPr>
        <w:t>Representational State Transfer.</w:t>
      </w:r>
    </w:p>
    <w:p w:rsidR="00770BE8" w:rsidRPr="00124EA6" w:rsidRDefault="00770BE8" w:rsidP="00770BE8">
      <w:pPr>
        <w:rPr>
          <w:szCs w:val="24"/>
          <w:lang w:val="es-ES"/>
        </w:rPr>
      </w:pPr>
      <w:r w:rsidRPr="008D0C4B">
        <w:rPr>
          <w:b/>
          <w:szCs w:val="24"/>
          <w:lang w:val="es-ES"/>
        </w:rPr>
        <w:t>RPC:</w:t>
      </w:r>
      <w:del w:id="335" w:author="Rodrigo Riquelme" w:date="2010-12-05T11:46:00Z">
        <w:r w:rsidR="00C43BA3">
          <w:delText xml:space="preserve"> </w:delText>
        </w:r>
      </w:del>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del w:id="336" w:author="Rodrigo Riquelme" w:date="2010-12-05T11:46:00Z">
        <w:r w:rsidR="00C43BA3">
          <w:rPr>
            <w:b/>
            <w:szCs w:val="24"/>
            <w:lang w:val="en-US"/>
          </w:rPr>
          <w:delText xml:space="preserve"> </w:delText>
        </w:r>
      </w:del>
      <w:r w:rsidRPr="00777734">
        <w:rPr>
          <w:szCs w:val="24"/>
          <w:lang w:val="en-US"/>
        </w:rPr>
        <w:t>Site Sumary or Rich Site Sumary.</w:t>
      </w:r>
    </w:p>
    <w:p w:rsidR="00770BE8" w:rsidRPr="00124EA6" w:rsidRDefault="00770BE8" w:rsidP="00770BE8">
      <w:r w:rsidRPr="008D0C4B">
        <w:rPr>
          <w:b/>
        </w:rPr>
        <w:t>SCRUM:</w:t>
      </w:r>
      <w:del w:id="337" w:author="Rodrigo Riquelme" w:date="2010-12-05T11:46:00Z">
        <w:r w:rsidR="00C43BA3">
          <w:rPr>
            <w:b/>
          </w:rPr>
          <w:delText xml:space="preserve"> </w:delText>
        </w:r>
      </w:del>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C43BA3">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C43BA3">
        <w:rPr>
          <w:b/>
        </w:rPr>
        <w:t xml:space="preserve"> </w:t>
      </w:r>
      <w:r>
        <w:t>P</w:t>
      </w:r>
      <w:r w:rsidRPr="00124EA6">
        <w:t>rotocolo de control de Transmisión</w:t>
      </w:r>
      <w:r>
        <w:t>.</w:t>
      </w:r>
    </w:p>
    <w:p w:rsidR="00770BE8" w:rsidRPr="00124EA6" w:rsidRDefault="00770BE8" w:rsidP="00770BE8">
      <w:r w:rsidRPr="008D0C4B">
        <w:rPr>
          <w:b/>
        </w:rPr>
        <w:t>URL:</w:t>
      </w:r>
      <w:r w:rsidR="00C43BA3">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Pr="00124EA6">
        <w:t xml:space="preserve"> </w:t>
      </w:r>
      <w:r w:rsidR="006974D9">
        <w:t>Extensible Markup Language</w:t>
      </w:r>
      <w:r>
        <w:t>.</w:t>
      </w:r>
    </w:p>
    <w:p w:rsidR="00770BE8" w:rsidRDefault="00770BE8" w:rsidP="00770BE8">
      <w:r w:rsidRPr="008D0C4B">
        <w:rPr>
          <w:b/>
        </w:rPr>
        <w:t>XP:</w:t>
      </w:r>
      <w:r w:rsidR="00C43BA3">
        <w:rPr>
          <w:bCs/>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10"/>
      <w:headerReference w:type="default" r:id="rId111"/>
      <w:footerReference w:type="even" r:id="rId112"/>
      <w:footerReference w:type="default" r:id="rId113"/>
      <w:headerReference w:type="first" r:id="rId114"/>
      <w:footerReference w:type="first" r:id="rId115"/>
      <w:pgSz w:w="12240" w:h="15840"/>
      <w:pgMar w:top="1686" w:right="1701" w:bottom="1686" w:left="1701" w:header="1417" w:footer="141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94FE2" w:rsidRDefault="00094FE2">
      <w:pPr>
        <w:spacing w:before="0" w:after="0" w:line="240" w:lineRule="auto"/>
      </w:pPr>
      <w:r>
        <w:separator/>
      </w:r>
    </w:p>
  </w:endnote>
  <w:endnote w:type="continuationSeparator" w:id="0">
    <w:p w:rsidR="00094FE2" w:rsidRDefault="00094FE2">
      <w:pPr>
        <w:spacing w:before="0" w:after="0" w:line="240" w:lineRule="auto"/>
      </w:pPr>
      <w:r>
        <w:continuationSeparator/>
      </w:r>
    </w:p>
  </w:endnote>
  <w:endnote w:type="continuationNotice" w:id="1">
    <w:p w:rsidR="00094FE2" w:rsidRDefault="00094FE2">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OpenSymbol">
    <w:panose1 w:val="05010000000000000000"/>
    <w:charset w:val="00"/>
    <w:family w:val="auto"/>
    <w:pitch w:val="variable"/>
    <w:sig w:usb0="800000AF" w:usb1="1001E0EA" w:usb2="00000000" w:usb3="00000000" w:csb0="00000001" w:csb1="00000000"/>
  </w:font>
  <w:font w:name="Tahoma">
    <w:panose1 w:val="020B0604030504040204"/>
    <w:charset w:val="00"/>
    <w:family w:val="swiss"/>
    <w:pitch w:val="variable"/>
    <w:sig w:usb0="61002A87" w:usb1="80000000" w:usb2="00000008" w:usb3="00000000" w:csb0="000101FF" w:csb1="00000000"/>
  </w:font>
  <w:font w:name="DejaVu Sans">
    <w:charset w:val="00"/>
    <w:family w:val="swiss"/>
    <w:pitch w:val="variable"/>
    <w:sig w:usb0="E7002EFF" w:usb1="D200FDFF" w:usb2="0A04602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Verdana">
    <w:panose1 w:val="020B0604030504040204"/>
    <w:charset w:val="00"/>
    <w:family w:val="swiss"/>
    <w:pitch w:val="variable"/>
    <w:sig w:usb0="20000287" w:usb1="00000000" w:usb2="0000000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063B" w:rsidRDefault="006C063B">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063B" w:rsidRDefault="006C063B"/>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063B" w:rsidRDefault="006C063B">
    <w:pPr>
      <w:pStyle w:val="Piedepgina"/>
      <w:pBdr>
        <w:bottom w:val="single" w:sz="8" w:space="1" w:color="000000"/>
      </w:pBdr>
    </w:pPr>
  </w:p>
  <w:tbl>
    <w:tblPr>
      <w:tblW w:w="0" w:type="auto"/>
      <w:tblLayout w:type="fixed"/>
      <w:tblLook w:val="0000" w:firstRow="0" w:lastRow="0" w:firstColumn="0" w:lastColumn="0" w:noHBand="0" w:noVBand="0"/>
    </w:tblPr>
    <w:tblGrid>
      <w:gridCol w:w="1242"/>
      <w:gridCol w:w="7668"/>
    </w:tblGrid>
    <w:tr w:rsidR="006C063B">
      <w:tc>
        <w:tcPr>
          <w:tcW w:w="1242" w:type="dxa"/>
          <w:shd w:val="clear" w:color="auto" w:fill="auto"/>
        </w:tcPr>
        <w:p w:rsidR="006C063B" w:rsidRDefault="006C063B">
          <w:pPr>
            <w:pStyle w:val="Piedepgina"/>
            <w:snapToGrid w:val="0"/>
            <w:rPr>
              <w:b/>
              <w:sz w:val="16"/>
              <w:szCs w:val="16"/>
            </w:rPr>
          </w:pPr>
          <w:r>
            <w:rPr>
              <w:b/>
              <w:sz w:val="16"/>
              <w:szCs w:val="16"/>
            </w:rPr>
            <w:t>Profesor:</w:t>
          </w:r>
        </w:p>
      </w:tc>
      <w:tc>
        <w:tcPr>
          <w:tcW w:w="7668" w:type="dxa"/>
          <w:shd w:val="clear" w:color="auto" w:fill="auto"/>
        </w:tcPr>
        <w:p w:rsidR="006C063B" w:rsidRDefault="006C063B" w:rsidP="0048078F">
          <w:pPr>
            <w:pStyle w:val="Piedepgina"/>
            <w:snapToGrid w:val="0"/>
            <w:jc w:val="left"/>
            <w:rPr>
              <w:sz w:val="16"/>
              <w:szCs w:val="16"/>
            </w:rPr>
          </w:pPr>
          <w:r>
            <w:rPr>
              <w:sz w:val="16"/>
              <w:szCs w:val="16"/>
            </w:rPr>
            <w:t xml:space="preserve">Dahianna Vega L.                                                                                                                                                Página   </w:t>
          </w:r>
          <w:r w:rsidR="00075ADF">
            <w:rPr>
              <w:sz w:val="16"/>
              <w:szCs w:val="16"/>
            </w:rPr>
            <w:fldChar w:fldCharType="begin"/>
          </w:r>
          <w:r>
            <w:rPr>
              <w:sz w:val="16"/>
              <w:szCs w:val="16"/>
            </w:rPr>
            <w:instrText xml:space="preserve"> PAGE </w:instrText>
          </w:r>
          <w:r w:rsidR="00075ADF">
            <w:rPr>
              <w:sz w:val="16"/>
              <w:szCs w:val="16"/>
            </w:rPr>
            <w:fldChar w:fldCharType="separate"/>
          </w:r>
          <w:r w:rsidR="003079A1">
            <w:rPr>
              <w:noProof/>
              <w:sz w:val="16"/>
              <w:szCs w:val="16"/>
            </w:rPr>
            <w:t>19</w:t>
          </w:r>
          <w:r w:rsidR="00075ADF">
            <w:rPr>
              <w:sz w:val="16"/>
              <w:szCs w:val="16"/>
            </w:rPr>
            <w:fldChar w:fldCharType="end"/>
          </w:r>
          <w:r>
            <w:rPr>
              <w:sz w:val="16"/>
              <w:szCs w:val="16"/>
            </w:rPr>
            <w:t xml:space="preserve"> de </w:t>
          </w:r>
          <w:r w:rsidR="00094FE2">
            <w:fldChar w:fldCharType="begin"/>
          </w:r>
          <w:r w:rsidR="00094FE2">
            <w:instrText xml:space="preserve"> NUMPAGES   \* MERGEFORMAT </w:instrText>
          </w:r>
          <w:r w:rsidR="00094FE2">
            <w:fldChar w:fldCharType="separate"/>
          </w:r>
          <w:r w:rsidR="003079A1" w:rsidRPr="003079A1">
            <w:rPr>
              <w:noProof/>
              <w:sz w:val="16"/>
              <w:szCs w:val="16"/>
            </w:rPr>
            <w:t>132</w:t>
          </w:r>
          <w:r w:rsidR="00094FE2">
            <w:rPr>
              <w:noProof/>
              <w:sz w:val="16"/>
              <w:szCs w:val="16"/>
            </w:rPr>
            <w:fldChar w:fldCharType="end"/>
          </w:r>
        </w:p>
      </w:tc>
    </w:tr>
    <w:tr w:rsidR="006C063B">
      <w:tc>
        <w:tcPr>
          <w:tcW w:w="1242" w:type="dxa"/>
          <w:shd w:val="clear" w:color="auto" w:fill="auto"/>
        </w:tcPr>
        <w:p w:rsidR="006C063B" w:rsidRDefault="006C063B">
          <w:pPr>
            <w:pStyle w:val="Piedepgina"/>
            <w:snapToGrid w:val="0"/>
            <w:rPr>
              <w:b/>
              <w:sz w:val="16"/>
              <w:szCs w:val="16"/>
            </w:rPr>
          </w:pPr>
          <w:r>
            <w:rPr>
              <w:b/>
              <w:sz w:val="16"/>
              <w:szCs w:val="16"/>
            </w:rPr>
            <w:t>Alumnos:</w:t>
          </w:r>
        </w:p>
      </w:tc>
      <w:tc>
        <w:tcPr>
          <w:tcW w:w="7668" w:type="dxa"/>
          <w:shd w:val="clear" w:color="auto" w:fill="auto"/>
        </w:tcPr>
        <w:p w:rsidR="006C063B" w:rsidRDefault="006C063B">
          <w:pPr>
            <w:pStyle w:val="Piedepgina"/>
            <w:snapToGrid w:val="0"/>
            <w:rPr>
              <w:sz w:val="16"/>
              <w:szCs w:val="16"/>
            </w:rPr>
          </w:pPr>
          <w:r>
            <w:rPr>
              <w:sz w:val="16"/>
              <w:szCs w:val="16"/>
            </w:rPr>
            <w:t>Rogelio Elías, Rodrigo Riquelme, Manuel Canales</w:t>
          </w:r>
        </w:p>
      </w:tc>
    </w:tr>
    <w:tr w:rsidR="006C063B">
      <w:tc>
        <w:tcPr>
          <w:tcW w:w="1242" w:type="dxa"/>
          <w:shd w:val="clear" w:color="auto" w:fill="auto"/>
        </w:tcPr>
        <w:p w:rsidR="006C063B" w:rsidRDefault="006C063B">
          <w:pPr>
            <w:pStyle w:val="Piedepgina"/>
            <w:snapToGrid w:val="0"/>
            <w:rPr>
              <w:b/>
              <w:sz w:val="16"/>
              <w:szCs w:val="16"/>
            </w:rPr>
          </w:pPr>
          <w:r>
            <w:rPr>
              <w:b/>
              <w:sz w:val="16"/>
              <w:szCs w:val="16"/>
            </w:rPr>
            <w:t>Tema:</w:t>
          </w:r>
        </w:p>
      </w:tc>
      <w:tc>
        <w:tcPr>
          <w:tcW w:w="7668" w:type="dxa"/>
          <w:shd w:val="clear" w:color="auto" w:fill="auto"/>
        </w:tcPr>
        <w:p w:rsidR="006C063B" w:rsidRDefault="006C063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6C063B" w:rsidRDefault="006C063B">
    <w:pPr>
      <w:pStyle w:val="Piedepgina"/>
      <w:spacing w:after="200" w:line="276" w:lineRule="auto"/>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063B" w:rsidRDefault="006C063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94FE2" w:rsidRDefault="00094FE2">
      <w:pPr>
        <w:spacing w:before="0" w:after="0" w:line="240" w:lineRule="auto"/>
      </w:pPr>
      <w:r>
        <w:separator/>
      </w:r>
    </w:p>
  </w:footnote>
  <w:footnote w:type="continuationSeparator" w:id="0">
    <w:p w:rsidR="00094FE2" w:rsidRDefault="00094FE2">
      <w:pPr>
        <w:spacing w:before="0" w:after="0" w:line="240" w:lineRule="auto"/>
      </w:pPr>
      <w:r>
        <w:continuationSeparator/>
      </w:r>
    </w:p>
  </w:footnote>
  <w:footnote w:type="continuationNotice" w:id="1">
    <w:p w:rsidR="00094FE2" w:rsidRDefault="00094FE2">
      <w:pPr>
        <w:spacing w:before="0" w:after="0" w:line="240" w:lineRule="auto"/>
      </w:pPr>
    </w:p>
  </w:footnote>
  <w:footnote w:id="2">
    <w:p w:rsidR="006C063B" w:rsidRDefault="006C063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6C063B" w:rsidRPr="00E06820" w:rsidRDefault="006C063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6C063B" w:rsidRPr="00750000" w:rsidRDefault="006C063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6C063B" w:rsidRPr="007C34C3" w:rsidRDefault="006C063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6C063B" w:rsidRPr="007C34C3" w:rsidRDefault="006C063B" w:rsidP="007C0EE8">
      <w:pPr>
        <w:pStyle w:val="Textonotapie"/>
        <w:rPr>
          <w:lang w:val="en-US"/>
        </w:rPr>
      </w:pPr>
    </w:p>
  </w:footnote>
  <w:footnote w:id="6">
    <w:p w:rsidR="006C063B" w:rsidRPr="00FF7249" w:rsidRDefault="006C063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6C063B" w:rsidRPr="00894735" w:rsidRDefault="006C063B"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6C063B" w:rsidRPr="007C0EE8" w:rsidRDefault="006C063B"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6C063B" w:rsidRPr="00621B28" w:rsidRDefault="006C063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6C063B" w:rsidRDefault="006C063B" w:rsidP="007C0EE8">
      <w:pPr>
        <w:pStyle w:val="Textonotapie"/>
      </w:pPr>
    </w:p>
    <w:p w:rsidR="006C063B" w:rsidRPr="00621B28" w:rsidRDefault="006C063B" w:rsidP="007C0EE8">
      <w:pPr>
        <w:pStyle w:val="Textonotapie"/>
      </w:pPr>
    </w:p>
  </w:footnote>
  <w:footnote w:id="10">
    <w:p w:rsidR="006C063B" w:rsidRDefault="006C063B"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6C063B" w:rsidRPr="00460025" w:rsidRDefault="006C063B">
      <w:pPr>
        <w:pStyle w:val="Textonotapie"/>
        <w:rPr>
          <w:lang w:val="en-US"/>
        </w:rPr>
      </w:pPr>
      <w:r>
        <w:rPr>
          <w:rStyle w:val="Refdenotaalpie"/>
        </w:rPr>
        <w:footnoteRef/>
      </w:r>
      <w:r w:rsidRPr="00460025">
        <w:rPr>
          <w:lang w:val="en-US"/>
        </w:rPr>
        <w:t>The Cathedral &amp; the Bazaar - Eric S. Raymond - O'Reilly Media 2001</w:t>
      </w:r>
    </w:p>
  </w:footnote>
  <w:footnote w:id="12">
    <w:p w:rsidR="006C063B" w:rsidRDefault="006C063B">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6C063B" w:rsidRPr="00621B28" w:rsidRDefault="006C063B"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063B" w:rsidRDefault="006C063B">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063B" w:rsidRDefault="006C063B"/>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063B" w:rsidRDefault="006C063B">
    <w:pPr>
      <w:pStyle w:val="Encabezado"/>
    </w:pPr>
  </w:p>
  <w:tbl>
    <w:tblPr>
      <w:tblW w:w="0" w:type="auto"/>
      <w:tblLayout w:type="fixed"/>
      <w:tblLook w:val="0000" w:firstRow="0" w:lastRow="0" w:firstColumn="0" w:lastColumn="0" w:noHBand="0" w:noVBand="0"/>
    </w:tblPr>
    <w:tblGrid>
      <w:gridCol w:w="2277"/>
      <w:gridCol w:w="4377"/>
      <w:gridCol w:w="2277"/>
    </w:tblGrid>
    <w:tr w:rsidR="006C063B">
      <w:trPr>
        <w:trHeight w:val="899"/>
      </w:trPr>
      <w:tc>
        <w:tcPr>
          <w:tcW w:w="2277" w:type="dxa"/>
          <w:shd w:val="clear" w:color="auto" w:fill="auto"/>
        </w:tcPr>
        <w:p w:rsidR="006C063B" w:rsidRDefault="006C063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6C063B" w:rsidRDefault="006C063B">
          <w:pPr>
            <w:pStyle w:val="Encabezado"/>
            <w:snapToGrid w:val="0"/>
            <w:jc w:val="center"/>
            <w:rPr>
              <w:sz w:val="16"/>
              <w:szCs w:val="16"/>
            </w:rPr>
          </w:pPr>
          <w:r>
            <w:rPr>
              <w:sz w:val="16"/>
              <w:szCs w:val="16"/>
            </w:rPr>
            <w:t>Universidad de Viña del Mar</w:t>
          </w:r>
        </w:p>
        <w:p w:rsidR="006C063B" w:rsidRDefault="006C063B">
          <w:pPr>
            <w:pStyle w:val="Encabezado"/>
            <w:jc w:val="center"/>
            <w:rPr>
              <w:sz w:val="16"/>
              <w:szCs w:val="16"/>
            </w:rPr>
          </w:pPr>
          <w:r>
            <w:rPr>
              <w:sz w:val="16"/>
              <w:szCs w:val="16"/>
            </w:rPr>
            <w:t>Ingeniería en Informática</w:t>
          </w:r>
        </w:p>
        <w:p w:rsidR="006C063B" w:rsidRDefault="006C063B">
          <w:pPr>
            <w:pStyle w:val="Encabezado"/>
            <w:jc w:val="center"/>
            <w:rPr>
              <w:sz w:val="16"/>
              <w:szCs w:val="16"/>
            </w:rPr>
          </w:pPr>
          <w:r>
            <w:rPr>
              <w:sz w:val="16"/>
              <w:szCs w:val="16"/>
            </w:rPr>
            <w:t>Propuesta Proyecto de Titulo –  Septiembre 2010</w:t>
          </w:r>
        </w:p>
        <w:p w:rsidR="006C063B" w:rsidRDefault="006C063B">
          <w:pPr>
            <w:pStyle w:val="Encabezado"/>
            <w:jc w:val="center"/>
          </w:pPr>
        </w:p>
      </w:tc>
      <w:tc>
        <w:tcPr>
          <w:tcW w:w="2277" w:type="dxa"/>
          <w:shd w:val="clear" w:color="auto" w:fill="auto"/>
        </w:tcPr>
        <w:p w:rsidR="006C063B" w:rsidRDefault="006C063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6C063B" w:rsidRDefault="006C063B" w:rsidP="00460025"/>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063B" w:rsidRDefault="006C063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7">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3"/>
  </w:num>
  <w:num w:numId="13">
    <w:abstractNumId w:val="24"/>
  </w:num>
  <w:num w:numId="14">
    <w:abstractNumId w:val="32"/>
  </w:num>
  <w:num w:numId="15">
    <w:abstractNumId w:val="30"/>
  </w:num>
  <w:num w:numId="16">
    <w:abstractNumId w:val="8"/>
  </w:num>
  <w:num w:numId="17">
    <w:abstractNumId w:val="18"/>
  </w:num>
  <w:num w:numId="18">
    <w:abstractNumId w:val="21"/>
  </w:num>
  <w:num w:numId="19">
    <w:abstractNumId w:val="9"/>
  </w:num>
  <w:num w:numId="20">
    <w:abstractNumId w:val="33"/>
  </w:num>
  <w:num w:numId="21">
    <w:abstractNumId w:val="27"/>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8"/>
  </w:num>
  <w:num w:numId="25">
    <w:abstractNumId w:val="6"/>
  </w:num>
  <w:num w:numId="26">
    <w:abstractNumId w:val="29"/>
  </w:num>
  <w:num w:numId="27">
    <w:abstractNumId w:val="25"/>
  </w:num>
  <w:num w:numId="28">
    <w:abstractNumId w:val="16"/>
  </w:num>
  <w:num w:numId="29">
    <w:abstractNumId w:val="26"/>
  </w:num>
  <w:num w:numId="30">
    <w:abstractNumId w:val="20"/>
  </w:num>
  <w:num w:numId="31">
    <w:abstractNumId w:val="7"/>
  </w:num>
  <w:num w:numId="32">
    <w:abstractNumId w:val="22"/>
  </w:num>
  <w:num w:numId="33">
    <w:abstractNumId w:val="14"/>
  </w:num>
  <w:num w:numId="3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Setting w:name="compatibilityMode" w:uri="http://schemas.microsoft.com/office/word" w:val="12"/>
  </w:compat>
  <w:rsids>
    <w:rsidRoot w:val="007C0EE8"/>
    <w:rsid w:val="00004F17"/>
    <w:rsid w:val="000051F5"/>
    <w:rsid w:val="00005BCC"/>
    <w:rsid w:val="00014739"/>
    <w:rsid w:val="000152F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94FE2"/>
    <w:rsid w:val="000A0447"/>
    <w:rsid w:val="000A1BB0"/>
    <w:rsid w:val="000A7912"/>
    <w:rsid w:val="000A7B9F"/>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2AB7"/>
    <w:rsid w:val="00146396"/>
    <w:rsid w:val="00150836"/>
    <w:rsid w:val="001557ED"/>
    <w:rsid w:val="00155E35"/>
    <w:rsid w:val="00161A09"/>
    <w:rsid w:val="001667D4"/>
    <w:rsid w:val="001679AA"/>
    <w:rsid w:val="00167C0E"/>
    <w:rsid w:val="0017190B"/>
    <w:rsid w:val="00172EC4"/>
    <w:rsid w:val="001775E9"/>
    <w:rsid w:val="001909E0"/>
    <w:rsid w:val="001A5898"/>
    <w:rsid w:val="001A7BA8"/>
    <w:rsid w:val="001B0B70"/>
    <w:rsid w:val="001B142B"/>
    <w:rsid w:val="001B5244"/>
    <w:rsid w:val="001B6042"/>
    <w:rsid w:val="001B743C"/>
    <w:rsid w:val="001B7DCE"/>
    <w:rsid w:val="001C0220"/>
    <w:rsid w:val="001C07A4"/>
    <w:rsid w:val="001C57E5"/>
    <w:rsid w:val="001D2C1D"/>
    <w:rsid w:val="001E1937"/>
    <w:rsid w:val="001E464F"/>
    <w:rsid w:val="001F0550"/>
    <w:rsid w:val="001F06F0"/>
    <w:rsid w:val="00202EFE"/>
    <w:rsid w:val="00206594"/>
    <w:rsid w:val="00215C19"/>
    <w:rsid w:val="002239C2"/>
    <w:rsid w:val="00227860"/>
    <w:rsid w:val="00231B87"/>
    <w:rsid w:val="0023357D"/>
    <w:rsid w:val="00234060"/>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7305"/>
    <w:rsid w:val="00300BBC"/>
    <w:rsid w:val="00302055"/>
    <w:rsid w:val="00302827"/>
    <w:rsid w:val="00302ACA"/>
    <w:rsid w:val="00305A3D"/>
    <w:rsid w:val="003079A1"/>
    <w:rsid w:val="00310055"/>
    <w:rsid w:val="0031339F"/>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7FE8"/>
    <w:rsid w:val="005943B5"/>
    <w:rsid w:val="005A16B6"/>
    <w:rsid w:val="005A3AFE"/>
    <w:rsid w:val="005A5E9B"/>
    <w:rsid w:val="005A6108"/>
    <w:rsid w:val="005B09D3"/>
    <w:rsid w:val="005B25CF"/>
    <w:rsid w:val="005B2E95"/>
    <w:rsid w:val="005C11D1"/>
    <w:rsid w:val="005C17D3"/>
    <w:rsid w:val="005C6126"/>
    <w:rsid w:val="005C7D94"/>
    <w:rsid w:val="005E0044"/>
    <w:rsid w:val="005E1AF4"/>
    <w:rsid w:val="005E1EDA"/>
    <w:rsid w:val="005E1EF9"/>
    <w:rsid w:val="005E46BE"/>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66C40"/>
    <w:rsid w:val="00770BE8"/>
    <w:rsid w:val="00771E9F"/>
    <w:rsid w:val="00776F80"/>
    <w:rsid w:val="00777486"/>
    <w:rsid w:val="00777734"/>
    <w:rsid w:val="00782715"/>
    <w:rsid w:val="00785991"/>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E8B"/>
    <w:rsid w:val="009732B6"/>
    <w:rsid w:val="009739F3"/>
    <w:rsid w:val="00975CE9"/>
    <w:rsid w:val="00976F42"/>
    <w:rsid w:val="00980A83"/>
    <w:rsid w:val="00980B1B"/>
    <w:rsid w:val="00981360"/>
    <w:rsid w:val="0098261E"/>
    <w:rsid w:val="00983B96"/>
    <w:rsid w:val="00984108"/>
    <w:rsid w:val="009857EE"/>
    <w:rsid w:val="00986D24"/>
    <w:rsid w:val="009926F6"/>
    <w:rsid w:val="00993E3D"/>
    <w:rsid w:val="009945AA"/>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E052F"/>
    <w:rsid w:val="009E2965"/>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61A2"/>
    <w:rsid w:val="00A33A5A"/>
    <w:rsid w:val="00A404FD"/>
    <w:rsid w:val="00A421A7"/>
    <w:rsid w:val="00A4311D"/>
    <w:rsid w:val="00A44DF9"/>
    <w:rsid w:val="00A46681"/>
    <w:rsid w:val="00A50981"/>
    <w:rsid w:val="00A50AC9"/>
    <w:rsid w:val="00A5202D"/>
    <w:rsid w:val="00A53C45"/>
    <w:rsid w:val="00A549E1"/>
    <w:rsid w:val="00A60D8E"/>
    <w:rsid w:val="00A66220"/>
    <w:rsid w:val="00A66ED2"/>
    <w:rsid w:val="00A6702B"/>
    <w:rsid w:val="00A67E2D"/>
    <w:rsid w:val="00A71059"/>
    <w:rsid w:val="00A71B02"/>
    <w:rsid w:val="00A71B16"/>
    <w:rsid w:val="00A72014"/>
    <w:rsid w:val="00A762E5"/>
    <w:rsid w:val="00A849F2"/>
    <w:rsid w:val="00A861D0"/>
    <w:rsid w:val="00A9067E"/>
    <w:rsid w:val="00A91165"/>
    <w:rsid w:val="00A91C37"/>
    <w:rsid w:val="00A94289"/>
    <w:rsid w:val="00A97D3A"/>
    <w:rsid w:val="00AA5FD9"/>
    <w:rsid w:val="00AA62F5"/>
    <w:rsid w:val="00AA7A3B"/>
    <w:rsid w:val="00AA7C2B"/>
    <w:rsid w:val="00AB0D52"/>
    <w:rsid w:val="00AB0E90"/>
    <w:rsid w:val="00AB32B1"/>
    <w:rsid w:val="00AB3A3A"/>
    <w:rsid w:val="00AC1375"/>
    <w:rsid w:val="00AC2D2B"/>
    <w:rsid w:val="00AC3149"/>
    <w:rsid w:val="00AD11DA"/>
    <w:rsid w:val="00AD2886"/>
    <w:rsid w:val="00AD5E8C"/>
    <w:rsid w:val="00AE27E7"/>
    <w:rsid w:val="00AE2D87"/>
    <w:rsid w:val="00AE4BD5"/>
    <w:rsid w:val="00AE4BE8"/>
    <w:rsid w:val="00AE7A22"/>
    <w:rsid w:val="00AF2F39"/>
    <w:rsid w:val="00B06A11"/>
    <w:rsid w:val="00B07751"/>
    <w:rsid w:val="00B10416"/>
    <w:rsid w:val="00B14D0D"/>
    <w:rsid w:val="00B15E1D"/>
    <w:rsid w:val="00B1763C"/>
    <w:rsid w:val="00B17E86"/>
    <w:rsid w:val="00B23E60"/>
    <w:rsid w:val="00B24502"/>
    <w:rsid w:val="00B26461"/>
    <w:rsid w:val="00B33534"/>
    <w:rsid w:val="00B374F2"/>
    <w:rsid w:val="00B44AE1"/>
    <w:rsid w:val="00B47582"/>
    <w:rsid w:val="00B522BC"/>
    <w:rsid w:val="00B52A0A"/>
    <w:rsid w:val="00B53E02"/>
    <w:rsid w:val="00B56667"/>
    <w:rsid w:val="00B60CF3"/>
    <w:rsid w:val="00B61177"/>
    <w:rsid w:val="00B619D4"/>
    <w:rsid w:val="00B63CB8"/>
    <w:rsid w:val="00B64315"/>
    <w:rsid w:val="00B65375"/>
    <w:rsid w:val="00B67BC3"/>
    <w:rsid w:val="00B7287C"/>
    <w:rsid w:val="00B77BEB"/>
    <w:rsid w:val="00B80FF0"/>
    <w:rsid w:val="00B85C3A"/>
    <w:rsid w:val="00B8676D"/>
    <w:rsid w:val="00B8683C"/>
    <w:rsid w:val="00B87A91"/>
    <w:rsid w:val="00B943F7"/>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34F5"/>
    <w:rsid w:val="00C87BA9"/>
    <w:rsid w:val="00C90600"/>
    <w:rsid w:val="00C94D27"/>
    <w:rsid w:val="00CA2521"/>
    <w:rsid w:val="00CB4E46"/>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981"/>
    <w:rsid w:val="00D23AE3"/>
    <w:rsid w:val="00D260D5"/>
    <w:rsid w:val="00D30F0A"/>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9B"/>
    <w:rsid w:val="00DD7C06"/>
    <w:rsid w:val="00DE0ADE"/>
    <w:rsid w:val="00DE48AA"/>
    <w:rsid w:val="00DF02B6"/>
    <w:rsid w:val="00DF14AE"/>
    <w:rsid w:val="00DF1506"/>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theme" Target="theme/theme1.xml"/><Relationship Id="rId21" Type="http://schemas.openxmlformats.org/officeDocument/2006/relationships/hyperlink" Target="http://multimediacommunication.blogspot.com/2007/02/multimedia-communication-for-universal.html" TargetMode="External"/><Relationship Id="rId42" Type="http://schemas.openxmlformats.org/officeDocument/2006/relationships/hyperlink" Target="http://es.wikipedia.org/wiki/Archivo:FFmpeg.svg" TargetMode="External"/><Relationship Id="rId47" Type="http://schemas.openxmlformats.org/officeDocument/2006/relationships/image" Target="media/image20.png"/><Relationship Id="rId63" Type="http://schemas.openxmlformats.org/officeDocument/2006/relationships/image" Target="media/image27.png"/><Relationship Id="rId68" Type="http://schemas.openxmlformats.org/officeDocument/2006/relationships/image" Target="media/image31.png"/><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footer" Target="footer2.xml"/><Relationship Id="rId16" Type="http://schemas.openxmlformats.org/officeDocument/2006/relationships/image" Target="media/image2.png"/><Relationship Id="rId107" Type="http://schemas.openxmlformats.org/officeDocument/2006/relationships/hyperlink" Target="http://es.wikipedia.org/wiki/IPTV" TargetMode="External"/><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image" Target="media/image11.jpeg"/><Relationship Id="rId37" Type="http://schemas.openxmlformats.org/officeDocument/2006/relationships/image" Target="media/image15.jpeg"/><Relationship Id="rId40" Type="http://schemas.openxmlformats.org/officeDocument/2006/relationships/hyperlink" Target="http://es.wikipedia.org/wiki/Archivo:FFmpeg.svg" TargetMode="External"/><Relationship Id="rId45" Type="http://schemas.openxmlformats.org/officeDocument/2006/relationships/image" Target="media/image19.png"/><Relationship Id="rId53" Type="http://schemas.openxmlformats.org/officeDocument/2006/relationships/hyperlink" Target="http://es.wikipedia.org/wiki/Adobe_Flash" TargetMode="External"/><Relationship Id="rId58" Type="http://schemas.openxmlformats.org/officeDocument/2006/relationships/hyperlink" Target="http://es.wikipedia.org/wiki/HTML" TargetMode="External"/><Relationship Id="rId66" Type="http://schemas.openxmlformats.org/officeDocument/2006/relationships/hyperlink" Target="http://www.fayerwayer.com/2010/05/google-tv-ya-esta-al-aire/" TargetMode="External"/><Relationship Id="rId74" Type="http://schemas.openxmlformats.org/officeDocument/2006/relationships/image" Target="media/image37.png"/><Relationship Id="rId79" Type="http://schemas.openxmlformats.org/officeDocument/2006/relationships/image" Target="media/image42.png"/><Relationship Id="rId87" Type="http://schemas.openxmlformats.org/officeDocument/2006/relationships/image" Target="media/image50.png"/><Relationship Id="rId102" Type="http://schemas.openxmlformats.org/officeDocument/2006/relationships/hyperlink" Target="http://www.ffmpeg.org/" TargetMode="External"/><Relationship Id="rId110" Type="http://schemas.openxmlformats.org/officeDocument/2006/relationships/header" Target="header2.xml"/><Relationship Id="rId115" Type="http://schemas.openxmlformats.org/officeDocument/2006/relationships/footer" Target="footer4.xml"/><Relationship Id="rId5" Type="http://schemas.microsoft.com/office/2007/relationships/stylesWithEffects" Target="stylesWithEffects.xml"/><Relationship Id="rId61" Type="http://schemas.openxmlformats.org/officeDocument/2006/relationships/image" Target="media/image25.png"/><Relationship Id="rId82" Type="http://schemas.openxmlformats.org/officeDocument/2006/relationships/image" Target="media/image45.png"/><Relationship Id="rId90" Type="http://schemas.openxmlformats.org/officeDocument/2006/relationships/image" Target="media/image53.png"/><Relationship Id="rId95" Type="http://schemas.openxmlformats.org/officeDocument/2006/relationships/image" Target="media/image58.png"/><Relationship Id="rId19" Type="http://schemas.openxmlformats.org/officeDocument/2006/relationships/hyperlink" Target="http://onjava.com/onjava/2004/06/02/cg-vel-2.html" TargetMode="External"/><Relationship Id="rId14" Type="http://schemas.openxmlformats.org/officeDocument/2006/relationships/hyperlink" Target="mailto:rodrigo.riquelme@latercera.com" TargetMode="External"/><Relationship Id="rId22" Type="http://schemas.openxmlformats.org/officeDocument/2006/relationships/image" Target="media/image5.png"/><Relationship Id="rId27" Type="http://schemas.openxmlformats.org/officeDocument/2006/relationships/hyperlink" Target="http://www.titansol.com/?sec=bloque4&amp;lang=es" TargetMode="External"/><Relationship Id="rId30" Type="http://schemas.openxmlformats.org/officeDocument/2006/relationships/image" Target="media/image9.jpeg"/><Relationship Id="rId35" Type="http://schemas.openxmlformats.org/officeDocument/2006/relationships/hyperlink" Target="http://www.real.com/" TargetMode="External"/><Relationship Id="rId43" Type="http://schemas.openxmlformats.org/officeDocument/2006/relationships/image" Target="media/image18.png"/><Relationship Id="rId48" Type="http://schemas.openxmlformats.org/officeDocument/2006/relationships/hyperlink" Target="http://java.ociweb.com/mark/programming/GWT.html" TargetMode="External"/><Relationship Id="rId56" Type="http://schemas.openxmlformats.org/officeDocument/2006/relationships/hyperlink" Target="http://es.wikipedia.org/wiki/Blogs" TargetMode="External"/><Relationship Id="rId64" Type="http://schemas.openxmlformats.org/officeDocument/2006/relationships/image" Target="media/image28.png"/><Relationship Id="rId69" Type="http://schemas.openxmlformats.org/officeDocument/2006/relationships/image" Target="media/image32.png"/><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hyperlink" Target="http://www.dosideas.com/wiki/Agil" TargetMode="External"/><Relationship Id="rId113" Type="http://schemas.openxmlformats.org/officeDocument/2006/relationships/footer" Target="footer3.xml"/><Relationship Id="rId8" Type="http://schemas.openxmlformats.org/officeDocument/2006/relationships/footnotes" Target="footnotes.xml"/><Relationship Id="rId51" Type="http://schemas.openxmlformats.org/officeDocument/2006/relationships/hyperlink" Target="http://es.wikipedia.org/wiki/PayPal" TargetMode="External"/><Relationship Id="rId72" Type="http://schemas.openxmlformats.org/officeDocument/2006/relationships/image" Target="media/image35.png"/><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image" Target="media/image56.png"/><Relationship Id="rId98" Type="http://schemas.openxmlformats.org/officeDocument/2006/relationships/image" Target="media/image61.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es.wikipedia.org/wiki/Archivo:Sistema_UMA.gif" TargetMode="External"/><Relationship Id="rId25" Type="http://schemas.openxmlformats.org/officeDocument/2006/relationships/hyperlink" Target="http://www.monografias.com/trabajos29/protocolo-acceso/protocolo-acceso.shtml" TargetMode="External"/><Relationship Id="rId33" Type="http://schemas.openxmlformats.org/officeDocument/2006/relationships/image" Target="media/image12.jpeg"/><Relationship Id="rId38" Type="http://schemas.openxmlformats.org/officeDocument/2006/relationships/image" Target="media/image16.png"/><Relationship Id="rId46" Type="http://schemas.openxmlformats.org/officeDocument/2006/relationships/hyperlink" Target="http://www.programania.net/otros/zend-framework-una-vision-general/" TargetMode="External"/><Relationship Id="rId59" Type="http://schemas.openxmlformats.org/officeDocument/2006/relationships/image" Target="media/image23.png"/><Relationship Id="rId67" Type="http://schemas.openxmlformats.org/officeDocument/2006/relationships/image" Target="media/image30.png"/><Relationship Id="rId103" Type="http://schemas.openxmlformats.org/officeDocument/2006/relationships/hyperlink" Target="http://es.wikipedia.org/wiki/Acceso_Multimedia_Universal" TargetMode="External"/><Relationship Id="rId108" Type="http://schemas.openxmlformats.org/officeDocument/2006/relationships/hyperlink" Target="http://www.google.com/tv/" TargetMode="External"/><Relationship Id="rId116"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17.png"/><Relationship Id="rId54" Type="http://schemas.openxmlformats.org/officeDocument/2006/relationships/hyperlink" Target="http://es.wikipedia.org/wiki/Programa_de_televisi%C3%B3n" TargetMode="External"/><Relationship Id="rId62" Type="http://schemas.openxmlformats.org/officeDocument/2006/relationships/image" Target="media/image26.png"/><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9.png"/><Relationship Id="rId11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mailto:mcanalesaraneda@yahoo.es" TargetMode="External"/><Relationship Id="rId23" Type="http://schemas.openxmlformats.org/officeDocument/2006/relationships/hyperlink" Target="http://www.w3.org/TR/soap12-af/%23W3C.WD-soap-part2" TargetMode="External"/><Relationship Id="rId28" Type="http://schemas.openxmlformats.org/officeDocument/2006/relationships/image" Target="media/image8.png"/><Relationship Id="rId36" Type="http://schemas.openxmlformats.org/officeDocument/2006/relationships/image" Target="media/image14.jpeg"/><Relationship Id="rId49" Type="http://schemas.openxmlformats.org/officeDocument/2006/relationships/image" Target="media/image21.png"/><Relationship Id="rId57" Type="http://schemas.openxmlformats.org/officeDocument/2006/relationships/hyperlink" Target="http://es.wikipedia.org/wiki/Interfaz_de_programaci%C3%B3n_de_aplicaciones" TargetMode="External"/><Relationship Id="rId106" Type="http://schemas.openxmlformats.org/officeDocument/2006/relationships/hyperlink" Target="http://code.google.com/intl/es/webtoolkit/" TargetMode="External"/><Relationship Id="rId114" Type="http://schemas.openxmlformats.org/officeDocument/2006/relationships/header" Target="header4.xml"/><Relationship Id="rId10" Type="http://schemas.openxmlformats.org/officeDocument/2006/relationships/image" Target="media/image1.png"/><Relationship Id="rId31" Type="http://schemas.openxmlformats.org/officeDocument/2006/relationships/image" Target="media/image10.jpeg"/><Relationship Id="rId44" Type="http://schemas.openxmlformats.org/officeDocument/2006/relationships/hyperlink" Target="http://edna.dml.ce.sharif.edu/dmlsite/content/iptv" TargetMode="External"/><Relationship Id="rId52" Type="http://schemas.openxmlformats.org/officeDocument/2006/relationships/hyperlink" Target="http://es.wikipedia.org/wiki/Filial" TargetMode="External"/><Relationship Id="rId60" Type="http://schemas.openxmlformats.org/officeDocument/2006/relationships/image" Target="media/image24.png"/><Relationship Id="rId65" Type="http://schemas.openxmlformats.org/officeDocument/2006/relationships/image" Target="media/image29.jpe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hyperlink" Target="http://www.ffmpeg.org/"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mailto:Rogelio.elias@sonda.com" TargetMode="External"/><Relationship Id="rId18" Type="http://schemas.openxmlformats.org/officeDocument/2006/relationships/image" Target="media/image3.png"/><Relationship Id="rId39" Type="http://schemas.openxmlformats.org/officeDocument/2006/relationships/hyperlink" Target="http://www.longtailvideo.com" TargetMode="External"/><Relationship Id="rId109" Type="http://schemas.openxmlformats.org/officeDocument/2006/relationships/hyperlink" Target="http://diveintohtml5.org/video.html" TargetMode="External"/><Relationship Id="rId34" Type="http://schemas.openxmlformats.org/officeDocument/2006/relationships/image" Target="media/image13.jpeg"/><Relationship Id="rId50" Type="http://schemas.openxmlformats.org/officeDocument/2006/relationships/image" Target="media/image22.png"/><Relationship Id="rId55" Type="http://schemas.openxmlformats.org/officeDocument/2006/relationships/hyperlink" Target="http://es.wikipedia.org/wiki/V%C3%ADdeo_musical" TargetMode="External"/><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hyperlink" Target="http://es.wikipedia.org/wiki/Acceso_Multimedia_Universal" TargetMode="External"/><Relationship Id="rId7" Type="http://schemas.openxmlformats.org/officeDocument/2006/relationships/webSettings" Target="webSettings.xml"/><Relationship Id="rId71" Type="http://schemas.openxmlformats.org/officeDocument/2006/relationships/image" Target="media/image34.png"/><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hyperlink" Target="http://www.rediris.es/difusion/publicaciones/boletin/58-59/ponencia10.html"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6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D251CAB6-CA23-4E42-8E49-5D488B117E2A}">
  <ds:schemaRefs>
    <ds:schemaRef ds:uri="http://schemas.openxmlformats.org/officeDocument/2006/bibliography"/>
  </ds:schemaRefs>
</ds:datastoreItem>
</file>

<file path=customXml/itemProps2.xml><?xml version="1.0" encoding="utf-8"?>
<ds:datastoreItem xmlns:ds="http://schemas.openxmlformats.org/officeDocument/2006/customXml" ds:itemID="{BAD07E54-DDEF-42BF-BEDD-FCFFDD5FB4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3845</TotalTime>
  <Pages>1</Pages>
  <Words>15092</Words>
  <Characters>83010</Characters>
  <Application>Microsoft Office Word</Application>
  <DocSecurity>0</DocSecurity>
  <Lines>691</Lines>
  <Paragraphs>195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97907</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copesa</cp:lastModifiedBy>
  <cp:revision>241</cp:revision>
  <cp:lastPrinted>2010-12-05T19:57:00Z</cp:lastPrinted>
  <dcterms:created xsi:type="dcterms:W3CDTF">2010-11-17T00:39:00Z</dcterms:created>
  <dcterms:modified xsi:type="dcterms:W3CDTF">2010-12-22T15:53:00Z</dcterms:modified>
</cp:coreProperties>
</file>