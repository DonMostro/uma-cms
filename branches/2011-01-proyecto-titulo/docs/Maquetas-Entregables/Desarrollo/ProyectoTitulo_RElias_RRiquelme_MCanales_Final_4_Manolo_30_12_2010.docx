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A1EE0">
            <w:pPr>
              <w:pStyle w:val="Sinespaciado"/>
              <w:snapToGrid w:val="0"/>
              <w:jc w:val="both"/>
            </w:pPr>
            <w:hyperlink r:id="rId14" w:history="1">
              <w:r w:rsidR="00CC20D5">
                <w:rPr>
                  <w:rStyle w:val="Hipervnculo"/>
                </w:rPr>
                <w:t>Rogelio.elias@sonda.com</w:t>
              </w:r>
            </w:hyperlink>
          </w:p>
          <w:p w:rsidR="00CC20D5" w:rsidRDefault="006A1EE0">
            <w:pPr>
              <w:pStyle w:val="Sinespaciado"/>
              <w:snapToGrid w:val="0"/>
              <w:jc w:val="both"/>
            </w:pPr>
            <w:hyperlink r:id="rId15" w:history="1">
              <w:r w:rsidR="00CC20D5">
                <w:rPr>
                  <w:rStyle w:val="Hipervnculo"/>
                </w:rPr>
                <w:t>rodrigo.riquelme@latercera.com</w:t>
              </w:r>
            </w:hyperlink>
          </w:p>
          <w:p w:rsidR="00CC20D5" w:rsidRDefault="006A1EE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8C7A36" w:rsidRDefault="006A1EE0">
      <w:pPr>
        <w:pStyle w:val="TDC1"/>
        <w:rPr>
          <w:rFonts w:asciiTheme="minorHAnsi" w:eastAsiaTheme="minorEastAsia" w:hAnsiTheme="minorHAnsi" w:cstheme="minorBidi"/>
          <w:b w:val="0"/>
          <w:sz w:val="22"/>
          <w:lang w:eastAsia="es-CL"/>
        </w:rPr>
      </w:pPr>
      <w:r w:rsidRPr="006A1EE0">
        <w:rPr>
          <w:lang w:val="es-ES"/>
        </w:rPr>
        <w:fldChar w:fldCharType="begin"/>
      </w:r>
      <w:r w:rsidR="00410993">
        <w:rPr>
          <w:lang w:val="es-ES"/>
        </w:rPr>
        <w:instrText xml:space="preserve"> TOC \o "1-3" \h \z \u </w:instrText>
      </w:r>
      <w:r w:rsidRPr="006A1EE0">
        <w:rPr>
          <w:lang w:val="es-ES"/>
        </w:rPr>
        <w:fldChar w:fldCharType="separate"/>
      </w:r>
      <w:hyperlink w:anchor="_Toc281431958" w:history="1">
        <w:r w:rsidR="008C7A36" w:rsidRPr="007E2EF7">
          <w:rPr>
            <w:rStyle w:val="Hipervnculo"/>
          </w:rPr>
          <w:t>Capítulo 1. Introducción</w:t>
        </w:r>
        <w:r w:rsidR="008C7A36">
          <w:rPr>
            <w:webHidden/>
          </w:rPr>
          <w:tab/>
        </w:r>
        <w:r>
          <w:rPr>
            <w:webHidden/>
          </w:rPr>
          <w:fldChar w:fldCharType="begin"/>
        </w:r>
        <w:r w:rsidR="008C7A36">
          <w:rPr>
            <w:webHidden/>
          </w:rPr>
          <w:instrText xml:space="preserve"> PAGEREF _Toc281431958 \h </w:instrText>
        </w:r>
        <w:r>
          <w:rPr>
            <w:webHidden/>
          </w:rPr>
        </w:r>
        <w:r>
          <w:rPr>
            <w:webHidden/>
          </w:rPr>
          <w:fldChar w:fldCharType="separate"/>
        </w:r>
        <w:r w:rsidR="00E67522">
          <w:rPr>
            <w:webHidden/>
          </w:rPr>
          <w:t>1</w:t>
        </w:r>
        <w:r>
          <w:rPr>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59" w:history="1">
        <w:r w:rsidR="008C7A36" w:rsidRPr="007E2EF7">
          <w:rPr>
            <w:rStyle w:val="Hipervnculo"/>
            <w:noProof/>
          </w:rPr>
          <w:t>Resumen</w:t>
        </w:r>
        <w:r w:rsidR="008C7A36">
          <w:rPr>
            <w:noProof/>
            <w:webHidden/>
          </w:rPr>
          <w:tab/>
        </w:r>
        <w:r>
          <w:rPr>
            <w:noProof/>
            <w:webHidden/>
          </w:rPr>
          <w:fldChar w:fldCharType="begin"/>
        </w:r>
        <w:r w:rsidR="008C7A36">
          <w:rPr>
            <w:noProof/>
            <w:webHidden/>
          </w:rPr>
          <w:instrText xml:space="preserve"> PAGEREF _Toc281431959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60" w:history="1">
        <w:r w:rsidR="008C7A36" w:rsidRPr="007E2EF7">
          <w:rPr>
            <w:rStyle w:val="Hipervnculo"/>
            <w:noProof/>
          </w:rPr>
          <w:t>1.1. Formulación General del Proyecto</w:t>
        </w:r>
        <w:r w:rsidR="008C7A36">
          <w:rPr>
            <w:noProof/>
            <w:webHidden/>
          </w:rPr>
          <w:tab/>
        </w:r>
        <w:r>
          <w:rPr>
            <w:noProof/>
            <w:webHidden/>
          </w:rPr>
          <w:fldChar w:fldCharType="begin"/>
        </w:r>
        <w:r w:rsidR="008C7A36">
          <w:rPr>
            <w:noProof/>
            <w:webHidden/>
          </w:rPr>
          <w:instrText xml:space="preserve"> PAGEREF _Toc281431960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61" w:history="1">
        <w:r w:rsidR="008C7A36" w:rsidRPr="007E2EF7">
          <w:rPr>
            <w:rStyle w:val="Hipervnculo"/>
            <w:noProof/>
            <w:kern w:val="1"/>
          </w:rPr>
          <w:t>1.2. Objetivos</w:t>
        </w:r>
        <w:r w:rsidR="008C7A36">
          <w:rPr>
            <w:noProof/>
            <w:webHidden/>
          </w:rPr>
          <w:tab/>
        </w:r>
        <w:r>
          <w:rPr>
            <w:noProof/>
            <w:webHidden/>
          </w:rPr>
          <w:fldChar w:fldCharType="begin"/>
        </w:r>
        <w:r w:rsidR="008C7A36">
          <w:rPr>
            <w:noProof/>
            <w:webHidden/>
          </w:rPr>
          <w:instrText xml:space="preserve"> PAGEREF _Toc281431961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62" w:history="1">
        <w:r w:rsidR="008C7A36" w:rsidRPr="007E2EF7">
          <w:rPr>
            <w:rStyle w:val="Hipervnculo"/>
            <w:noProof/>
            <w:kern w:val="1"/>
          </w:rPr>
          <w:t>1.2.1. Objetivo General</w:t>
        </w:r>
        <w:r w:rsidR="008C7A36">
          <w:rPr>
            <w:noProof/>
            <w:webHidden/>
          </w:rPr>
          <w:tab/>
        </w:r>
        <w:r>
          <w:rPr>
            <w:noProof/>
            <w:webHidden/>
          </w:rPr>
          <w:fldChar w:fldCharType="begin"/>
        </w:r>
        <w:r w:rsidR="008C7A36">
          <w:rPr>
            <w:noProof/>
            <w:webHidden/>
          </w:rPr>
          <w:instrText xml:space="preserve"> PAGEREF _Toc281431962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63" w:history="1">
        <w:r w:rsidR="008C7A36" w:rsidRPr="007E2EF7">
          <w:rPr>
            <w:rStyle w:val="Hipervnculo"/>
            <w:noProof/>
          </w:rPr>
          <w:t>1.2.2. Objetivos Específicos</w:t>
        </w:r>
        <w:r w:rsidR="008C7A36">
          <w:rPr>
            <w:noProof/>
            <w:webHidden/>
          </w:rPr>
          <w:tab/>
        </w:r>
        <w:r>
          <w:rPr>
            <w:noProof/>
            <w:webHidden/>
          </w:rPr>
          <w:fldChar w:fldCharType="begin"/>
        </w:r>
        <w:r w:rsidR="008C7A36">
          <w:rPr>
            <w:noProof/>
            <w:webHidden/>
          </w:rPr>
          <w:instrText xml:space="preserve"> PAGEREF _Toc281431963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64" w:history="1">
        <w:r w:rsidR="008C7A36" w:rsidRPr="007E2EF7">
          <w:rPr>
            <w:rStyle w:val="Hipervnculo"/>
            <w:noProof/>
          </w:rPr>
          <w:t>1.3. Metodología a Emplear para Desarrollar el Proyecto</w:t>
        </w:r>
        <w:r w:rsidR="008C7A36">
          <w:rPr>
            <w:noProof/>
            <w:webHidden/>
          </w:rPr>
          <w:tab/>
        </w:r>
        <w:r>
          <w:rPr>
            <w:noProof/>
            <w:webHidden/>
          </w:rPr>
          <w:fldChar w:fldCharType="begin"/>
        </w:r>
        <w:r w:rsidR="008C7A36">
          <w:rPr>
            <w:noProof/>
            <w:webHidden/>
          </w:rPr>
          <w:instrText xml:space="preserve"> PAGEREF _Toc281431964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65" w:history="1">
        <w:r w:rsidR="008C7A36" w:rsidRPr="007E2EF7">
          <w:rPr>
            <w:rStyle w:val="Hipervnculo"/>
            <w:noProof/>
          </w:rPr>
          <w:t>1.4. Planificación Inicial</w:t>
        </w:r>
        <w:r w:rsidR="008C7A36">
          <w:rPr>
            <w:noProof/>
            <w:webHidden/>
          </w:rPr>
          <w:tab/>
        </w:r>
        <w:r>
          <w:rPr>
            <w:noProof/>
            <w:webHidden/>
          </w:rPr>
          <w:fldChar w:fldCharType="begin"/>
        </w:r>
        <w:r w:rsidR="008C7A36">
          <w:rPr>
            <w:noProof/>
            <w:webHidden/>
          </w:rPr>
          <w:instrText xml:space="preserve"> PAGEREF _Toc281431965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1"/>
        <w:rPr>
          <w:rFonts w:asciiTheme="minorHAnsi" w:eastAsiaTheme="minorEastAsia" w:hAnsiTheme="minorHAnsi" w:cstheme="minorBidi"/>
          <w:b w:val="0"/>
          <w:sz w:val="22"/>
          <w:lang w:eastAsia="es-CL"/>
        </w:rPr>
      </w:pPr>
      <w:hyperlink w:anchor="_Toc281431966" w:history="1">
        <w:r w:rsidR="008C7A36" w:rsidRPr="007E2EF7">
          <w:rPr>
            <w:rStyle w:val="Hipervnculo"/>
          </w:rPr>
          <w:t>Capítulo 2. Marco Teórico</w:t>
        </w:r>
        <w:r w:rsidR="008C7A36">
          <w:rPr>
            <w:webHidden/>
          </w:rPr>
          <w:tab/>
        </w:r>
        <w:r>
          <w:rPr>
            <w:webHidden/>
          </w:rPr>
          <w:fldChar w:fldCharType="begin"/>
        </w:r>
        <w:r w:rsidR="008C7A36">
          <w:rPr>
            <w:webHidden/>
          </w:rPr>
          <w:instrText xml:space="preserve"> PAGEREF _Toc281431966 \h </w:instrText>
        </w:r>
        <w:r>
          <w:rPr>
            <w:webHidden/>
          </w:rPr>
        </w:r>
        <w:r>
          <w:rPr>
            <w:webHidden/>
          </w:rPr>
          <w:fldChar w:fldCharType="separate"/>
        </w:r>
        <w:r w:rsidR="00E67522">
          <w:rPr>
            <w:webHidden/>
          </w:rPr>
          <w:t>1</w:t>
        </w:r>
        <w:r>
          <w:rPr>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67" w:history="1">
        <w:r w:rsidR="008C7A36" w:rsidRPr="007E2EF7">
          <w:rPr>
            <w:rStyle w:val="Hipervnculo"/>
            <w:noProof/>
          </w:rPr>
          <w:t>2.1. Acceso Multimedia Universal</w:t>
        </w:r>
        <w:r w:rsidR="008C7A36">
          <w:rPr>
            <w:noProof/>
            <w:webHidden/>
          </w:rPr>
          <w:tab/>
        </w:r>
        <w:r>
          <w:rPr>
            <w:noProof/>
            <w:webHidden/>
          </w:rPr>
          <w:fldChar w:fldCharType="begin"/>
        </w:r>
        <w:r w:rsidR="008C7A36">
          <w:rPr>
            <w:noProof/>
            <w:webHidden/>
          </w:rPr>
          <w:instrText xml:space="preserve"> PAGEREF _Toc281431967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68" w:history="1">
        <w:r w:rsidR="008C7A36" w:rsidRPr="007E2EF7">
          <w:rPr>
            <w:rStyle w:val="Hipervnculo"/>
            <w:noProof/>
          </w:rPr>
          <w:t>2.2. Protocolo XML orientado a objetos</w:t>
        </w:r>
        <w:r w:rsidR="008C7A36">
          <w:rPr>
            <w:noProof/>
            <w:webHidden/>
          </w:rPr>
          <w:tab/>
        </w:r>
        <w:r>
          <w:rPr>
            <w:noProof/>
            <w:webHidden/>
          </w:rPr>
          <w:fldChar w:fldCharType="begin"/>
        </w:r>
        <w:r w:rsidR="008C7A36">
          <w:rPr>
            <w:noProof/>
            <w:webHidden/>
          </w:rPr>
          <w:instrText xml:space="preserve"> PAGEREF _Toc281431968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69" w:history="1">
        <w:r w:rsidR="008C7A36" w:rsidRPr="007E2EF7">
          <w:rPr>
            <w:rStyle w:val="Hipervnculo"/>
            <w:noProof/>
          </w:rPr>
          <w:t>2.2.1. SOAP</w:t>
        </w:r>
        <w:r w:rsidR="008C7A36">
          <w:rPr>
            <w:noProof/>
            <w:webHidden/>
          </w:rPr>
          <w:tab/>
        </w:r>
        <w:r>
          <w:rPr>
            <w:noProof/>
            <w:webHidden/>
          </w:rPr>
          <w:fldChar w:fldCharType="begin"/>
        </w:r>
        <w:r w:rsidR="008C7A36">
          <w:rPr>
            <w:noProof/>
            <w:webHidden/>
          </w:rPr>
          <w:instrText xml:space="preserve"> PAGEREF _Toc281431969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70" w:history="1">
        <w:r w:rsidR="008C7A36" w:rsidRPr="007E2EF7">
          <w:rPr>
            <w:rStyle w:val="Hipervnculo"/>
            <w:noProof/>
          </w:rPr>
          <w:t>2.2.2. REST</w:t>
        </w:r>
        <w:r w:rsidR="008C7A36">
          <w:rPr>
            <w:noProof/>
            <w:webHidden/>
          </w:rPr>
          <w:tab/>
        </w:r>
        <w:r>
          <w:rPr>
            <w:noProof/>
            <w:webHidden/>
          </w:rPr>
          <w:fldChar w:fldCharType="begin"/>
        </w:r>
        <w:r w:rsidR="008C7A36">
          <w:rPr>
            <w:noProof/>
            <w:webHidden/>
          </w:rPr>
          <w:instrText xml:space="preserve"> PAGEREF _Toc281431970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71" w:history="1">
        <w:r w:rsidR="008C7A36" w:rsidRPr="007E2EF7">
          <w:rPr>
            <w:rStyle w:val="Hipervnculo"/>
            <w:noProof/>
          </w:rPr>
          <w:t>2.2.3. RSS</w:t>
        </w:r>
        <w:r w:rsidR="008C7A36">
          <w:rPr>
            <w:noProof/>
            <w:webHidden/>
          </w:rPr>
          <w:tab/>
        </w:r>
        <w:r>
          <w:rPr>
            <w:noProof/>
            <w:webHidden/>
          </w:rPr>
          <w:fldChar w:fldCharType="begin"/>
        </w:r>
        <w:r w:rsidR="008C7A36">
          <w:rPr>
            <w:noProof/>
            <w:webHidden/>
          </w:rPr>
          <w:instrText xml:space="preserve"> PAGEREF _Toc281431971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72" w:history="1">
        <w:r w:rsidR="008C7A36" w:rsidRPr="007E2EF7">
          <w:rPr>
            <w:rStyle w:val="Hipervnculo"/>
            <w:noProof/>
          </w:rPr>
          <w:t>2.2.4. XML Orientado a MVC</w:t>
        </w:r>
        <w:r w:rsidR="008C7A36">
          <w:rPr>
            <w:noProof/>
            <w:webHidden/>
          </w:rPr>
          <w:tab/>
        </w:r>
        <w:r>
          <w:rPr>
            <w:noProof/>
            <w:webHidden/>
          </w:rPr>
          <w:fldChar w:fldCharType="begin"/>
        </w:r>
        <w:r w:rsidR="008C7A36">
          <w:rPr>
            <w:noProof/>
            <w:webHidden/>
          </w:rPr>
          <w:instrText xml:space="preserve"> PAGEREF _Toc281431972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73" w:history="1">
        <w:r w:rsidR="008C7A36" w:rsidRPr="007E2EF7">
          <w:rPr>
            <w:rStyle w:val="Hipervnculo"/>
            <w:noProof/>
          </w:rPr>
          <w:t>2.3.1. Servidor Web</w:t>
        </w:r>
        <w:r w:rsidR="008C7A36">
          <w:rPr>
            <w:noProof/>
            <w:webHidden/>
          </w:rPr>
          <w:tab/>
        </w:r>
        <w:r>
          <w:rPr>
            <w:noProof/>
            <w:webHidden/>
          </w:rPr>
          <w:fldChar w:fldCharType="begin"/>
        </w:r>
        <w:r w:rsidR="008C7A36">
          <w:rPr>
            <w:noProof/>
            <w:webHidden/>
          </w:rPr>
          <w:instrText xml:space="preserve"> PAGEREF _Toc281431973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74" w:history="1">
        <w:r w:rsidR="008C7A36" w:rsidRPr="007E2EF7">
          <w:rPr>
            <w:rStyle w:val="Hipervnculo"/>
            <w:noProof/>
            <w:lang w:val="es-ES"/>
          </w:rPr>
          <w:t>2.3.2. Stream</w:t>
        </w:r>
        <w:r w:rsidR="008C7A36">
          <w:rPr>
            <w:noProof/>
            <w:webHidden/>
          </w:rPr>
          <w:tab/>
        </w:r>
        <w:r>
          <w:rPr>
            <w:noProof/>
            <w:webHidden/>
          </w:rPr>
          <w:fldChar w:fldCharType="begin"/>
        </w:r>
        <w:r w:rsidR="008C7A36">
          <w:rPr>
            <w:noProof/>
            <w:webHidden/>
          </w:rPr>
          <w:instrText xml:space="preserve"> PAGEREF _Toc281431974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75" w:history="1">
        <w:r w:rsidR="008C7A36" w:rsidRPr="007E2EF7">
          <w:rPr>
            <w:rStyle w:val="Hipervnculo"/>
            <w:noProof/>
            <w:lang w:val="es-ES"/>
          </w:rPr>
          <w:t>2.3.2.1. HTTP Delivery</w:t>
        </w:r>
        <w:r w:rsidR="008C7A36">
          <w:rPr>
            <w:noProof/>
            <w:webHidden/>
          </w:rPr>
          <w:tab/>
        </w:r>
        <w:r>
          <w:rPr>
            <w:noProof/>
            <w:webHidden/>
          </w:rPr>
          <w:fldChar w:fldCharType="begin"/>
        </w:r>
        <w:r w:rsidR="008C7A36">
          <w:rPr>
            <w:noProof/>
            <w:webHidden/>
          </w:rPr>
          <w:instrText xml:space="preserve"> PAGEREF _Toc281431975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76" w:history="1">
        <w:r w:rsidR="008C7A36" w:rsidRPr="007E2EF7">
          <w:rPr>
            <w:rStyle w:val="Hipervnculo"/>
            <w:noProof/>
          </w:rPr>
          <w:t>2.3.2.2. Streaming</w:t>
        </w:r>
        <w:r w:rsidR="008C7A36">
          <w:rPr>
            <w:noProof/>
            <w:webHidden/>
          </w:rPr>
          <w:tab/>
        </w:r>
        <w:r>
          <w:rPr>
            <w:noProof/>
            <w:webHidden/>
          </w:rPr>
          <w:fldChar w:fldCharType="begin"/>
        </w:r>
        <w:r w:rsidR="008C7A36">
          <w:rPr>
            <w:noProof/>
            <w:webHidden/>
          </w:rPr>
          <w:instrText xml:space="preserve"> PAGEREF _Toc281431976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77" w:history="1">
        <w:r w:rsidR="008C7A36" w:rsidRPr="007E2EF7">
          <w:rPr>
            <w:rStyle w:val="Hipervnculo"/>
            <w:noProof/>
            <w:lang w:val="es-ES"/>
          </w:rPr>
          <w:t>2.3.2.3. Media Streaming</w:t>
        </w:r>
        <w:r w:rsidR="008C7A36">
          <w:rPr>
            <w:noProof/>
            <w:webHidden/>
          </w:rPr>
          <w:tab/>
        </w:r>
        <w:r>
          <w:rPr>
            <w:noProof/>
            <w:webHidden/>
          </w:rPr>
          <w:fldChar w:fldCharType="begin"/>
        </w:r>
        <w:r w:rsidR="008C7A36">
          <w:rPr>
            <w:noProof/>
            <w:webHidden/>
          </w:rPr>
          <w:instrText xml:space="preserve"> PAGEREF _Toc281431977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78" w:history="1">
        <w:r w:rsidR="008C7A36" w:rsidRPr="007E2EF7">
          <w:rPr>
            <w:rStyle w:val="Hipervnculo"/>
            <w:noProof/>
          </w:rPr>
          <w:t>2.4. Codecs de Video</w:t>
        </w:r>
        <w:r w:rsidR="008C7A36">
          <w:rPr>
            <w:noProof/>
            <w:webHidden/>
          </w:rPr>
          <w:tab/>
        </w:r>
        <w:r>
          <w:rPr>
            <w:noProof/>
            <w:webHidden/>
          </w:rPr>
          <w:fldChar w:fldCharType="begin"/>
        </w:r>
        <w:r w:rsidR="008C7A36">
          <w:rPr>
            <w:noProof/>
            <w:webHidden/>
          </w:rPr>
          <w:instrText xml:space="preserve"> PAGEREF _Toc281431978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79" w:history="1">
        <w:r w:rsidR="008C7A36" w:rsidRPr="007E2EF7">
          <w:rPr>
            <w:rStyle w:val="Hipervnculo"/>
            <w:noProof/>
            <w:lang w:val="es-ES"/>
          </w:rPr>
          <w:t>2.4.1. H263 Sorenson</w:t>
        </w:r>
        <w:r w:rsidR="008C7A36">
          <w:rPr>
            <w:noProof/>
            <w:webHidden/>
          </w:rPr>
          <w:tab/>
        </w:r>
        <w:r>
          <w:rPr>
            <w:noProof/>
            <w:webHidden/>
          </w:rPr>
          <w:fldChar w:fldCharType="begin"/>
        </w:r>
        <w:r w:rsidR="008C7A36">
          <w:rPr>
            <w:noProof/>
            <w:webHidden/>
          </w:rPr>
          <w:instrText xml:space="preserve"> PAGEREF _Toc281431979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80" w:history="1">
        <w:r w:rsidR="008C7A36" w:rsidRPr="007E2EF7">
          <w:rPr>
            <w:rStyle w:val="Hipervnculo"/>
            <w:noProof/>
          </w:rPr>
          <w:t>2.4.2. H264 Mpeg-4 Parte 10</w:t>
        </w:r>
        <w:r w:rsidR="008C7A36">
          <w:rPr>
            <w:noProof/>
            <w:webHidden/>
          </w:rPr>
          <w:tab/>
        </w:r>
        <w:r>
          <w:rPr>
            <w:noProof/>
            <w:webHidden/>
          </w:rPr>
          <w:fldChar w:fldCharType="begin"/>
        </w:r>
        <w:r w:rsidR="008C7A36">
          <w:rPr>
            <w:noProof/>
            <w:webHidden/>
          </w:rPr>
          <w:instrText xml:space="preserve"> PAGEREF _Toc281431980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81" w:history="1">
        <w:r w:rsidR="008C7A36" w:rsidRPr="007E2EF7">
          <w:rPr>
            <w:rStyle w:val="Hipervnculo"/>
            <w:noProof/>
          </w:rPr>
          <w:t>2.4.3. TrueMotion</w:t>
        </w:r>
        <w:r w:rsidR="008C7A36">
          <w:rPr>
            <w:noProof/>
            <w:webHidden/>
          </w:rPr>
          <w:tab/>
        </w:r>
        <w:r>
          <w:rPr>
            <w:noProof/>
            <w:webHidden/>
          </w:rPr>
          <w:fldChar w:fldCharType="begin"/>
        </w:r>
        <w:r w:rsidR="008C7A36">
          <w:rPr>
            <w:noProof/>
            <w:webHidden/>
          </w:rPr>
          <w:instrText xml:space="preserve"> PAGEREF _Toc281431981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82" w:history="1">
        <w:r w:rsidR="008C7A36" w:rsidRPr="007E2EF7">
          <w:rPr>
            <w:rStyle w:val="Hipervnculo"/>
            <w:noProof/>
          </w:rPr>
          <w:t>2.4.4. OGG Theora</w:t>
        </w:r>
        <w:r w:rsidR="008C7A36">
          <w:rPr>
            <w:noProof/>
            <w:webHidden/>
          </w:rPr>
          <w:tab/>
        </w:r>
        <w:r>
          <w:rPr>
            <w:noProof/>
            <w:webHidden/>
          </w:rPr>
          <w:fldChar w:fldCharType="begin"/>
        </w:r>
        <w:r w:rsidR="008C7A36">
          <w:rPr>
            <w:noProof/>
            <w:webHidden/>
          </w:rPr>
          <w:instrText xml:space="preserve"> PAGEREF _Toc281431982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83" w:history="1">
        <w:r w:rsidR="008C7A36" w:rsidRPr="007E2EF7">
          <w:rPr>
            <w:rStyle w:val="Hipervnculo"/>
            <w:noProof/>
            <w:lang w:val="es-ES"/>
          </w:rPr>
          <w:t>2.4.5. MPEG-4</w:t>
        </w:r>
        <w:r w:rsidR="008C7A36">
          <w:rPr>
            <w:noProof/>
            <w:webHidden/>
          </w:rPr>
          <w:tab/>
        </w:r>
        <w:r>
          <w:rPr>
            <w:noProof/>
            <w:webHidden/>
          </w:rPr>
          <w:fldChar w:fldCharType="begin"/>
        </w:r>
        <w:r w:rsidR="008C7A36">
          <w:rPr>
            <w:noProof/>
            <w:webHidden/>
          </w:rPr>
          <w:instrText xml:space="preserve"> PAGEREF _Toc281431983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84" w:history="1">
        <w:r w:rsidR="008C7A36" w:rsidRPr="007E2EF7">
          <w:rPr>
            <w:rStyle w:val="Hipervnculo"/>
            <w:noProof/>
            <w:lang w:val="es-ES"/>
          </w:rPr>
          <w:t>2.4.6. WMV</w:t>
        </w:r>
        <w:r w:rsidR="008C7A36">
          <w:rPr>
            <w:noProof/>
            <w:webHidden/>
          </w:rPr>
          <w:tab/>
        </w:r>
        <w:r>
          <w:rPr>
            <w:noProof/>
            <w:webHidden/>
          </w:rPr>
          <w:fldChar w:fldCharType="begin"/>
        </w:r>
        <w:r w:rsidR="008C7A36">
          <w:rPr>
            <w:noProof/>
            <w:webHidden/>
          </w:rPr>
          <w:instrText xml:space="preserve"> PAGEREF _Toc281431984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85" w:history="1">
        <w:r w:rsidR="008C7A36" w:rsidRPr="007E2EF7">
          <w:rPr>
            <w:rStyle w:val="Hipervnculo"/>
            <w:noProof/>
            <w:lang w:val="es-ES"/>
          </w:rPr>
          <w:t>2.4.7. VP8</w:t>
        </w:r>
        <w:r w:rsidR="008C7A36">
          <w:rPr>
            <w:noProof/>
            <w:webHidden/>
          </w:rPr>
          <w:tab/>
        </w:r>
        <w:r>
          <w:rPr>
            <w:noProof/>
            <w:webHidden/>
          </w:rPr>
          <w:fldChar w:fldCharType="begin"/>
        </w:r>
        <w:r w:rsidR="008C7A36">
          <w:rPr>
            <w:noProof/>
            <w:webHidden/>
          </w:rPr>
          <w:instrText xml:space="preserve"> PAGEREF _Toc281431985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86" w:history="1">
        <w:r w:rsidR="008C7A36" w:rsidRPr="007E2EF7">
          <w:rPr>
            <w:rStyle w:val="Hipervnculo"/>
            <w:noProof/>
          </w:rPr>
          <w:t>2.4.8. 3GP</w:t>
        </w:r>
        <w:r w:rsidR="008C7A36">
          <w:rPr>
            <w:noProof/>
            <w:webHidden/>
          </w:rPr>
          <w:tab/>
        </w:r>
        <w:r>
          <w:rPr>
            <w:noProof/>
            <w:webHidden/>
          </w:rPr>
          <w:fldChar w:fldCharType="begin"/>
        </w:r>
        <w:r w:rsidR="008C7A36">
          <w:rPr>
            <w:noProof/>
            <w:webHidden/>
          </w:rPr>
          <w:instrText xml:space="preserve"> PAGEREF _Toc281431986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87" w:history="1">
        <w:r w:rsidR="008C7A36" w:rsidRPr="007E2EF7">
          <w:rPr>
            <w:rStyle w:val="Hipervnculo"/>
            <w:noProof/>
          </w:rPr>
          <w:t>2.4.9. WEBM</w:t>
        </w:r>
        <w:r w:rsidR="008C7A36">
          <w:rPr>
            <w:noProof/>
            <w:webHidden/>
          </w:rPr>
          <w:tab/>
        </w:r>
        <w:r>
          <w:rPr>
            <w:noProof/>
            <w:webHidden/>
          </w:rPr>
          <w:fldChar w:fldCharType="begin"/>
        </w:r>
        <w:r w:rsidR="008C7A36">
          <w:rPr>
            <w:noProof/>
            <w:webHidden/>
          </w:rPr>
          <w:instrText xml:space="preserve"> PAGEREF _Toc281431987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88" w:history="1">
        <w:r w:rsidR="008C7A36" w:rsidRPr="007E2EF7">
          <w:rPr>
            <w:rStyle w:val="Hipervnculo"/>
            <w:noProof/>
          </w:rPr>
          <w:t>2.5. Tecnologías Clientes</w:t>
        </w:r>
        <w:r w:rsidR="008C7A36">
          <w:rPr>
            <w:noProof/>
            <w:webHidden/>
          </w:rPr>
          <w:tab/>
        </w:r>
        <w:r>
          <w:rPr>
            <w:noProof/>
            <w:webHidden/>
          </w:rPr>
          <w:fldChar w:fldCharType="begin"/>
        </w:r>
        <w:r w:rsidR="008C7A36">
          <w:rPr>
            <w:noProof/>
            <w:webHidden/>
          </w:rPr>
          <w:instrText xml:space="preserve"> PAGEREF _Toc281431988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89" w:history="1">
        <w:r w:rsidR="008C7A36" w:rsidRPr="007E2EF7">
          <w:rPr>
            <w:rStyle w:val="Hipervnculo"/>
            <w:noProof/>
            <w:lang w:val="es-ES"/>
          </w:rPr>
          <w:t>2.5.1. Real Media Player</w:t>
        </w:r>
        <w:r w:rsidR="008C7A36">
          <w:rPr>
            <w:noProof/>
            <w:webHidden/>
          </w:rPr>
          <w:tab/>
        </w:r>
        <w:r>
          <w:rPr>
            <w:noProof/>
            <w:webHidden/>
          </w:rPr>
          <w:fldChar w:fldCharType="begin"/>
        </w:r>
        <w:r w:rsidR="008C7A36">
          <w:rPr>
            <w:noProof/>
            <w:webHidden/>
          </w:rPr>
          <w:instrText xml:space="preserve"> PAGEREF _Toc281431989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90" w:history="1">
        <w:r w:rsidR="008C7A36" w:rsidRPr="007E2EF7">
          <w:rPr>
            <w:rStyle w:val="Hipervnculo"/>
            <w:noProof/>
            <w:lang w:val="es-ES"/>
          </w:rPr>
          <w:t>2.5.2. Windows Media Player</w:t>
        </w:r>
        <w:r w:rsidR="008C7A36">
          <w:rPr>
            <w:noProof/>
            <w:webHidden/>
          </w:rPr>
          <w:tab/>
        </w:r>
        <w:r>
          <w:rPr>
            <w:noProof/>
            <w:webHidden/>
          </w:rPr>
          <w:fldChar w:fldCharType="begin"/>
        </w:r>
        <w:r w:rsidR="008C7A36">
          <w:rPr>
            <w:noProof/>
            <w:webHidden/>
          </w:rPr>
          <w:instrText xml:space="preserve"> PAGEREF _Toc281431990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91" w:history="1">
        <w:r w:rsidR="008C7A36" w:rsidRPr="007E2EF7">
          <w:rPr>
            <w:rStyle w:val="Hipervnculo"/>
            <w:noProof/>
            <w:lang w:val="es-ES"/>
          </w:rPr>
          <w:t>2.5.3. Quicktime Player</w:t>
        </w:r>
        <w:r w:rsidR="008C7A36">
          <w:rPr>
            <w:noProof/>
            <w:webHidden/>
          </w:rPr>
          <w:tab/>
        </w:r>
        <w:r>
          <w:rPr>
            <w:noProof/>
            <w:webHidden/>
          </w:rPr>
          <w:fldChar w:fldCharType="begin"/>
        </w:r>
        <w:r w:rsidR="008C7A36">
          <w:rPr>
            <w:noProof/>
            <w:webHidden/>
          </w:rPr>
          <w:instrText xml:space="preserve"> PAGEREF _Toc281431991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92" w:history="1">
        <w:r w:rsidR="008C7A36" w:rsidRPr="007E2EF7">
          <w:rPr>
            <w:rStyle w:val="Hipervnculo"/>
            <w:noProof/>
          </w:rPr>
          <w:t>2.5.4. Adobe Flash</w:t>
        </w:r>
        <w:r w:rsidR="008C7A36">
          <w:rPr>
            <w:noProof/>
            <w:webHidden/>
          </w:rPr>
          <w:tab/>
        </w:r>
        <w:r>
          <w:rPr>
            <w:noProof/>
            <w:webHidden/>
          </w:rPr>
          <w:fldChar w:fldCharType="begin"/>
        </w:r>
        <w:r w:rsidR="008C7A36">
          <w:rPr>
            <w:noProof/>
            <w:webHidden/>
          </w:rPr>
          <w:instrText xml:space="preserve"> PAGEREF _Toc281431992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93" w:history="1">
        <w:r w:rsidR="008C7A36" w:rsidRPr="007E2EF7">
          <w:rPr>
            <w:rStyle w:val="Hipervnculo"/>
            <w:noProof/>
            <w:lang w:val="es-ES"/>
          </w:rPr>
          <w:t>2.5.5. Video HTML5</w:t>
        </w:r>
        <w:r w:rsidR="008C7A36">
          <w:rPr>
            <w:noProof/>
            <w:webHidden/>
          </w:rPr>
          <w:tab/>
        </w:r>
        <w:r>
          <w:rPr>
            <w:noProof/>
            <w:webHidden/>
          </w:rPr>
          <w:fldChar w:fldCharType="begin"/>
        </w:r>
        <w:r w:rsidR="008C7A36">
          <w:rPr>
            <w:noProof/>
            <w:webHidden/>
          </w:rPr>
          <w:instrText xml:space="preserve"> PAGEREF _Toc281431993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94" w:history="1">
        <w:r w:rsidR="008C7A36" w:rsidRPr="007E2EF7">
          <w:rPr>
            <w:rStyle w:val="Hipervnculo"/>
            <w:noProof/>
          </w:rPr>
          <w:t>2.6. Conversión de Videos</w:t>
        </w:r>
        <w:r w:rsidR="008C7A36">
          <w:rPr>
            <w:noProof/>
            <w:webHidden/>
          </w:rPr>
          <w:tab/>
        </w:r>
        <w:r>
          <w:rPr>
            <w:noProof/>
            <w:webHidden/>
          </w:rPr>
          <w:fldChar w:fldCharType="begin"/>
        </w:r>
        <w:r w:rsidR="008C7A36">
          <w:rPr>
            <w:noProof/>
            <w:webHidden/>
          </w:rPr>
          <w:instrText xml:space="preserve"> PAGEREF _Toc281431994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95" w:history="1">
        <w:r w:rsidR="008C7A36" w:rsidRPr="007E2EF7">
          <w:rPr>
            <w:rStyle w:val="Hipervnculo"/>
            <w:noProof/>
          </w:rPr>
          <w:t>2.6.1. FFmpeg</w:t>
        </w:r>
        <w:r w:rsidR="008C7A36">
          <w:rPr>
            <w:noProof/>
            <w:webHidden/>
          </w:rPr>
          <w:tab/>
        </w:r>
        <w:r>
          <w:rPr>
            <w:noProof/>
            <w:webHidden/>
          </w:rPr>
          <w:fldChar w:fldCharType="begin"/>
        </w:r>
        <w:r w:rsidR="008C7A36">
          <w:rPr>
            <w:noProof/>
            <w:webHidden/>
          </w:rPr>
          <w:instrText xml:space="preserve"> PAGEREF _Toc281431995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1996" w:history="1">
        <w:r w:rsidR="008C7A36" w:rsidRPr="007E2EF7">
          <w:rPr>
            <w:rStyle w:val="Hipervnculo"/>
            <w:noProof/>
          </w:rPr>
          <w:t>2.7. IPTV</w:t>
        </w:r>
        <w:r w:rsidR="008C7A36">
          <w:rPr>
            <w:noProof/>
            <w:webHidden/>
          </w:rPr>
          <w:tab/>
        </w:r>
        <w:r>
          <w:rPr>
            <w:noProof/>
            <w:webHidden/>
          </w:rPr>
          <w:fldChar w:fldCharType="begin"/>
        </w:r>
        <w:r w:rsidR="008C7A36">
          <w:rPr>
            <w:noProof/>
            <w:webHidden/>
          </w:rPr>
          <w:instrText xml:space="preserve"> PAGEREF _Toc281431996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97" w:history="1">
        <w:r w:rsidR="008C7A36" w:rsidRPr="007E2EF7">
          <w:rPr>
            <w:rStyle w:val="Hipervnculo"/>
            <w:noProof/>
          </w:rPr>
          <w:t>2.8.1. Extreme Programming</w:t>
        </w:r>
        <w:r w:rsidR="008C7A36">
          <w:rPr>
            <w:noProof/>
            <w:webHidden/>
          </w:rPr>
          <w:tab/>
        </w:r>
        <w:r>
          <w:rPr>
            <w:noProof/>
            <w:webHidden/>
          </w:rPr>
          <w:fldChar w:fldCharType="begin"/>
        </w:r>
        <w:r w:rsidR="008C7A36">
          <w:rPr>
            <w:noProof/>
            <w:webHidden/>
          </w:rPr>
          <w:instrText xml:space="preserve"> PAGEREF _Toc281431997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98" w:history="1">
        <w:r w:rsidR="008C7A36" w:rsidRPr="007E2EF7">
          <w:rPr>
            <w:rStyle w:val="Hipervnculo"/>
            <w:noProof/>
          </w:rPr>
          <w:t>2.8.2. Scrum</w:t>
        </w:r>
        <w:r w:rsidR="008C7A36">
          <w:rPr>
            <w:noProof/>
            <w:webHidden/>
          </w:rPr>
          <w:tab/>
        </w:r>
        <w:r>
          <w:rPr>
            <w:noProof/>
            <w:webHidden/>
          </w:rPr>
          <w:fldChar w:fldCharType="begin"/>
        </w:r>
        <w:r w:rsidR="008C7A36">
          <w:rPr>
            <w:noProof/>
            <w:webHidden/>
          </w:rPr>
          <w:instrText xml:space="preserve"> PAGEREF _Toc281431998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1999" w:history="1">
        <w:r w:rsidR="008C7A36" w:rsidRPr="007E2EF7">
          <w:rPr>
            <w:rStyle w:val="Hipervnculo"/>
            <w:noProof/>
          </w:rPr>
          <w:t>2.8.3. Software Libre</w:t>
        </w:r>
        <w:r w:rsidR="008C7A36">
          <w:rPr>
            <w:noProof/>
            <w:webHidden/>
          </w:rPr>
          <w:tab/>
        </w:r>
        <w:r>
          <w:rPr>
            <w:noProof/>
            <w:webHidden/>
          </w:rPr>
          <w:fldChar w:fldCharType="begin"/>
        </w:r>
        <w:r w:rsidR="008C7A36">
          <w:rPr>
            <w:noProof/>
            <w:webHidden/>
          </w:rPr>
          <w:instrText xml:space="preserve"> PAGEREF _Toc281431999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00" w:history="1">
        <w:r w:rsidR="008C7A36" w:rsidRPr="007E2EF7">
          <w:rPr>
            <w:rStyle w:val="Hipervnculo"/>
            <w:noProof/>
          </w:rPr>
          <w:t>2.8.3.1. Licencia GNU GPL v2</w:t>
        </w:r>
        <w:r w:rsidR="008C7A36">
          <w:rPr>
            <w:noProof/>
            <w:webHidden/>
          </w:rPr>
          <w:tab/>
        </w:r>
        <w:r>
          <w:rPr>
            <w:noProof/>
            <w:webHidden/>
          </w:rPr>
          <w:fldChar w:fldCharType="begin"/>
        </w:r>
        <w:r w:rsidR="008C7A36">
          <w:rPr>
            <w:noProof/>
            <w:webHidden/>
          </w:rPr>
          <w:instrText xml:space="preserve"> PAGEREF _Toc281432000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01" w:history="1">
        <w:r w:rsidR="008C7A36" w:rsidRPr="007E2EF7">
          <w:rPr>
            <w:rStyle w:val="Hipervnculo"/>
            <w:noProof/>
          </w:rPr>
          <w:t>2.9. Frameworks</w:t>
        </w:r>
        <w:r w:rsidR="008C7A36">
          <w:rPr>
            <w:noProof/>
            <w:webHidden/>
          </w:rPr>
          <w:tab/>
        </w:r>
        <w:r>
          <w:rPr>
            <w:noProof/>
            <w:webHidden/>
          </w:rPr>
          <w:fldChar w:fldCharType="begin"/>
        </w:r>
        <w:r w:rsidR="008C7A36">
          <w:rPr>
            <w:noProof/>
            <w:webHidden/>
          </w:rPr>
          <w:instrText xml:space="preserve"> PAGEREF _Toc281432001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02" w:history="1">
        <w:r w:rsidR="008C7A36" w:rsidRPr="007E2EF7">
          <w:rPr>
            <w:rStyle w:val="Hipervnculo"/>
            <w:noProof/>
          </w:rPr>
          <w:t>2.9.1. Zend Framework</w:t>
        </w:r>
        <w:r w:rsidR="008C7A36">
          <w:rPr>
            <w:noProof/>
            <w:webHidden/>
          </w:rPr>
          <w:tab/>
        </w:r>
        <w:r>
          <w:rPr>
            <w:noProof/>
            <w:webHidden/>
          </w:rPr>
          <w:fldChar w:fldCharType="begin"/>
        </w:r>
        <w:r w:rsidR="008C7A36">
          <w:rPr>
            <w:noProof/>
            <w:webHidden/>
          </w:rPr>
          <w:instrText xml:space="preserve"> PAGEREF _Toc281432002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03" w:history="1">
        <w:r w:rsidR="008C7A36" w:rsidRPr="007E2EF7">
          <w:rPr>
            <w:rStyle w:val="Hipervnculo"/>
            <w:noProof/>
            <w:lang w:val="pt-BR"/>
          </w:rPr>
          <w:t>2.9.2. Google Web Toolkit</w:t>
        </w:r>
        <w:r w:rsidR="008C7A36">
          <w:rPr>
            <w:noProof/>
            <w:webHidden/>
          </w:rPr>
          <w:tab/>
        </w:r>
        <w:r>
          <w:rPr>
            <w:noProof/>
            <w:webHidden/>
          </w:rPr>
          <w:fldChar w:fldCharType="begin"/>
        </w:r>
        <w:r w:rsidR="008C7A36">
          <w:rPr>
            <w:noProof/>
            <w:webHidden/>
          </w:rPr>
          <w:instrText xml:space="preserve"> PAGEREF _Toc281432003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1"/>
        <w:rPr>
          <w:rFonts w:asciiTheme="minorHAnsi" w:eastAsiaTheme="minorEastAsia" w:hAnsiTheme="minorHAnsi" w:cstheme="minorBidi"/>
          <w:b w:val="0"/>
          <w:sz w:val="22"/>
          <w:lang w:eastAsia="es-CL"/>
        </w:rPr>
      </w:pPr>
      <w:hyperlink w:anchor="_Toc281432004" w:history="1">
        <w:r w:rsidR="008C7A36" w:rsidRPr="007E2EF7">
          <w:rPr>
            <w:rStyle w:val="Hipervnculo"/>
          </w:rPr>
          <w:t>Capítulo 3: Estado del Arte</w:t>
        </w:r>
        <w:r w:rsidR="008C7A36">
          <w:rPr>
            <w:webHidden/>
          </w:rPr>
          <w:tab/>
        </w:r>
        <w:r>
          <w:rPr>
            <w:webHidden/>
          </w:rPr>
          <w:fldChar w:fldCharType="begin"/>
        </w:r>
        <w:r w:rsidR="008C7A36">
          <w:rPr>
            <w:webHidden/>
          </w:rPr>
          <w:instrText xml:space="preserve"> PAGEREF _Toc281432004 \h </w:instrText>
        </w:r>
        <w:r>
          <w:rPr>
            <w:webHidden/>
          </w:rPr>
        </w:r>
        <w:r>
          <w:rPr>
            <w:webHidden/>
          </w:rPr>
          <w:fldChar w:fldCharType="separate"/>
        </w:r>
        <w:r w:rsidR="00E67522">
          <w:rPr>
            <w:webHidden/>
          </w:rPr>
          <w:t>1</w:t>
        </w:r>
        <w:r>
          <w:rPr>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05" w:history="1">
        <w:r w:rsidR="008C7A36" w:rsidRPr="007E2EF7">
          <w:rPr>
            <w:rStyle w:val="Hipervnculo"/>
            <w:noProof/>
          </w:rPr>
          <w:t>3.1. Gestores de Contenidos Multimedia Existentes</w:t>
        </w:r>
        <w:r w:rsidR="008C7A36">
          <w:rPr>
            <w:noProof/>
            <w:webHidden/>
          </w:rPr>
          <w:tab/>
        </w:r>
        <w:r>
          <w:rPr>
            <w:noProof/>
            <w:webHidden/>
          </w:rPr>
          <w:fldChar w:fldCharType="begin"/>
        </w:r>
        <w:r w:rsidR="008C7A36">
          <w:rPr>
            <w:noProof/>
            <w:webHidden/>
          </w:rPr>
          <w:instrText xml:space="preserve"> PAGEREF _Toc281432005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06" w:history="1">
        <w:r w:rsidR="008C7A36" w:rsidRPr="007E2EF7">
          <w:rPr>
            <w:rStyle w:val="Hipervnculo"/>
            <w:noProof/>
            <w:lang w:val="es-ES"/>
          </w:rPr>
          <w:t>3.1.1. PHPMotion</w:t>
        </w:r>
        <w:r w:rsidR="008C7A36">
          <w:rPr>
            <w:noProof/>
            <w:webHidden/>
          </w:rPr>
          <w:tab/>
        </w:r>
        <w:r>
          <w:rPr>
            <w:noProof/>
            <w:webHidden/>
          </w:rPr>
          <w:fldChar w:fldCharType="begin"/>
        </w:r>
        <w:r w:rsidR="008C7A36">
          <w:rPr>
            <w:noProof/>
            <w:webHidden/>
          </w:rPr>
          <w:instrText xml:space="preserve"> PAGEREF _Toc281432006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07" w:history="1">
        <w:r w:rsidR="008C7A36" w:rsidRPr="007E2EF7">
          <w:rPr>
            <w:rStyle w:val="Hipervnculo"/>
            <w:noProof/>
            <w:lang w:val="es-ES"/>
          </w:rPr>
          <w:t>3.1.2. OsTube</w:t>
        </w:r>
        <w:r w:rsidR="008C7A36">
          <w:rPr>
            <w:noProof/>
            <w:webHidden/>
          </w:rPr>
          <w:tab/>
        </w:r>
        <w:r>
          <w:rPr>
            <w:noProof/>
            <w:webHidden/>
          </w:rPr>
          <w:fldChar w:fldCharType="begin"/>
        </w:r>
        <w:r w:rsidR="008C7A36">
          <w:rPr>
            <w:noProof/>
            <w:webHidden/>
          </w:rPr>
          <w:instrText xml:space="preserve"> PAGEREF _Toc281432007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08" w:history="1">
        <w:r w:rsidR="008C7A36" w:rsidRPr="007E2EF7">
          <w:rPr>
            <w:rStyle w:val="Hipervnculo"/>
            <w:noProof/>
          </w:rPr>
          <w:t>3.2. Sitios de contenidos multimedia de referencia</w:t>
        </w:r>
        <w:r w:rsidR="008C7A36">
          <w:rPr>
            <w:noProof/>
            <w:webHidden/>
          </w:rPr>
          <w:tab/>
        </w:r>
        <w:r>
          <w:rPr>
            <w:noProof/>
            <w:webHidden/>
          </w:rPr>
          <w:fldChar w:fldCharType="begin"/>
        </w:r>
        <w:r w:rsidR="008C7A36">
          <w:rPr>
            <w:noProof/>
            <w:webHidden/>
          </w:rPr>
          <w:instrText xml:space="preserve"> PAGEREF _Toc281432008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09" w:history="1">
        <w:r w:rsidR="008C7A36" w:rsidRPr="007E2EF7">
          <w:rPr>
            <w:rStyle w:val="Hipervnculo"/>
            <w:noProof/>
            <w:lang w:val="es-ES"/>
          </w:rPr>
          <w:t>3.2.1. YouTube</w:t>
        </w:r>
        <w:r w:rsidR="008C7A36">
          <w:rPr>
            <w:noProof/>
            <w:webHidden/>
          </w:rPr>
          <w:tab/>
        </w:r>
        <w:r>
          <w:rPr>
            <w:noProof/>
            <w:webHidden/>
          </w:rPr>
          <w:fldChar w:fldCharType="begin"/>
        </w:r>
        <w:r w:rsidR="008C7A36">
          <w:rPr>
            <w:noProof/>
            <w:webHidden/>
          </w:rPr>
          <w:instrText xml:space="preserve"> PAGEREF _Toc281432009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10" w:history="1">
        <w:r w:rsidR="008C7A36" w:rsidRPr="007E2EF7">
          <w:rPr>
            <w:rStyle w:val="Hipervnculo"/>
            <w:noProof/>
            <w:lang w:val="es-ES"/>
          </w:rPr>
          <w:t>3.2.2. Google Video</w:t>
        </w:r>
        <w:r w:rsidR="008C7A36">
          <w:rPr>
            <w:noProof/>
            <w:webHidden/>
          </w:rPr>
          <w:tab/>
        </w:r>
        <w:r>
          <w:rPr>
            <w:noProof/>
            <w:webHidden/>
          </w:rPr>
          <w:fldChar w:fldCharType="begin"/>
        </w:r>
        <w:r w:rsidR="008C7A36">
          <w:rPr>
            <w:noProof/>
            <w:webHidden/>
          </w:rPr>
          <w:instrText xml:space="preserve"> PAGEREF _Toc281432010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11" w:history="1">
        <w:r w:rsidR="008C7A36" w:rsidRPr="007E2EF7">
          <w:rPr>
            <w:rStyle w:val="Hipervnculo"/>
            <w:noProof/>
          </w:rPr>
          <w:t>3.2.3. Vimeo</w:t>
        </w:r>
        <w:r w:rsidR="008C7A36">
          <w:rPr>
            <w:noProof/>
            <w:webHidden/>
          </w:rPr>
          <w:tab/>
        </w:r>
        <w:r>
          <w:rPr>
            <w:noProof/>
            <w:webHidden/>
          </w:rPr>
          <w:fldChar w:fldCharType="begin"/>
        </w:r>
        <w:r w:rsidR="008C7A36">
          <w:rPr>
            <w:noProof/>
            <w:webHidden/>
          </w:rPr>
          <w:instrText xml:space="preserve"> PAGEREF _Toc281432011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12" w:history="1">
        <w:r w:rsidR="008C7A36" w:rsidRPr="007E2EF7">
          <w:rPr>
            <w:rStyle w:val="Hipervnculo"/>
            <w:noProof/>
            <w:lang w:val="es-ES"/>
          </w:rPr>
          <w:t>3.2.4. TerraTV</w:t>
        </w:r>
        <w:r w:rsidR="008C7A36">
          <w:rPr>
            <w:noProof/>
            <w:webHidden/>
          </w:rPr>
          <w:tab/>
        </w:r>
        <w:r>
          <w:rPr>
            <w:noProof/>
            <w:webHidden/>
          </w:rPr>
          <w:fldChar w:fldCharType="begin"/>
        </w:r>
        <w:r w:rsidR="008C7A36">
          <w:rPr>
            <w:noProof/>
            <w:webHidden/>
          </w:rPr>
          <w:instrText xml:space="preserve"> PAGEREF _Toc281432012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13" w:history="1">
        <w:r w:rsidR="008C7A36" w:rsidRPr="007E2EF7">
          <w:rPr>
            <w:rStyle w:val="Hipervnculo"/>
            <w:noProof/>
            <w:lang w:val="es-ES"/>
          </w:rPr>
          <w:t>3.2.5. EmolTV</w:t>
        </w:r>
        <w:r w:rsidR="008C7A36">
          <w:rPr>
            <w:noProof/>
            <w:webHidden/>
          </w:rPr>
          <w:tab/>
        </w:r>
        <w:r>
          <w:rPr>
            <w:noProof/>
            <w:webHidden/>
          </w:rPr>
          <w:fldChar w:fldCharType="begin"/>
        </w:r>
        <w:r w:rsidR="008C7A36">
          <w:rPr>
            <w:noProof/>
            <w:webHidden/>
          </w:rPr>
          <w:instrText xml:space="preserve"> PAGEREF _Toc281432013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14" w:history="1">
        <w:r w:rsidR="008C7A36" w:rsidRPr="007E2EF7">
          <w:rPr>
            <w:rStyle w:val="Hipervnculo"/>
            <w:noProof/>
            <w:lang w:val="es-ES"/>
          </w:rPr>
          <w:t>3.2.6. 3TV</w:t>
        </w:r>
        <w:r w:rsidR="008C7A36">
          <w:rPr>
            <w:noProof/>
            <w:webHidden/>
          </w:rPr>
          <w:tab/>
        </w:r>
        <w:r>
          <w:rPr>
            <w:noProof/>
            <w:webHidden/>
          </w:rPr>
          <w:fldChar w:fldCharType="begin"/>
        </w:r>
        <w:r w:rsidR="008C7A36">
          <w:rPr>
            <w:noProof/>
            <w:webHidden/>
          </w:rPr>
          <w:instrText xml:space="preserve"> PAGEREF _Toc281432014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15" w:history="1">
        <w:r w:rsidR="008C7A36" w:rsidRPr="007E2EF7">
          <w:rPr>
            <w:rStyle w:val="Hipervnculo"/>
            <w:noProof/>
          </w:rPr>
          <w:t>3.3. Google TV</w:t>
        </w:r>
        <w:r w:rsidR="008C7A36">
          <w:rPr>
            <w:noProof/>
            <w:webHidden/>
          </w:rPr>
          <w:tab/>
        </w:r>
        <w:r>
          <w:rPr>
            <w:noProof/>
            <w:webHidden/>
          </w:rPr>
          <w:fldChar w:fldCharType="begin"/>
        </w:r>
        <w:r w:rsidR="008C7A36">
          <w:rPr>
            <w:noProof/>
            <w:webHidden/>
          </w:rPr>
          <w:instrText xml:space="preserve"> PAGEREF _Toc281432015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1"/>
        <w:rPr>
          <w:rFonts w:asciiTheme="minorHAnsi" w:eastAsiaTheme="minorEastAsia" w:hAnsiTheme="minorHAnsi" w:cstheme="minorBidi"/>
          <w:b w:val="0"/>
          <w:sz w:val="22"/>
          <w:lang w:eastAsia="es-CL"/>
        </w:rPr>
      </w:pPr>
      <w:hyperlink w:anchor="_Toc281432016" w:history="1">
        <w:r w:rsidR="008C7A36" w:rsidRPr="007E2EF7">
          <w:rPr>
            <w:rStyle w:val="Hipervnculo"/>
          </w:rPr>
          <w:t>4. Desarrollo</w:t>
        </w:r>
        <w:r w:rsidR="008C7A36">
          <w:rPr>
            <w:webHidden/>
          </w:rPr>
          <w:tab/>
        </w:r>
        <w:r>
          <w:rPr>
            <w:webHidden/>
          </w:rPr>
          <w:fldChar w:fldCharType="begin"/>
        </w:r>
        <w:r w:rsidR="008C7A36">
          <w:rPr>
            <w:webHidden/>
          </w:rPr>
          <w:instrText xml:space="preserve"> PAGEREF _Toc281432016 \h </w:instrText>
        </w:r>
        <w:r>
          <w:rPr>
            <w:webHidden/>
          </w:rPr>
        </w:r>
        <w:r>
          <w:rPr>
            <w:webHidden/>
          </w:rPr>
          <w:fldChar w:fldCharType="separate"/>
        </w:r>
        <w:r w:rsidR="00E67522">
          <w:rPr>
            <w:webHidden/>
          </w:rPr>
          <w:t>1</w:t>
        </w:r>
        <w:r>
          <w:rPr>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17" w:history="1">
        <w:r w:rsidR="008C7A36" w:rsidRPr="007E2EF7">
          <w:rPr>
            <w:rStyle w:val="Hipervnculo"/>
            <w:noProof/>
          </w:rPr>
          <w:t>4.1. Toma de requerimientos</w:t>
        </w:r>
        <w:r w:rsidR="008C7A36">
          <w:rPr>
            <w:noProof/>
            <w:webHidden/>
          </w:rPr>
          <w:tab/>
        </w:r>
        <w:r>
          <w:rPr>
            <w:noProof/>
            <w:webHidden/>
          </w:rPr>
          <w:fldChar w:fldCharType="begin"/>
        </w:r>
        <w:r w:rsidR="008C7A36">
          <w:rPr>
            <w:noProof/>
            <w:webHidden/>
          </w:rPr>
          <w:instrText xml:space="preserve"> PAGEREF _Toc281432017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18" w:history="1">
        <w:r w:rsidR="008C7A36" w:rsidRPr="007E2EF7">
          <w:rPr>
            <w:rStyle w:val="Hipervnculo"/>
            <w:noProof/>
          </w:rPr>
          <w:t>4.1.1. Requerimientos Funcionales</w:t>
        </w:r>
        <w:r w:rsidR="008C7A36">
          <w:rPr>
            <w:noProof/>
            <w:webHidden/>
          </w:rPr>
          <w:tab/>
        </w:r>
        <w:r>
          <w:rPr>
            <w:noProof/>
            <w:webHidden/>
          </w:rPr>
          <w:fldChar w:fldCharType="begin"/>
        </w:r>
        <w:r w:rsidR="008C7A36">
          <w:rPr>
            <w:noProof/>
            <w:webHidden/>
          </w:rPr>
          <w:instrText xml:space="preserve"> PAGEREF _Toc281432018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19" w:history="1">
        <w:r w:rsidR="008C7A36" w:rsidRPr="007E2EF7">
          <w:rPr>
            <w:rStyle w:val="Hipervnculo"/>
            <w:noProof/>
          </w:rPr>
          <w:t>4.1.2. Requerimientos No Funcionales</w:t>
        </w:r>
        <w:r w:rsidR="008C7A36">
          <w:rPr>
            <w:noProof/>
            <w:webHidden/>
          </w:rPr>
          <w:tab/>
        </w:r>
        <w:r>
          <w:rPr>
            <w:noProof/>
            <w:webHidden/>
          </w:rPr>
          <w:fldChar w:fldCharType="begin"/>
        </w:r>
        <w:r w:rsidR="008C7A36">
          <w:rPr>
            <w:noProof/>
            <w:webHidden/>
          </w:rPr>
          <w:instrText xml:space="preserve"> PAGEREF _Toc281432019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20" w:history="1">
        <w:r w:rsidR="008C7A36" w:rsidRPr="007E2EF7">
          <w:rPr>
            <w:rStyle w:val="Hipervnculo"/>
            <w:noProof/>
          </w:rPr>
          <w:t>4.2. Tecnología a Utilizar</w:t>
        </w:r>
        <w:r w:rsidR="008C7A36">
          <w:rPr>
            <w:noProof/>
            <w:webHidden/>
          </w:rPr>
          <w:tab/>
        </w:r>
        <w:r>
          <w:rPr>
            <w:noProof/>
            <w:webHidden/>
          </w:rPr>
          <w:fldChar w:fldCharType="begin"/>
        </w:r>
        <w:r w:rsidR="008C7A36">
          <w:rPr>
            <w:noProof/>
            <w:webHidden/>
          </w:rPr>
          <w:instrText xml:space="preserve"> PAGEREF _Toc281432020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21" w:history="1">
        <w:r w:rsidR="008C7A36" w:rsidRPr="007E2EF7">
          <w:rPr>
            <w:rStyle w:val="Hipervnculo"/>
            <w:noProof/>
          </w:rPr>
          <w:t>4.2.1. Frente Servidor</w:t>
        </w:r>
        <w:r w:rsidR="008C7A36">
          <w:rPr>
            <w:noProof/>
            <w:webHidden/>
          </w:rPr>
          <w:tab/>
        </w:r>
        <w:r>
          <w:rPr>
            <w:noProof/>
            <w:webHidden/>
          </w:rPr>
          <w:fldChar w:fldCharType="begin"/>
        </w:r>
        <w:r w:rsidR="008C7A36">
          <w:rPr>
            <w:noProof/>
            <w:webHidden/>
          </w:rPr>
          <w:instrText xml:space="preserve"> PAGEREF _Toc281432021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22" w:history="1">
        <w:r w:rsidR="008C7A36" w:rsidRPr="007E2EF7">
          <w:rPr>
            <w:rStyle w:val="Hipervnculo"/>
            <w:noProof/>
          </w:rPr>
          <w:t>4.2.1.1. PHP 5.3</w:t>
        </w:r>
        <w:r w:rsidR="008C7A36">
          <w:rPr>
            <w:noProof/>
            <w:webHidden/>
          </w:rPr>
          <w:tab/>
        </w:r>
        <w:r>
          <w:rPr>
            <w:noProof/>
            <w:webHidden/>
          </w:rPr>
          <w:fldChar w:fldCharType="begin"/>
        </w:r>
        <w:r w:rsidR="008C7A36">
          <w:rPr>
            <w:noProof/>
            <w:webHidden/>
          </w:rPr>
          <w:instrText xml:space="preserve"> PAGEREF _Toc281432022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23" w:history="1">
        <w:r w:rsidR="008C7A36" w:rsidRPr="007E2EF7">
          <w:rPr>
            <w:rStyle w:val="Hipervnculo"/>
            <w:noProof/>
          </w:rPr>
          <w:t>4.2.1.2. MySQL 5</w:t>
        </w:r>
        <w:r w:rsidR="008C7A36">
          <w:rPr>
            <w:noProof/>
            <w:webHidden/>
          </w:rPr>
          <w:tab/>
        </w:r>
        <w:r>
          <w:rPr>
            <w:noProof/>
            <w:webHidden/>
          </w:rPr>
          <w:fldChar w:fldCharType="begin"/>
        </w:r>
        <w:r w:rsidR="008C7A36">
          <w:rPr>
            <w:noProof/>
            <w:webHidden/>
          </w:rPr>
          <w:instrText xml:space="preserve"> PAGEREF _Toc281432023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24" w:history="1">
        <w:r w:rsidR="008C7A36" w:rsidRPr="007E2EF7">
          <w:rPr>
            <w:rStyle w:val="Hipervnculo"/>
            <w:noProof/>
          </w:rPr>
          <w:t>4.2.1.3. FFmpeg</w:t>
        </w:r>
        <w:r w:rsidR="008C7A36">
          <w:rPr>
            <w:noProof/>
            <w:webHidden/>
          </w:rPr>
          <w:tab/>
        </w:r>
        <w:r>
          <w:rPr>
            <w:noProof/>
            <w:webHidden/>
          </w:rPr>
          <w:fldChar w:fldCharType="begin"/>
        </w:r>
        <w:r w:rsidR="008C7A36">
          <w:rPr>
            <w:noProof/>
            <w:webHidden/>
          </w:rPr>
          <w:instrText xml:space="preserve"> PAGEREF _Toc281432024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25" w:history="1">
        <w:r w:rsidR="008C7A36" w:rsidRPr="007E2EF7">
          <w:rPr>
            <w:rStyle w:val="Hipervnculo"/>
            <w:noProof/>
          </w:rPr>
          <w:t>4.2.2. Frente Cliente</w:t>
        </w:r>
        <w:r w:rsidR="008C7A36">
          <w:rPr>
            <w:noProof/>
            <w:webHidden/>
          </w:rPr>
          <w:tab/>
        </w:r>
        <w:r>
          <w:rPr>
            <w:noProof/>
            <w:webHidden/>
          </w:rPr>
          <w:fldChar w:fldCharType="begin"/>
        </w:r>
        <w:r w:rsidR="008C7A36">
          <w:rPr>
            <w:noProof/>
            <w:webHidden/>
          </w:rPr>
          <w:instrText xml:space="preserve"> PAGEREF _Toc281432025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26" w:history="1">
        <w:r w:rsidR="008C7A36" w:rsidRPr="007E2EF7">
          <w:rPr>
            <w:rStyle w:val="Hipervnculo"/>
            <w:noProof/>
          </w:rPr>
          <w:t>4.2.2.1 Javascript</w:t>
        </w:r>
        <w:r w:rsidR="008C7A36">
          <w:rPr>
            <w:noProof/>
            <w:webHidden/>
          </w:rPr>
          <w:tab/>
        </w:r>
        <w:r>
          <w:rPr>
            <w:noProof/>
            <w:webHidden/>
          </w:rPr>
          <w:fldChar w:fldCharType="begin"/>
        </w:r>
        <w:r w:rsidR="008C7A36">
          <w:rPr>
            <w:noProof/>
            <w:webHidden/>
          </w:rPr>
          <w:instrText xml:space="preserve"> PAGEREF _Toc281432026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27" w:history="1">
        <w:r w:rsidR="008C7A36" w:rsidRPr="007E2EF7">
          <w:rPr>
            <w:rStyle w:val="Hipervnculo"/>
            <w:noProof/>
          </w:rPr>
          <w:t>4.2.2.2 JW Player</w:t>
        </w:r>
        <w:r w:rsidR="008C7A36">
          <w:rPr>
            <w:noProof/>
            <w:webHidden/>
          </w:rPr>
          <w:tab/>
        </w:r>
        <w:r>
          <w:rPr>
            <w:noProof/>
            <w:webHidden/>
          </w:rPr>
          <w:fldChar w:fldCharType="begin"/>
        </w:r>
        <w:r w:rsidR="008C7A36">
          <w:rPr>
            <w:noProof/>
            <w:webHidden/>
          </w:rPr>
          <w:instrText xml:space="preserve"> PAGEREF _Toc281432027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28" w:history="1">
        <w:r w:rsidR="008C7A36" w:rsidRPr="007E2EF7">
          <w:rPr>
            <w:rStyle w:val="Hipervnculo"/>
            <w:noProof/>
          </w:rPr>
          <w:t>4.3. Entorno de Desarrollo</w:t>
        </w:r>
        <w:r w:rsidR="008C7A36">
          <w:rPr>
            <w:noProof/>
            <w:webHidden/>
          </w:rPr>
          <w:tab/>
        </w:r>
        <w:r>
          <w:rPr>
            <w:noProof/>
            <w:webHidden/>
          </w:rPr>
          <w:fldChar w:fldCharType="begin"/>
        </w:r>
        <w:r w:rsidR="008C7A36">
          <w:rPr>
            <w:noProof/>
            <w:webHidden/>
          </w:rPr>
          <w:instrText xml:space="preserve"> PAGEREF _Toc281432028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29" w:history="1">
        <w:r w:rsidR="008C7A36" w:rsidRPr="007E2EF7">
          <w:rPr>
            <w:rStyle w:val="Hipervnculo"/>
            <w:noProof/>
          </w:rPr>
          <w:t>4.3.1. Entorno Integrado de Desarrollo (IDE)</w:t>
        </w:r>
        <w:r w:rsidR="008C7A36">
          <w:rPr>
            <w:noProof/>
            <w:webHidden/>
          </w:rPr>
          <w:tab/>
        </w:r>
        <w:r>
          <w:rPr>
            <w:noProof/>
            <w:webHidden/>
          </w:rPr>
          <w:fldChar w:fldCharType="begin"/>
        </w:r>
        <w:r w:rsidR="008C7A36">
          <w:rPr>
            <w:noProof/>
            <w:webHidden/>
          </w:rPr>
          <w:instrText xml:space="preserve"> PAGEREF _Toc281432029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30" w:history="1">
        <w:r w:rsidR="008C7A36" w:rsidRPr="007E2EF7">
          <w:rPr>
            <w:rStyle w:val="Hipervnculo"/>
            <w:noProof/>
          </w:rPr>
          <w:t>4.3.2. Control de versiones</w:t>
        </w:r>
        <w:r w:rsidR="008C7A36">
          <w:rPr>
            <w:noProof/>
            <w:webHidden/>
          </w:rPr>
          <w:tab/>
        </w:r>
        <w:r>
          <w:rPr>
            <w:noProof/>
            <w:webHidden/>
          </w:rPr>
          <w:fldChar w:fldCharType="begin"/>
        </w:r>
        <w:r w:rsidR="008C7A36">
          <w:rPr>
            <w:noProof/>
            <w:webHidden/>
          </w:rPr>
          <w:instrText xml:space="preserve"> PAGEREF _Toc281432030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31" w:history="1">
        <w:r w:rsidR="008C7A36" w:rsidRPr="007E2EF7">
          <w:rPr>
            <w:rStyle w:val="Hipervnculo"/>
            <w:noProof/>
          </w:rPr>
          <w:t>4.3. Diagrama de Datos</w:t>
        </w:r>
        <w:r w:rsidR="008C7A36">
          <w:rPr>
            <w:noProof/>
            <w:webHidden/>
          </w:rPr>
          <w:tab/>
        </w:r>
        <w:r>
          <w:rPr>
            <w:noProof/>
            <w:webHidden/>
          </w:rPr>
          <w:fldChar w:fldCharType="begin"/>
        </w:r>
        <w:r w:rsidR="008C7A36">
          <w:rPr>
            <w:noProof/>
            <w:webHidden/>
          </w:rPr>
          <w:instrText xml:space="preserve"> PAGEREF _Toc281432031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32" w:history="1">
        <w:r w:rsidR="008C7A36" w:rsidRPr="007E2EF7">
          <w:rPr>
            <w:rStyle w:val="Hipervnculo"/>
            <w:noProof/>
          </w:rPr>
          <w:t>4.4. Diagrama de Clases</w:t>
        </w:r>
        <w:r w:rsidR="008C7A36">
          <w:rPr>
            <w:noProof/>
            <w:webHidden/>
          </w:rPr>
          <w:tab/>
        </w:r>
        <w:r>
          <w:rPr>
            <w:noProof/>
            <w:webHidden/>
          </w:rPr>
          <w:fldChar w:fldCharType="begin"/>
        </w:r>
        <w:r w:rsidR="008C7A36">
          <w:rPr>
            <w:noProof/>
            <w:webHidden/>
          </w:rPr>
          <w:instrText xml:space="preserve"> PAGEREF _Toc281432032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33" w:history="1">
        <w:r w:rsidR="008C7A36" w:rsidRPr="007E2EF7">
          <w:rPr>
            <w:rStyle w:val="Hipervnculo"/>
            <w:noProof/>
          </w:rPr>
          <w:t>4.4.1. Namespace Models</w:t>
        </w:r>
        <w:r w:rsidR="008C7A36">
          <w:rPr>
            <w:noProof/>
            <w:webHidden/>
          </w:rPr>
          <w:tab/>
        </w:r>
        <w:r>
          <w:rPr>
            <w:noProof/>
            <w:webHidden/>
          </w:rPr>
          <w:fldChar w:fldCharType="begin"/>
        </w:r>
        <w:r w:rsidR="008C7A36">
          <w:rPr>
            <w:noProof/>
            <w:webHidden/>
          </w:rPr>
          <w:instrText xml:space="preserve"> PAGEREF _Toc281432033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34" w:history="1">
        <w:r w:rsidR="008C7A36" w:rsidRPr="007E2EF7">
          <w:rPr>
            <w:rStyle w:val="Hipervnculo"/>
            <w:noProof/>
          </w:rPr>
          <w:t>4.4.4.1. Interface IModel</w:t>
        </w:r>
        <w:r w:rsidR="008C7A36">
          <w:rPr>
            <w:noProof/>
            <w:webHidden/>
          </w:rPr>
          <w:tab/>
        </w:r>
        <w:r>
          <w:rPr>
            <w:noProof/>
            <w:webHidden/>
          </w:rPr>
          <w:fldChar w:fldCharType="begin"/>
        </w:r>
        <w:r w:rsidR="008C7A36">
          <w:rPr>
            <w:noProof/>
            <w:webHidden/>
          </w:rPr>
          <w:instrText xml:space="preserve"> PAGEREF _Toc281432034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35" w:history="1">
        <w:r w:rsidR="008C7A36" w:rsidRPr="007E2EF7">
          <w:rPr>
            <w:rStyle w:val="Hipervnculo"/>
            <w:noProof/>
          </w:rPr>
          <w:t>4.4.2. Namespace Views</w:t>
        </w:r>
        <w:r w:rsidR="008C7A36">
          <w:rPr>
            <w:noProof/>
            <w:webHidden/>
          </w:rPr>
          <w:tab/>
        </w:r>
        <w:r>
          <w:rPr>
            <w:noProof/>
            <w:webHidden/>
          </w:rPr>
          <w:fldChar w:fldCharType="begin"/>
        </w:r>
        <w:r w:rsidR="008C7A36">
          <w:rPr>
            <w:noProof/>
            <w:webHidden/>
          </w:rPr>
          <w:instrText xml:space="preserve"> PAGEREF _Toc281432035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36" w:history="1">
        <w:r w:rsidR="008C7A36" w:rsidRPr="007E2EF7">
          <w:rPr>
            <w:rStyle w:val="Hipervnculo"/>
            <w:noProof/>
          </w:rPr>
          <w:t>4.4.2.1. Clase VView</w:t>
        </w:r>
        <w:r w:rsidR="008C7A36">
          <w:rPr>
            <w:noProof/>
            <w:webHidden/>
          </w:rPr>
          <w:tab/>
        </w:r>
        <w:r>
          <w:rPr>
            <w:noProof/>
            <w:webHidden/>
          </w:rPr>
          <w:fldChar w:fldCharType="begin"/>
        </w:r>
        <w:r w:rsidR="008C7A36">
          <w:rPr>
            <w:noProof/>
            <w:webHidden/>
          </w:rPr>
          <w:instrText xml:space="preserve"> PAGEREF _Toc281432036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37" w:history="1">
        <w:r w:rsidR="008C7A36" w:rsidRPr="007E2EF7">
          <w:rPr>
            <w:rStyle w:val="Hipervnculo"/>
            <w:noProof/>
          </w:rPr>
          <w:t>4.4.2.2. Clase VPage</w:t>
        </w:r>
        <w:r w:rsidR="008C7A36">
          <w:rPr>
            <w:noProof/>
            <w:webHidden/>
          </w:rPr>
          <w:tab/>
        </w:r>
        <w:r>
          <w:rPr>
            <w:noProof/>
            <w:webHidden/>
          </w:rPr>
          <w:fldChar w:fldCharType="begin"/>
        </w:r>
        <w:r w:rsidR="008C7A36">
          <w:rPr>
            <w:noProof/>
            <w:webHidden/>
          </w:rPr>
          <w:instrText xml:space="preserve"> PAGEREF _Toc281432037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38" w:history="1">
        <w:r w:rsidR="008C7A36" w:rsidRPr="007E2EF7">
          <w:rPr>
            <w:rStyle w:val="Hipervnculo"/>
            <w:noProof/>
          </w:rPr>
          <w:t>4.4.3. Namespace Controllers</w:t>
        </w:r>
        <w:r w:rsidR="008C7A36">
          <w:rPr>
            <w:noProof/>
            <w:webHidden/>
          </w:rPr>
          <w:tab/>
        </w:r>
        <w:r>
          <w:rPr>
            <w:noProof/>
            <w:webHidden/>
          </w:rPr>
          <w:fldChar w:fldCharType="begin"/>
        </w:r>
        <w:r w:rsidR="008C7A36">
          <w:rPr>
            <w:noProof/>
            <w:webHidden/>
          </w:rPr>
          <w:instrText xml:space="preserve"> PAGEREF _Toc281432038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39" w:history="1">
        <w:r w:rsidR="008C7A36" w:rsidRPr="007E2EF7">
          <w:rPr>
            <w:rStyle w:val="Hipervnculo"/>
            <w:noProof/>
          </w:rPr>
          <w:t>4.4.3.1. Clase CCommand</w:t>
        </w:r>
        <w:r w:rsidR="008C7A36">
          <w:rPr>
            <w:noProof/>
            <w:webHidden/>
          </w:rPr>
          <w:tab/>
        </w:r>
        <w:r>
          <w:rPr>
            <w:noProof/>
            <w:webHidden/>
          </w:rPr>
          <w:fldChar w:fldCharType="begin"/>
        </w:r>
        <w:r w:rsidR="008C7A36">
          <w:rPr>
            <w:noProof/>
            <w:webHidden/>
          </w:rPr>
          <w:instrText xml:space="preserve"> PAGEREF _Toc281432039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40" w:history="1">
        <w:r w:rsidR="008C7A36" w:rsidRPr="007E2EF7">
          <w:rPr>
            <w:rStyle w:val="Hipervnculo"/>
            <w:noProof/>
          </w:rPr>
          <w:t>4.4.5. Namespace Lib</w:t>
        </w:r>
        <w:r w:rsidR="008C7A36">
          <w:rPr>
            <w:noProof/>
            <w:webHidden/>
          </w:rPr>
          <w:tab/>
        </w:r>
        <w:r>
          <w:rPr>
            <w:noProof/>
            <w:webHidden/>
          </w:rPr>
          <w:fldChar w:fldCharType="begin"/>
        </w:r>
        <w:r w:rsidR="008C7A36">
          <w:rPr>
            <w:noProof/>
            <w:webHidden/>
          </w:rPr>
          <w:instrText xml:space="preserve"> PAGEREF _Toc281432040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41" w:history="1">
        <w:r w:rsidR="008C7A36" w:rsidRPr="007E2EF7">
          <w:rPr>
            <w:rStyle w:val="Hipervnculo"/>
            <w:noProof/>
          </w:rPr>
          <w:t>4.5. Especificaciones de Desarrollo Back Office</w:t>
        </w:r>
        <w:r w:rsidR="008C7A36">
          <w:rPr>
            <w:noProof/>
            <w:webHidden/>
          </w:rPr>
          <w:tab/>
        </w:r>
        <w:r>
          <w:rPr>
            <w:noProof/>
            <w:webHidden/>
          </w:rPr>
          <w:fldChar w:fldCharType="begin"/>
        </w:r>
        <w:r w:rsidR="008C7A36">
          <w:rPr>
            <w:noProof/>
            <w:webHidden/>
          </w:rPr>
          <w:instrText xml:space="preserve"> PAGEREF _Toc281432041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42" w:history="1">
        <w:r w:rsidR="008C7A36" w:rsidRPr="007E2EF7">
          <w:rPr>
            <w:rStyle w:val="Hipervnculo"/>
            <w:noProof/>
          </w:rPr>
          <w:t>4.5.1. Configuración de Sitio</w:t>
        </w:r>
        <w:r w:rsidR="008C7A36">
          <w:rPr>
            <w:noProof/>
            <w:webHidden/>
          </w:rPr>
          <w:tab/>
        </w:r>
        <w:r>
          <w:rPr>
            <w:noProof/>
            <w:webHidden/>
          </w:rPr>
          <w:fldChar w:fldCharType="begin"/>
        </w:r>
        <w:r w:rsidR="008C7A36">
          <w:rPr>
            <w:noProof/>
            <w:webHidden/>
          </w:rPr>
          <w:instrText xml:space="preserve"> PAGEREF _Toc281432042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43" w:history="1">
        <w:r w:rsidR="008C7A36" w:rsidRPr="007E2EF7">
          <w:rPr>
            <w:rStyle w:val="Hipervnculo"/>
            <w:noProof/>
          </w:rPr>
          <w:t>4.5.2. Componentes XML</w:t>
        </w:r>
        <w:r w:rsidR="008C7A36">
          <w:rPr>
            <w:noProof/>
            <w:webHidden/>
          </w:rPr>
          <w:tab/>
        </w:r>
        <w:r>
          <w:rPr>
            <w:noProof/>
            <w:webHidden/>
          </w:rPr>
          <w:fldChar w:fldCharType="begin"/>
        </w:r>
        <w:r w:rsidR="008C7A36">
          <w:rPr>
            <w:noProof/>
            <w:webHidden/>
          </w:rPr>
          <w:instrText xml:space="preserve"> PAGEREF _Toc281432043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44" w:history="1">
        <w:r w:rsidR="008C7A36" w:rsidRPr="007E2EF7">
          <w:rPr>
            <w:rStyle w:val="Hipervnculo"/>
            <w:noProof/>
          </w:rPr>
          <w:t>4.6. Especificaciones Front Office</w:t>
        </w:r>
        <w:r w:rsidR="008C7A36">
          <w:rPr>
            <w:noProof/>
            <w:webHidden/>
          </w:rPr>
          <w:tab/>
        </w:r>
        <w:r>
          <w:rPr>
            <w:noProof/>
            <w:webHidden/>
          </w:rPr>
          <w:fldChar w:fldCharType="begin"/>
        </w:r>
        <w:r w:rsidR="008C7A36">
          <w:rPr>
            <w:noProof/>
            <w:webHidden/>
          </w:rPr>
          <w:instrText xml:space="preserve"> PAGEREF _Toc281432044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45" w:history="1">
        <w:r w:rsidR="008C7A36" w:rsidRPr="007E2EF7">
          <w:rPr>
            <w:rStyle w:val="Hipervnculo"/>
            <w:noProof/>
          </w:rPr>
          <w:t>4.7. Prototipos Back Office.</w:t>
        </w:r>
        <w:r w:rsidR="008C7A36">
          <w:rPr>
            <w:noProof/>
            <w:webHidden/>
          </w:rPr>
          <w:tab/>
        </w:r>
        <w:r>
          <w:rPr>
            <w:noProof/>
            <w:webHidden/>
          </w:rPr>
          <w:fldChar w:fldCharType="begin"/>
        </w:r>
        <w:r w:rsidR="008C7A36">
          <w:rPr>
            <w:noProof/>
            <w:webHidden/>
          </w:rPr>
          <w:instrText xml:space="preserve"> PAGEREF _Toc281432045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46" w:history="1">
        <w:r w:rsidR="008C7A36" w:rsidRPr="007E2EF7">
          <w:rPr>
            <w:rStyle w:val="Hipervnculo"/>
            <w:noProof/>
          </w:rPr>
          <w:t>4.8. Puesta en Producción</w:t>
        </w:r>
        <w:r w:rsidR="008C7A36">
          <w:rPr>
            <w:noProof/>
            <w:webHidden/>
          </w:rPr>
          <w:tab/>
        </w:r>
        <w:r>
          <w:rPr>
            <w:noProof/>
            <w:webHidden/>
          </w:rPr>
          <w:fldChar w:fldCharType="begin"/>
        </w:r>
        <w:r w:rsidR="008C7A36">
          <w:rPr>
            <w:noProof/>
            <w:webHidden/>
          </w:rPr>
          <w:instrText xml:space="preserve"> PAGEREF _Toc281432046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47" w:history="1">
        <w:r w:rsidR="008C7A36" w:rsidRPr="007E2EF7">
          <w:rPr>
            <w:rStyle w:val="Hipervnculo"/>
            <w:noProof/>
          </w:rPr>
          <w:t>4.9. Plan de pruebas</w:t>
        </w:r>
        <w:r w:rsidR="008C7A36">
          <w:rPr>
            <w:noProof/>
            <w:webHidden/>
          </w:rPr>
          <w:tab/>
        </w:r>
        <w:r>
          <w:rPr>
            <w:noProof/>
            <w:webHidden/>
          </w:rPr>
          <w:fldChar w:fldCharType="begin"/>
        </w:r>
        <w:r w:rsidR="008C7A36">
          <w:rPr>
            <w:noProof/>
            <w:webHidden/>
          </w:rPr>
          <w:instrText xml:space="preserve"> PAGEREF _Toc281432047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2"/>
        <w:tabs>
          <w:tab w:val="right" w:leader="dot" w:pos="8828"/>
        </w:tabs>
        <w:rPr>
          <w:rFonts w:asciiTheme="minorHAnsi" w:eastAsiaTheme="minorEastAsia" w:hAnsiTheme="minorHAnsi" w:cstheme="minorBidi"/>
          <w:noProof/>
          <w:sz w:val="22"/>
          <w:lang w:eastAsia="es-CL"/>
        </w:rPr>
      </w:pPr>
      <w:hyperlink w:anchor="_Toc281432048" w:history="1">
        <w:r w:rsidR="008C7A36" w:rsidRPr="007E2EF7">
          <w:rPr>
            <w:rStyle w:val="Hipervnculo"/>
            <w:noProof/>
          </w:rPr>
          <w:t>4.10. Plan de liberación</w:t>
        </w:r>
        <w:r w:rsidR="008C7A36">
          <w:rPr>
            <w:noProof/>
            <w:webHidden/>
          </w:rPr>
          <w:tab/>
        </w:r>
        <w:r>
          <w:rPr>
            <w:noProof/>
            <w:webHidden/>
          </w:rPr>
          <w:fldChar w:fldCharType="begin"/>
        </w:r>
        <w:r w:rsidR="008C7A36">
          <w:rPr>
            <w:noProof/>
            <w:webHidden/>
          </w:rPr>
          <w:instrText xml:space="preserve"> PAGEREF _Toc281432048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1"/>
        <w:rPr>
          <w:rFonts w:asciiTheme="minorHAnsi" w:eastAsiaTheme="minorEastAsia" w:hAnsiTheme="minorHAnsi" w:cstheme="minorBidi"/>
          <w:b w:val="0"/>
          <w:sz w:val="22"/>
          <w:lang w:eastAsia="es-CL"/>
        </w:rPr>
      </w:pPr>
      <w:hyperlink w:anchor="_Toc281432049" w:history="1">
        <w:r w:rsidR="008C7A36" w:rsidRPr="007E2EF7">
          <w:rPr>
            <w:rStyle w:val="Hipervnculo"/>
          </w:rPr>
          <w:t>5. Conclusiones</w:t>
        </w:r>
        <w:r w:rsidR="008C7A36">
          <w:rPr>
            <w:webHidden/>
          </w:rPr>
          <w:tab/>
        </w:r>
        <w:r>
          <w:rPr>
            <w:webHidden/>
          </w:rPr>
          <w:fldChar w:fldCharType="begin"/>
        </w:r>
        <w:r w:rsidR="008C7A36">
          <w:rPr>
            <w:webHidden/>
          </w:rPr>
          <w:instrText xml:space="preserve"> PAGEREF _Toc281432049 \h </w:instrText>
        </w:r>
        <w:r>
          <w:rPr>
            <w:webHidden/>
          </w:rPr>
        </w:r>
        <w:r>
          <w:rPr>
            <w:webHidden/>
          </w:rPr>
          <w:fldChar w:fldCharType="separate"/>
        </w:r>
        <w:r w:rsidR="00E67522">
          <w:rPr>
            <w:webHidden/>
          </w:rPr>
          <w:t>1</w:t>
        </w:r>
        <w:r>
          <w:rPr>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50" w:history="1">
        <w:r w:rsidR="008C7A36" w:rsidRPr="007E2EF7">
          <w:rPr>
            <w:rStyle w:val="Hipervnculo"/>
            <w:noProof/>
          </w:rPr>
          <w:t>5.1. Metodología</w:t>
        </w:r>
        <w:r w:rsidR="008C7A36">
          <w:rPr>
            <w:noProof/>
            <w:webHidden/>
          </w:rPr>
          <w:tab/>
        </w:r>
        <w:r>
          <w:rPr>
            <w:noProof/>
            <w:webHidden/>
          </w:rPr>
          <w:fldChar w:fldCharType="begin"/>
        </w:r>
        <w:r w:rsidR="008C7A36">
          <w:rPr>
            <w:noProof/>
            <w:webHidden/>
          </w:rPr>
          <w:instrText xml:space="preserve"> PAGEREF _Toc281432050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51" w:history="1">
        <w:r w:rsidR="008C7A36" w:rsidRPr="007E2EF7">
          <w:rPr>
            <w:rStyle w:val="Hipervnculo"/>
            <w:noProof/>
          </w:rPr>
          <w:t>5.2. Trabajo Realizado</w:t>
        </w:r>
        <w:r w:rsidR="008C7A36">
          <w:rPr>
            <w:noProof/>
            <w:webHidden/>
          </w:rPr>
          <w:tab/>
        </w:r>
        <w:r>
          <w:rPr>
            <w:noProof/>
            <w:webHidden/>
          </w:rPr>
          <w:fldChar w:fldCharType="begin"/>
        </w:r>
        <w:r w:rsidR="008C7A36">
          <w:rPr>
            <w:noProof/>
            <w:webHidden/>
          </w:rPr>
          <w:instrText xml:space="preserve"> PAGEREF _Toc281432051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52" w:history="1">
        <w:r w:rsidR="008C7A36" w:rsidRPr="007E2EF7">
          <w:rPr>
            <w:rStyle w:val="Hipervnculo"/>
            <w:noProof/>
          </w:rPr>
          <w:t>5.3. Aprendizaje Obtenido</w:t>
        </w:r>
        <w:r w:rsidR="008C7A36">
          <w:rPr>
            <w:noProof/>
            <w:webHidden/>
          </w:rPr>
          <w:tab/>
        </w:r>
        <w:r>
          <w:rPr>
            <w:noProof/>
            <w:webHidden/>
          </w:rPr>
          <w:fldChar w:fldCharType="begin"/>
        </w:r>
        <w:r w:rsidR="008C7A36">
          <w:rPr>
            <w:noProof/>
            <w:webHidden/>
          </w:rPr>
          <w:instrText xml:space="preserve"> PAGEREF _Toc281432052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53" w:history="1">
        <w:r w:rsidR="008C7A36" w:rsidRPr="007E2EF7">
          <w:rPr>
            <w:rStyle w:val="Hipervnculo"/>
            <w:noProof/>
          </w:rPr>
          <w:t>5.4. Dificultades Surgidas Durante el Desarrollo</w:t>
        </w:r>
        <w:r w:rsidR="008C7A36">
          <w:rPr>
            <w:noProof/>
            <w:webHidden/>
          </w:rPr>
          <w:tab/>
        </w:r>
        <w:r>
          <w:rPr>
            <w:noProof/>
            <w:webHidden/>
          </w:rPr>
          <w:fldChar w:fldCharType="begin"/>
        </w:r>
        <w:r w:rsidR="008C7A36">
          <w:rPr>
            <w:noProof/>
            <w:webHidden/>
          </w:rPr>
          <w:instrText xml:space="preserve"> PAGEREF _Toc281432053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54" w:history="1">
        <w:r w:rsidR="008C7A36" w:rsidRPr="007E2EF7">
          <w:rPr>
            <w:rStyle w:val="Hipervnculo"/>
            <w:noProof/>
          </w:rPr>
          <w:t>5.5. Proyecciones</w:t>
        </w:r>
        <w:r w:rsidR="008C7A36">
          <w:rPr>
            <w:noProof/>
            <w:webHidden/>
          </w:rPr>
          <w:tab/>
        </w:r>
        <w:r>
          <w:rPr>
            <w:noProof/>
            <w:webHidden/>
          </w:rPr>
          <w:fldChar w:fldCharType="begin"/>
        </w:r>
        <w:r w:rsidR="008C7A36">
          <w:rPr>
            <w:noProof/>
            <w:webHidden/>
          </w:rPr>
          <w:instrText xml:space="preserve"> PAGEREF _Toc281432054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1"/>
        <w:rPr>
          <w:rFonts w:asciiTheme="minorHAnsi" w:eastAsiaTheme="minorEastAsia" w:hAnsiTheme="minorHAnsi" w:cstheme="minorBidi"/>
          <w:b w:val="0"/>
          <w:sz w:val="22"/>
          <w:lang w:eastAsia="es-CL"/>
        </w:rPr>
      </w:pPr>
      <w:hyperlink w:anchor="_Toc281432055" w:history="1">
        <w:r w:rsidR="008C7A36" w:rsidRPr="007E2EF7">
          <w:rPr>
            <w:rStyle w:val="Hipervnculo"/>
            <w:lang w:val="en-US"/>
          </w:rPr>
          <w:t>6. Bibliografía</w:t>
        </w:r>
        <w:r w:rsidR="008C7A36">
          <w:rPr>
            <w:webHidden/>
          </w:rPr>
          <w:tab/>
        </w:r>
        <w:r>
          <w:rPr>
            <w:webHidden/>
          </w:rPr>
          <w:fldChar w:fldCharType="begin"/>
        </w:r>
        <w:r w:rsidR="008C7A36">
          <w:rPr>
            <w:webHidden/>
          </w:rPr>
          <w:instrText xml:space="preserve"> PAGEREF _Toc281432055 \h </w:instrText>
        </w:r>
        <w:r>
          <w:rPr>
            <w:webHidden/>
          </w:rPr>
        </w:r>
        <w:r>
          <w:rPr>
            <w:webHidden/>
          </w:rPr>
          <w:fldChar w:fldCharType="separate"/>
        </w:r>
        <w:r w:rsidR="00E67522">
          <w:rPr>
            <w:webHidden/>
          </w:rPr>
          <w:t>1</w:t>
        </w:r>
        <w:r>
          <w:rPr>
            <w:webHidden/>
          </w:rPr>
          <w:fldChar w:fldCharType="end"/>
        </w:r>
      </w:hyperlink>
    </w:p>
    <w:p w:rsidR="008C7A36" w:rsidRDefault="006A1EE0">
      <w:pPr>
        <w:pStyle w:val="TDC1"/>
        <w:rPr>
          <w:rFonts w:asciiTheme="minorHAnsi" w:eastAsiaTheme="minorEastAsia" w:hAnsiTheme="minorHAnsi" w:cstheme="minorBidi"/>
          <w:b w:val="0"/>
          <w:sz w:val="22"/>
          <w:lang w:eastAsia="es-CL"/>
        </w:rPr>
      </w:pPr>
      <w:hyperlink w:anchor="_Toc281432056" w:history="1">
        <w:r w:rsidR="008C7A36" w:rsidRPr="007E2EF7">
          <w:rPr>
            <w:rStyle w:val="Hipervnculo"/>
          </w:rPr>
          <w:t>Anexos</w:t>
        </w:r>
        <w:r w:rsidR="008C7A36">
          <w:rPr>
            <w:webHidden/>
          </w:rPr>
          <w:tab/>
        </w:r>
        <w:r>
          <w:rPr>
            <w:webHidden/>
          </w:rPr>
          <w:fldChar w:fldCharType="begin"/>
        </w:r>
        <w:r w:rsidR="008C7A36">
          <w:rPr>
            <w:webHidden/>
          </w:rPr>
          <w:instrText xml:space="preserve"> PAGEREF _Toc281432056 \h </w:instrText>
        </w:r>
        <w:r>
          <w:rPr>
            <w:webHidden/>
          </w:rPr>
        </w:r>
        <w:r>
          <w:rPr>
            <w:webHidden/>
          </w:rPr>
          <w:fldChar w:fldCharType="separate"/>
        </w:r>
        <w:r w:rsidR="00E67522">
          <w:rPr>
            <w:webHidden/>
          </w:rPr>
          <w:t>1</w:t>
        </w:r>
        <w:r>
          <w:rPr>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57" w:history="1">
        <w:r w:rsidR="008C7A36" w:rsidRPr="007E2EF7">
          <w:rPr>
            <w:rStyle w:val="Hipervnculo"/>
            <w:noProof/>
          </w:rPr>
          <w:t>Anexos I.  Componentes XML</w:t>
        </w:r>
        <w:r w:rsidR="008C7A36">
          <w:rPr>
            <w:noProof/>
            <w:webHidden/>
          </w:rPr>
          <w:tab/>
        </w:r>
        <w:r>
          <w:rPr>
            <w:noProof/>
            <w:webHidden/>
          </w:rPr>
          <w:fldChar w:fldCharType="begin"/>
        </w:r>
        <w:r w:rsidR="008C7A36">
          <w:rPr>
            <w:noProof/>
            <w:webHidden/>
          </w:rPr>
          <w:instrText xml:space="preserve"> PAGEREF _Toc281432057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58" w:history="1">
        <w:r w:rsidR="008C7A36" w:rsidRPr="007E2EF7">
          <w:rPr>
            <w:rStyle w:val="Hipervnculo"/>
            <w:noProof/>
          </w:rPr>
          <w:t>Anexos II.  Casos de prueba</w:t>
        </w:r>
        <w:r w:rsidR="008C7A36">
          <w:rPr>
            <w:noProof/>
            <w:webHidden/>
          </w:rPr>
          <w:tab/>
        </w:r>
        <w:r>
          <w:rPr>
            <w:noProof/>
            <w:webHidden/>
          </w:rPr>
          <w:fldChar w:fldCharType="begin"/>
        </w:r>
        <w:r w:rsidR="008C7A36">
          <w:rPr>
            <w:noProof/>
            <w:webHidden/>
          </w:rPr>
          <w:instrText xml:space="preserve"> PAGEREF _Toc281432058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59" w:history="1">
        <w:r w:rsidR="008C7A36" w:rsidRPr="007E2EF7">
          <w:rPr>
            <w:rStyle w:val="Hipervnculo"/>
            <w:noProof/>
          </w:rPr>
          <w:t xml:space="preserve">Anexos III.  </w:t>
        </w:r>
        <w:r w:rsidR="008C7A36" w:rsidRPr="007E2EF7">
          <w:rPr>
            <w:rStyle w:val="Hipervnculo"/>
            <w:noProof/>
            <w:lang w:val="es-ES"/>
          </w:rPr>
          <w:t>Sincronización Google SVN</w:t>
        </w:r>
        <w:r w:rsidR="008C7A36">
          <w:rPr>
            <w:noProof/>
            <w:webHidden/>
          </w:rPr>
          <w:tab/>
        </w:r>
        <w:r>
          <w:rPr>
            <w:noProof/>
            <w:webHidden/>
          </w:rPr>
          <w:fldChar w:fldCharType="begin"/>
        </w:r>
        <w:r w:rsidR="008C7A36">
          <w:rPr>
            <w:noProof/>
            <w:webHidden/>
          </w:rPr>
          <w:instrText xml:space="preserve"> PAGEREF _Toc281432059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60" w:history="1">
        <w:r w:rsidR="008C7A36" w:rsidRPr="007E2EF7">
          <w:rPr>
            <w:rStyle w:val="Hipervnculo"/>
            <w:noProof/>
          </w:rPr>
          <w:t>Anexos IV.  Scripts  FFmpeg</w:t>
        </w:r>
        <w:r w:rsidR="008C7A36">
          <w:rPr>
            <w:noProof/>
            <w:webHidden/>
          </w:rPr>
          <w:tab/>
        </w:r>
        <w:r>
          <w:rPr>
            <w:noProof/>
            <w:webHidden/>
          </w:rPr>
          <w:fldChar w:fldCharType="begin"/>
        </w:r>
        <w:r w:rsidR="008C7A36">
          <w:rPr>
            <w:noProof/>
            <w:webHidden/>
          </w:rPr>
          <w:instrText xml:space="preserve"> PAGEREF _Toc281432060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61" w:history="1">
        <w:r w:rsidR="008C7A36" w:rsidRPr="007E2EF7">
          <w:rPr>
            <w:rStyle w:val="Hipervnculo"/>
            <w:noProof/>
          </w:rPr>
          <w:t>Anexos V.  Integración Multimedia</w:t>
        </w:r>
        <w:r w:rsidR="008C7A36">
          <w:rPr>
            <w:noProof/>
            <w:webHidden/>
          </w:rPr>
          <w:tab/>
        </w:r>
        <w:r>
          <w:rPr>
            <w:noProof/>
            <w:webHidden/>
          </w:rPr>
          <w:fldChar w:fldCharType="begin"/>
        </w:r>
        <w:r w:rsidR="008C7A36">
          <w:rPr>
            <w:noProof/>
            <w:webHidden/>
          </w:rPr>
          <w:instrText xml:space="preserve"> PAGEREF _Toc281432061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3"/>
        <w:tabs>
          <w:tab w:val="right" w:leader="dot" w:pos="8828"/>
        </w:tabs>
        <w:rPr>
          <w:rFonts w:asciiTheme="minorHAnsi" w:eastAsiaTheme="minorEastAsia" w:hAnsiTheme="minorHAnsi" w:cstheme="minorBidi"/>
          <w:noProof/>
          <w:sz w:val="22"/>
        </w:rPr>
      </w:pPr>
      <w:hyperlink w:anchor="_Toc281432062" w:history="1">
        <w:r w:rsidR="008C7A36" w:rsidRPr="007E2EF7">
          <w:rPr>
            <w:rStyle w:val="Hipervnculo"/>
            <w:noProof/>
          </w:rPr>
          <w:t>Anexos VI.  Formato Minuta Reuniones</w:t>
        </w:r>
        <w:r w:rsidR="008C7A36">
          <w:rPr>
            <w:noProof/>
            <w:webHidden/>
          </w:rPr>
          <w:tab/>
        </w:r>
        <w:r>
          <w:rPr>
            <w:noProof/>
            <w:webHidden/>
          </w:rPr>
          <w:fldChar w:fldCharType="begin"/>
        </w:r>
        <w:r w:rsidR="008C7A36">
          <w:rPr>
            <w:noProof/>
            <w:webHidden/>
          </w:rPr>
          <w:instrText xml:space="preserve"> PAGEREF _Toc281432062 \h </w:instrText>
        </w:r>
        <w:r>
          <w:rPr>
            <w:noProof/>
            <w:webHidden/>
          </w:rPr>
        </w:r>
        <w:r>
          <w:rPr>
            <w:noProof/>
            <w:webHidden/>
          </w:rPr>
          <w:fldChar w:fldCharType="separate"/>
        </w:r>
        <w:r w:rsidR="00E67522">
          <w:rPr>
            <w:noProof/>
            <w:webHidden/>
          </w:rPr>
          <w:t>1</w:t>
        </w:r>
        <w:r>
          <w:rPr>
            <w:noProof/>
            <w:webHidden/>
          </w:rPr>
          <w:fldChar w:fldCharType="end"/>
        </w:r>
      </w:hyperlink>
    </w:p>
    <w:p w:rsidR="008C7A36" w:rsidRDefault="006A1EE0">
      <w:pPr>
        <w:pStyle w:val="TDC1"/>
        <w:rPr>
          <w:rFonts w:asciiTheme="minorHAnsi" w:eastAsiaTheme="minorEastAsia" w:hAnsiTheme="minorHAnsi" w:cstheme="minorBidi"/>
          <w:b w:val="0"/>
          <w:sz w:val="22"/>
          <w:lang w:eastAsia="es-CL"/>
        </w:rPr>
      </w:pPr>
      <w:hyperlink w:anchor="_Toc281432063" w:history="1">
        <w:r w:rsidR="008C7A36" w:rsidRPr="007E2EF7">
          <w:rPr>
            <w:rStyle w:val="Hipervnculo"/>
          </w:rPr>
          <w:t>Glosario</w:t>
        </w:r>
        <w:r w:rsidR="008C7A36">
          <w:rPr>
            <w:webHidden/>
          </w:rPr>
          <w:tab/>
        </w:r>
        <w:r>
          <w:rPr>
            <w:webHidden/>
          </w:rPr>
          <w:fldChar w:fldCharType="begin"/>
        </w:r>
        <w:r w:rsidR="008C7A36">
          <w:rPr>
            <w:webHidden/>
          </w:rPr>
          <w:instrText xml:space="preserve"> PAGEREF _Toc281432063 \h </w:instrText>
        </w:r>
        <w:r>
          <w:rPr>
            <w:webHidden/>
          </w:rPr>
        </w:r>
        <w:r>
          <w:rPr>
            <w:webHidden/>
          </w:rPr>
          <w:fldChar w:fldCharType="separate"/>
        </w:r>
        <w:r w:rsidR="00E67522">
          <w:rPr>
            <w:webHidden/>
          </w:rPr>
          <w:t>1</w:t>
        </w:r>
        <w:r>
          <w:rPr>
            <w:webHidden/>
          </w:rPr>
          <w:fldChar w:fldCharType="end"/>
        </w:r>
      </w:hyperlink>
    </w:p>
    <w:p w:rsidR="008C7A36" w:rsidRDefault="006A1EE0">
      <w:pPr>
        <w:pStyle w:val="TDC1"/>
        <w:rPr>
          <w:rFonts w:asciiTheme="minorHAnsi" w:eastAsiaTheme="minorEastAsia" w:hAnsiTheme="minorHAnsi" w:cstheme="minorBidi"/>
          <w:b w:val="0"/>
          <w:sz w:val="22"/>
          <w:lang w:eastAsia="es-CL"/>
        </w:rPr>
      </w:pPr>
      <w:hyperlink w:anchor="_Toc281432064" w:history="1">
        <w:r w:rsidR="008C7A36" w:rsidRPr="007E2EF7">
          <w:rPr>
            <w:rStyle w:val="Hipervnculo"/>
            <w:lang w:val="en-US"/>
          </w:rPr>
          <w:t>Acrónimos</w:t>
        </w:r>
        <w:r w:rsidR="008C7A36">
          <w:rPr>
            <w:webHidden/>
          </w:rPr>
          <w:tab/>
        </w:r>
        <w:r>
          <w:rPr>
            <w:webHidden/>
          </w:rPr>
          <w:fldChar w:fldCharType="begin"/>
        </w:r>
        <w:r w:rsidR="008C7A36">
          <w:rPr>
            <w:webHidden/>
          </w:rPr>
          <w:instrText xml:space="preserve"> PAGEREF _Toc281432064 \h </w:instrText>
        </w:r>
        <w:r>
          <w:rPr>
            <w:webHidden/>
          </w:rPr>
        </w:r>
        <w:r>
          <w:rPr>
            <w:webHidden/>
          </w:rPr>
          <w:fldChar w:fldCharType="separate"/>
        </w:r>
        <w:r w:rsidR="00E67522">
          <w:rPr>
            <w:webHidden/>
          </w:rPr>
          <w:t>1</w:t>
        </w:r>
        <w:r>
          <w:rPr>
            <w:webHidden/>
          </w:rPr>
          <w:fldChar w:fldCharType="end"/>
        </w:r>
      </w:hyperlink>
    </w:p>
    <w:p w:rsidR="00B71CC1" w:rsidRDefault="006A1EE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8C7A36" w:rsidRDefault="006A1EE0">
      <w:pPr>
        <w:pStyle w:val="Tabladeilustraciones"/>
        <w:tabs>
          <w:tab w:val="right" w:leader="dot" w:pos="8828"/>
        </w:tabs>
        <w:rPr>
          <w:rFonts w:asciiTheme="minorHAnsi" w:eastAsiaTheme="minorEastAsia" w:hAnsiTheme="minorHAnsi" w:cstheme="minorBidi"/>
          <w:noProof/>
          <w:sz w:val="22"/>
          <w:szCs w:val="22"/>
          <w:lang w:eastAsia="es-CL"/>
        </w:rPr>
      </w:pPr>
      <w:r w:rsidRPr="006A1EE0">
        <w:rPr>
          <w:lang w:val="es-ES"/>
        </w:rPr>
        <w:fldChar w:fldCharType="begin"/>
      </w:r>
      <w:r w:rsidR="00E010D5">
        <w:rPr>
          <w:lang w:val="es-ES"/>
        </w:rPr>
        <w:instrText xml:space="preserve"> TOC \c "Ilustración" </w:instrText>
      </w:r>
      <w:r w:rsidRPr="006A1EE0">
        <w:rPr>
          <w:lang w:val="es-ES"/>
        </w:rPr>
        <w:fldChar w:fldCharType="separate"/>
      </w:r>
      <w:r w:rsidR="008C7A36">
        <w:rPr>
          <w:noProof/>
        </w:rPr>
        <w:t>Ilustración 1 - Componentes que intervienen en acceso multimedia web</w:t>
      </w:r>
      <w:r w:rsidR="008C7A36">
        <w:rPr>
          <w:noProof/>
        </w:rPr>
        <w:tab/>
      </w:r>
      <w:r>
        <w:rPr>
          <w:noProof/>
        </w:rPr>
        <w:fldChar w:fldCharType="begin"/>
      </w:r>
      <w:r w:rsidR="008C7A36">
        <w:rPr>
          <w:noProof/>
        </w:rPr>
        <w:instrText xml:space="preserve"> PAGEREF _Toc281432065 \h </w:instrText>
      </w:r>
      <w:r>
        <w:rPr>
          <w:noProof/>
        </w:rPr>
      </w:r>
      <w:r>
        <w:rPr>
          <w:noProof/>
        </w:rPr>
        <w:fldChar w:fldCharType="separate"/>
      </w:r>
      <w:r w:rsidR="00E67522">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A1EE0">
        <w:rPr>
          <w:noProof/>
        </w:rPr>
        <w:fldChar w:fldCharType="begin"/>
      </w:r>
      <w:r>
        <w:rPr>
          <w:noProof/>
        </w:rPr>
        <w:instrText xml:space="preserve"> PAGEREF _Toc281432066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A1EE0">
        <w:rPr>
          <w:noProof/>
        </w:rPr>
        <w:fldChar w:fldCharType="begin"/>
      </w:r>
      <w:r>
        <w:rPr>
          <w:noProof/>
        </w:rPr>
        <w:instrText xml:space="preserve"> PAGEREF _Toc281432067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A1EE0">
        <w:rPr>
          <w:noProof/>
        </w:rPr>
        <w:fldChar w:fldCharType="begin"/>
      </w:r>
      <w:r>
        <w:rPr>
          <w:noProof/>
        </w:rPr>
        <w:instrText xml:space="preserve"> PAGEREF _Toc281432068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A1EE0">
        <w:rPr>
          <w:noProof/>
        </w:rPr>
        <w:fldChar w:fldCharType="begin"/>
      </w:r>
      <w:r>
        <w:rPr>
          <w:noProof/>
        </w:rPr>
        <w:instrText xml:space="preserve"> PAGEREF _Toc281432069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A1EE0">
        <w:rPr>
          <w:noProof/>
        </w:rPr>
        <w:fldChar w:fldCharType="begin"/>
      </w:r>
      <w:r>
        <w:rPr>
          <w:noProof/>
        </w:rPr>
        <w:instrText xml:space="preserve"> PAGEREF _Toc281432070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A1EE0">
        <w:rPr>
          <w:noProof/>
        </w:rPr>
        <w:fldChar w:fldCharType="begin"/>
      </w:r>
      <w:r>
        <w:rPr>
          <w:noProof/>
        </w:rPr>
        <w:instrText xml:space="preserve"> PAGEREF _Toc281432071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A1EE0">
        <w:rPr>
          <w:noProof/>
        </w:rPr>
        <w:fldChar w:fldCharType="begin"/>
      </w:r>
      <w:r>
        <w:rPr>
          <w:noProof/>
        </w:rPr>
        <w:instrText xml:space="preserve"> PAGEREF _Toc281432072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A1EE0">
        <w:rPr>
          <w:noProof/>
        </w:rPr>
        <w:fldChar w:fldCharType="begin"/>
      </w:r>
      <w:r>
        <w:rPr>
          <w:noProof/>
        </w:rPr>
        <w:instrText xml:space="preserve"> PAGEREF _Toc281432073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A1EE0">
        <w:rPr>
          <w:noProof/>
        </w:rPr>
        <w:fldChar w:fldCharType="begin"/>
      </w:r>
      <w:r>
        <w:rPr>
          <w:noProof/>
        </w:rPr>
        <w:instrText xml:space="preserve"> PAGEREF _Toc281432074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A1EE0">
        <w:rPr>
          <w:noProof/>
        </w:rPr>
        <w:fldChar w:fldCharType="begin"/>
      </w:r>
      <w:r>
        <w:rPr>
          <w:noProof/>
        </w:rPr>
        <w:instrText xml:space="preserve"> PAGEREF _Toc281432075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A1EE0">
        <w:rPr>
          <w:noProof/>
        </w:rPr>
        <w:fldChar w:fldCharType="begin"/>
      </w:r>
      <w:r>
        <w:rPr>
          <w:noProof/>
        </w:rPr>
        <w:instrText xml:space="preserve"> PAGEREF _Toc281432076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A1EE0">
        <w:rPr>
          <w:noProof/>
        </w:rPr>
        <w:fldChar w:fldCharType="begin"/>
      </w:r>
      <w:r>
        <w:rPr>
          <w:noProof/>
        </w:rPr>
        <w:instrText xml:space="preserve"> PAGEREF _Toc281432077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A1EE0">
        <w:rPr>
          <w:noProof/>
        </w:rPr>
        <w:fldChar w:fldCharType="begin"/>
      </w:r>
      <w:r>
        <w:rPr>
          <w:noProof/>
        </w:rPr>
        <w:instrText xml:space="preserve"> PAGEREF _Toc281432078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A1EE0">
        <w:rPr>
          <w:noProof/>
        </w:rPr>
        <w:fldChar w:fldCharType="begin"/>
      </w:r>
      <w:r>
        <w:rPr>
          <w:noProof/>
        </w:rPr>
        <w:instrText xml:space="preserve"> PAGEREF _Toc281432079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A1EE0">
        <w:rPr>
          <w:noProof/>
        </w:rPr>
        <w:fldChar w:fldCharType="begin"/>
      </w:r>
      <w:r>
        <w:rPr>
          <w:noProof/>
        </w:rPr>
        <w:instrText xml:space="preserve"> PAGEREF _Toc281432080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A1EE0">
        <w:rPr>
          <w:noProof/>
        </w:rPr>
        <w:fldChar w:fldCharType="begin"/>
      </w:r>
      <w:r>
        <w:rPr>
          <w:noProof/>
        </w:rPr>
        <w:instrText xml:space="preserve"> PAGEREF _Toc281432081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A1EE0">
        <w:rPr>
          <w:noProof/>
        </w:rPr>
        <w:fldChar w:fldCharType="begin"/>
      </w:r>
      <w:r>
        <w:rPr>
          <w:noProof/>
        </w:rPr>
        <w:instrText xml:space="preserve"> PAGEREF _Toc281432082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A1EE0">
        <w:rPr>
          <w:noProof/>
        </w:rPr>
        <w:fldChar w:fldCharType="begin"/>
      </w:r>
      <w:r>
        <w:rPr>
          <w:noProof/>
        </w:rPr>
        <w:instrText xml:space="preserve"> PAGEREF _Toc281432083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A1EE0">
        <w:rPr>
          <w:noProof/>
        </w:rPr>
        <w:fldChar w:fldCharType="begin"/>
      </w:r>
      <w:r>
        <w:rPr>
          <w:noProof/>
        </w:rPr>
        <w:instrText xml:space="preserve"> PAGEREF _Toc281432084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A1EE0">
        <w:rPr>
          <w:noProof/>
        </w:rPr>
        <w:fldChar w:fldCharType="begin"/>
      </w:r>
      <w:r>
        <w:rPr>
          <w:noProof/>
        </w:rPr>
        <w:instrText xml:space="preserve"> PAGEREF _Toc281432085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A1EE0">
        <w:rPr>
          <w:noProof/>
        </w:rPr>
        <w:fldChar w:fldCharType="begin"/>
      </w:r>
      <w:r>
        <w:rPr>
          <w:noProof/>
        </w:rPr>
        <w:instrText xml:space="preserve"> PAGEREF _Toc281432086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A1EE0">
        <w:rPr>
          <w:noProof/>
        </w:rPr>
        <w:fldChar w:fldCharType="begin"/>
      </w:r>
      <w:r>
        <w:rPr>
          <w:noProof/>
        </w:rPr>
        <w:instrText xml:space="preserve"> PAGEREF _Toc281432087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A1EE0">
        <w:rPr>
          <w:noProof/>
        </w:rPr>
        <w:fldChar w:fldCharType="begin"/>
      </w:r>
      <w:r>
        <w:rPr>
          <w:noProof/>
        </w:rPr>
        <w:instrText xml:space="preserve"> PAGEREF _Toc281432088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A1EE0">
        <w:rPr>
          <w:noProof/>
        </w:rPr>
        <w:fldChar w:fldCharType="begin"/>
      </w:r>
      <w:r>
        <w:rPr>
          <w:noProof/>
        </w:rPr>
        <w:instrText xml:space="preserve"> PAGEREF _Toc281432089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A1EE0">
        <w:rPr>
          <w:noProof/>
        </w:rPr>
        <w:fldChar w:fldCharType="begin"/>
      </w:r>
      <w:r>
        <w:rPr>
          <w:noProof/>
        </w:rPr>
        <w:instrText xml:space="preserve"> PAGEREF _Toc281432090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6A1EE0">
        <w:rPr>
          <w:noProof/>
        </w:rPr>
        <w:fldChar w:fldCharType="begin"/>
      </w:r>
      <w:r>
        <w:rPr>
          <w:noProof/>
        </w:rPr>
        <w:instrText xml:space="preserve"> PAGEREF _Toc281432091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A1EE0">
        <w:rPr>
          <w:noProof/>
        </w:rPr>
        <w:fldChar w:fldCharType="begin"/>
      </w:r>
      <w:r>
        <w:rPr>
          <w:noProof/>
        </w:rPr>
        <w:instrText xml:space="preserve"> PAGEREF _Toc281432092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A1EE0">
        <w:rPr>
          <w:noProof/>
        </w:rPr>
        <w:fldChar w:fldCharType="begin"/>
      </w:r>
      <w:r>
        <w:rPr>
          <w:noProof/>
        </w:rPr>
        <w:instrText xml:space="preserve"> PAGEREF _Toc281432093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A1EE0">
        <w:rPr>
          <w:noProof/>
        </w:rPr>
        <w:fldChar w:fldCharType="begin"/>
      </w:r>
      <w:r>
        <w:rPr>
          <w:noProof/>
        </w:rPr>
        <w:instrText xml:space="preserve"> PAGEREF _Toc281432094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A1EE0">
        <w:rPr>
          <w:noProof/>
        </w:rPr>
        <w:fldChar w:fldCharType="begin"/>
      </w:r>
      <w:r>
        <w:rPr>
          <w:noProof/>
        </w:rPr>
        <w:instrText xml:space="preserve"> PAGEREF _Toc281432095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A1EE0">
        <w:rPr>
          <w:noProof/>
        </w:rPr>
        <w:fldChar w:fldCharType="begin"/>
      </w:r>
      <w:r>
        <w:rPr>
          <w:noProof/>
        </w:rPr>
        <w:instrText xml:space="preserve"> PAGEREF _Toc281432096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A1EE0">
        <w:rPr>
          <w:noProof/>
        </w:rPr>
        <w:fldChar w:fldCharType="begin"/>
      </w:r>
      <w:r>
        <w:rPr>
          <w:noProof/>
        </w:rPr>
        <w:instrText xml:space="preserve"> PAGEREF _Toc281432097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6A1EE0">
        <w:rPr>
          <w:noProof/>
        </w:rPr>
        <w:fldChar w:fldCharType="begin"/>
      </w:r>
      <w:r>
        <w:rPr>
          <w:noProof/>
        </w:rPr>
        <w:instrText xml:space="preserve"> PAGEREF _Toc281432098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A1EE0">
        <w:rPr>
          <w:noProof/>
        </w:rPr>
        <w:fldChar w:fldCharType="begin"/>
      </w:r>
      <w:r>
        <w:rPr>
          <w:noProof/>
        </w:rPr>
        <w:instrText xml:space="preserve"> PAGEREF _Toc281432099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A1EE0">
        <w:rPr>
          <w:noProof/>
        </w:rPr>
        <w:fldChar w:fldCharType="begin"/>
      </w:r>
      <w:r>
        <w:rPr>
          <w:noProof/>
        </w:rPr>
        <w:instrText xml:space="preserve"> PAGEREF _Toc281432100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A1EE0">
        <w:rPr>
          <w:noProof/>
        </w:rPr>
        <w:fldChar w:fldCharType="begin"/>
      </w:r>
      <w:r>
        <w:rPr>
          <w:noProof/>
        </w:rPr>
        <w:instrText xml:space="preserve"> PAGEREF _Toc281432101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A1EE0">
        <w:rPr>
          <w:noProof/>
        </w:rPr>
        <w:fldChar w:fldCharType="begin"/>
      </w:r>
      <w:r>
        <w:rPr>
          <w:noProof/>
        </w:rPr>
        <w:instrText xml:space="preserve"> PAGEREF _Toc281432102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A1EE0">
        <w:rPr>
          <w:noProof/>
        </w:rPr>
        <w:fldChar w:fldCharType="begin"/>
      </w:r>
      <w:r>
        <w:rPr>
          <w:noProof/>
        </w:rPr>
        <w:instrText xml:space="preserve"> PAGEREF _Toc281432103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A1EE0">
        <w:rPr>
          <w:noProof/>
        </w:rPr>
        <w:fldChar w:fldCharType="begin"/>
      </w:r>
      <w:r>
        <w:rPr>
          <w:noProof/>
        </w:rPr>
        <w:instrText xml:space="preserve"> PAGEREF _Toc281432104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6A1EE0">
        <w:rPr>
          <w:noProof/>
        </w:rPr>
        <w:fldChar w:fldCharType="begin"/>
      </w:r>
      <w:r>
        <w:rPr>
          <w:noProof/>
        </w:rPr>
        <w:instrText xml:space="preserve"> PAGEREF _Toc281432105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A1EE0">
        <w:rPr>
          <w:noProof/>
        </w:rPr>
        <w:fldChar w:fldCharType="begin"/>
      </w:r>
      <w:r>
        <w:rPr>
          <w:noProof/>
        </w:rPr>
        <w:instrText xml:space="preserve"> PAGEREF _Toc281432106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6A1EE0">
        <w:rPr>
          <w:noProof/>
        </w:rPr>
        <w:fldChar w:fldCharType="begin"/>
      </w:r>
      <w:r>
        <w:rPr>
          <w:noProof/>
        </w:rPr>
        <w:instrText xml:space="preserve"> PAGEREF _Toc281432107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6A1EE0">
        <w:rPr>
          <w:noProof/>
        </w:rPr>
        <w:fldChar w:fldCharType="begin"/>
      </w:r>
      <w:r>
        <w:rPr>
          <w:noProof/>
        </w:rPr>
        <w:instrText xml:space="preserve"> PAGEREF _Toc281432108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6A1EE0">
        <w:rPr>
          <w:noProof/>
        </w:rPr>
        <w:fldChar w:fldCharType="begin"/>
      </w:r>
      <w:r>
        <w:rPr>
          <w:noProof/>
        </w:rPr>
        <w:instrText xml:space="preserve"> PAGEREF _Toc281432109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6A1EE0">
        <w:rPr>
          <w:noProof/>
        </w:rPr>
        <w:fldChar w:fldCharType="begin"/>
      </w:r>
      <w:r>
        <w:rPr>
          <w:noProof/>
        </w:rPr>
        <w:instrText xml:space="preserve"> PAGEREF _Toc281432110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6A1EE0">
        <w:rPr>
          <w:noProof/>
        </w:rPr>
        <w:fldChar w:fldCharType="begin"/>
      </w:r>
      <w:r>
        <w:rPr>
          <w:noProof/>
        </w:rPr>
        <w:instrText xml:space="preserve"> PAGEREF _Toc281432111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6A1EE0">
        <w:rPr>
          <w:noProof/>
        </w:rPr>
        <w:fldChar w:fldCharType="begin"/>
      </w:r>
      <w:r>
        <w:rPr>
          <w:noProof/>
        </w:rPr>
        <w:instrText xml:space="preserve"> PAGEREF _Toc281432112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850039">
        <w:rPr>
          <w:noProof/>
          <w:color w:val="0000FF"/>
          <w:u w:val="single"/>
        </w:rPr>
        <w:t>http://umacms.no-ip.org</w:t>
      </w:r>
      <w:r>
        <w:rPr>
          <w:noProof/>
        </w:rPr>
        <w:tab/>
      </w:r>
      <w:r w:rsidR="006A1EE0">
        <w:rPr>
          <w:noProof/>
        </w:rPr>
        <w:fldChar w:fldCharType="begin"/>
      </w:r>
      <w:r>
        <w:rPr>
          <w:noProof/>
        </w:rPr>
        <w:instrText xml:space="preserve"> PAGEREF _Toc281432113 \h </w:instrText>
      </w:r>
      <w:r w:rsidR="006A1EE0">
        <w:rPr>
          <w:noProof/>
        </w:rPr>
      </w:r>
      <w:r w:rsidR="006A1EE0">
        <w:rPr>
          <w:noProof/>
        </w:rPr>
        <w:fldChar w:fldCharType="separate"/>
      </w:r>
      <w:r w:rsidR="00E67522">
        <w:rPr>
          <w:noProof/>
        </w:rPr>
        <w:t>1</w:t>
      </w:r>
      <w:r w:rsidR="006A1EE0">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6A1EE0">
        <w:rPr>
          <w:noProof/>
        </w:rPr>
        <w:fldChar w:fldCharType="begin"/>
      </w:r>
      <w:r>
        <w:rPr>
          <w:noProof/>
        </w:rPr>
        <w:instrText xml:space="preserve"> PAGEREF _Toc281432114 \h </w:instrText>
      </w:r>
      <w:r w:rsidR="006A1EE0">
        <w:rPr>
          <w:noProof/>
        </w:rPr>
      </w:r>
      <w:r w:rsidR="006A1EE0">
        <w:rPr>
          <w:noProof/>
        </w:rPr>
        <w:fldChar w:fldCharType="separate"/>
      </w:r>
      <w:r w:rsidR="00E67522">
        <w:rPr>
          <w:noProof/>
        </w:rPr>
        <w:t>1</w:t>
      </w:r>
      <w:r w:rsidR="006A1EE0">
        <w:rPr>
          <w:noProof/>
        </w:rPr>
        <w:fldChar w:fldCharType="end"/>
      </w:r>
    </w:p>
    <w:p w:rsidR="009A106D" w:rsidRDefault="006A1EE0" w:rsidP="00777734">
      <w:pPr>
        <w:pStyle w:val="Ttulo"/>
        <w:outlineLvl w:val="0"/>
      </w:pPr>
      <w:r>
        <w:rPr>
          <w:lang w:val="es-ES"/>
        </w:rPr>
        <w:fldChar w:fldCharType="end"/>
      </w:r>
      <w:r w:rsidR="00391FD4">
        <w:rPr>
          <w:lang w:val="es-ES"/>
        </w:rPr>
        <w:br w:type="page"/>
      </w:r>
      <w:bookmarkStart w:id="0" w:name="_Toc281339247"/>
      <w:bookmarkStart w:id="1" w:name="_Toc281431958"/>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431959"/>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432065"/>
      <w:r>
        <w:t xml:space="preserve">Ilustración </w:t>
      </w:r>
      <w:r w:rsidR="006A1EE0">
        <w:fldChar w:fldCharType="begin"/>
      </w:r>
      <w:r>
        <w:instrText xml:space="preserve"> SEQ Ilustración \* ARABIC </w:instrText>
      </w:r>
      <w:r w:rsidR="006A1EE0">
        <w:fldChar w:fldCharType="separate"/>
      </w:r>
      <w:r w:rsidR="00E67522">
        <w:rPr>
          <w:noProof/>
        </w:rPr>
        <w:t>1</w:t>
      </w:r>
      <w:r w:rsidR="006A1EE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431960"/>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A1EE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431961"/>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43196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431963"/>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43196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431965"/>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431966"/>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431967"/>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432066"/>
      <w:r>
        <w:t xml:space="preserve">Ilustración </w:t>
      </w:r>
      <w:r w:rsidR="006A1EE0">
        <w:fldChar w:fldCharType="begin"/>
      </w:r>
      <w:r>
        <w:instrText xml:space="preserve"> SEQ Ilustración \* ARABIC </w:instrText>
      </w:r>
      <w:r w:rsidR="006A1EE0">
        <w:fldChar w:fldCharType="separate"/>
      </w:r>
      <w:r w:rsidR="00E67522">
        <w:rPr>
          <w:noProof/>
        </w:rPr>
        <w:t>2</w:t>
      </w:r>
      <w:r w:rsidR="006A1EE0">
        <w:fldChar w:fldCharType="end"/>
      </w:r>
      <w:r>
        <w:t xml:space="preserve"> - </w:t>
      </w:r>
      <w:r w:rsidRPr="00464E84">
        <w:t>Adaptación de cont</w:t>
      </w:r>
      <w:r>
        <w:t>enidos para un acceso universal</w:t>
      </w:r>
      <w:bookmarkEnd w:id="24"/>
      <w:bookmarkEnd w:id="25"/>
      <w:bookmarkEnd w:id="26"/>
    </w:p>
    <w:p w:rsidR="009A106D" w:rsidRPr="008F6728" w:rsidRDefault="006A1EE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431968"/>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431969"/>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432067"/>
      <w:r>
        <w:t xml:space="preserve">Ilustración </w:t>
      </w:r>
      <w:r w:rsidR="006A1EE0">
        <w:fldChar w:fldCharType="begin"/>
      </w:r>
      <w:r>
        <w:instrText xml:space="preserve"> SEQ Ilustración \* ARABIC </w:instrText>
      </w:r>
      <w:r w:rsidR="006A1EE0">
        <w:fldChar w:fldCharType="separate"/>
      </w:r>
      <w:r w:rsidR="00E67522">
        <w:rPr>
          <w:noProof/>
        </w:rPr>
        <w:t>3</w:t>
      </w:r>
      <w:r w:rsidR="006A1EE0">
        <w:fldChar w:fldCharType="end"/>
      </w:r>
      <w:r>
        <w:t xml:space="preserve"> - </w:t>
      </w:r>
      <w:r w:rsidRPr="001D0396">
        <w:t>Esquema SOAP seg</w:t>
      </w:r>
      <w:r w:rsidR="00F8658A">
        <w:t>ú</w:t>
      </w:r>
      <w:r w:rsidRPr="001D0396">
        <w:t>n la W3C</w:t>
      </w:r>
      <w:bookmarkEnd w:id="33"/>
      <w:bookmarkEnd w:id="34"/>
      <w:bookmarkEnd w:id="35"/>
    </w:p>
    <w:p w:rsidR="009A106D" w:rsidRPr="00460025" w:rsidRDefault="006A1EE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431970"/>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431971"/>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432068"/>
      <w:r>
        <w:t xml:space="preserve">Ilustración </w:t>
      </w:r>
      <w:r w:rsidR="006A1EE0">
        <w:fldChar w:fldCharType="begin"/>
      </w:r>
      <w:r>
        <w:instrText xml:space="preserve"> SEQ Ilustración \* ARABIC </w:instrText>
      </w:r>
      <w:r w:rsidR="006A1EE0">
        <w:fldChar w:fldCharType="separate"/>
      </w:r>
      <w:r w:rsidR="00E67522">
        <w:rPr>
          <w:noProof/>
        </w:rPr>
        <w:t>4</w:t>
      </w:r>
      <w:r w:rsidR="006A1EE0">
        <w:fldChar w:fldCharType="end"/>
      </w:r>
      <w:r>
        <w:t xml:space="preserve"> - </w:t>
      </w:r>
      <w:r w:rsidRPr="008D05B2">
        <w:t>Esquema del funcionamiento de RSS</w:t>
      </w:r>
      <w:bookmarkEnd w:id="40"/>
      <w:bookmarkEnd w:id="41"/>
    </w:p>
    <w:p w:rsidR="000262D2" w:rsidRDefault="006A1EE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431972"/>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432069"/>
      <w:r>
        <w:t xml:space="preserve">Ilustración </w:t>
      </w:r>
      <w:r w:rsidR="006A1EE0">
        <w:fldChar w:fldCharType="begin"/>
      </w:r>
      <w:r>
        <w:instrText xml:space="preserve"> SEQ Ilustración \* ARABIC </w:instrText>
      </w:r>
      <w:r w:rsidR="006A1EE0">
        <w:fldChar w:fldCharType="separate"/>
      </w:r>
      <w:r w:rsidR="00E67522">
        <w:rPr>
          <w:noProof/>
        </w:rPr>
        <w:t>5</w:t>
      </w:r>
      <w:r w:rsidR="006A1EE0">
        <w:fldChar w:fldCharType="end"/>
      </w:r>
      <w:r>
        <w:t xml:space="preserve"> - </w:t>
      </w:r>
      <w:r w:rsidRPr="00E46373">
        <w:t>Esquema de XML Orientado a MVC</w:t>
      </w:r>
      <w:bookmarkEnd w:id="44"/>
      <w:bookmarkEnd w:id="45"/>
      <w:bookmarkEnd w:id="46"/>
    </w:p>
    <w:p w:rsidR="00AC2D2B" w:rsidRDefault="006A1EE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431973"/>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431974"/>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43197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431976"/>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431977"/>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432070"/>
      <w:r>
        <w:t xml:space="preserve">Ilustración </w:t>
      </w:r>
      <w:r w:rsidR="006A1EE0">
        <w:fldChar w:fldCharType="begin"/>
      </w:r>
      <w:r>
        <w:instrText xml:space="preserve"> SEQ Ilustración \* ARABIC </w:instrText>
      </w:r>
      <w:r w:rsidR="006A1EE0">
        <w:fldChar w:fldCharType="separate"/>
      </w:r>
      <w:r w:rsidR="00E67522">
        <w:rPr>
          <w:noProof/>
        </w:rPr>
        <w:t>6</w:t>
      </w:r>
      <w:r w:rsidR="006A1EE0">
        <w:fldChar w:fldCharType="end"/>
      </w:r>
      <w:r>
        <w:t xml:space="preserve"> - </w:t>
      </w:r>
      <w:r w:rsidRPr="00620C24">
        <w:t>Modelo típico de un servicio streaming</w:t>
      </w:r>
      <w:bookmarkEnd w:id="60"/>
      <w:bookmarkEnd w:id="61"/>
    </w:p>
    <w:p w:rsidR="00BA71DB" w:rsidRPr="008551A5" w:rsidRDefault="006A1EE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431978"/>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431979"/>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431980"/>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431981"/>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431982"/>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431983"/>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431984"/>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431985"/>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431986"/>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3GP es una versión de formato de MPG4  establecida para dispositivos móviles y móviles de tercera generación, la mayoría de los Smartphone ya pueden usar este formato. Hoy en día los teléfonos móviles cuentan con una buena aplicación reproductora</w:t>
      </w:r>
      <w:r w:rsidR="00E67522">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E67522">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431987"/>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431988"/>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432071"/>
      <w:r>
        <w:t xml:space="preserve">Ilustración </w:t>
      </w:r>
      <w:r w:rsidR="006A1EE0">
        <w:fldChar w:fldCharType="begin"/>
      </w:r>
      <w:r>
        <w:instrText xml:space="preserve"> SEQ Ilustración \* ARABIC </w:instrText>
      </w:r>
      <w:r w:rsidR="006A1EE0">
        <w:fldChar w:fldCharType="separate"/>
      </w:r>
      <w:r w:rsidR="00E67522">
        <w:rPr>
          <w:noProof/>
        </w:rPr>
        <w:t>7</w:t>
      </w:r>
      <w:r w:rsidR="006A1EE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431989"/>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432072"/>
      <w:r>
        <w:t xml:space="preserve">Ilustración </w:t>
      </w:r>
      <w:r w:rsidR="006A1EE0">
        <w:fldChar w:fldCharType="begin"/>
      </w:r>
      <w:r>
        <w:instrText xml:space="preserve"> SEQ Ilustración \* ARABIC </w:instrText>
      </w:r>
      <w:r w:rsidR="006A1EE0">
        <w:fldChar w:fldCharType="separate"/>
      </w:r>
      <w:r w:rsidR="00E67522">
        <w:rPr>
          <w:noProof/>
        </w:rPr>
        <w:t>8</w:t>
      </w:r>
      <w:r w:rsidR="006A1EE0">
        <w:fldChar w:fldCharType="end"/>
      </w:r>
      <w:r>
        <w:t xml:space="preserve"> - Real Player 11</w:t>
      </w:r>
      <w:bookmarkEnd w:id="90"/>
      <w:bookmarkEnd w:id="91"/>
      <w:bookmarkEnd w:id="92"/>
    </w:p>
    <w:p w:rsidR="00B23E60" w:rsidRDefault="006A1EE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43199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432073"/>
      <w:r>
        <w:t xml:space="preserve">Ilustración </w:t>
      </w:r>
      <w:r w:rsidR="006A1EE0">
        <w:fldChar w:fldCharType="begin"/>
      </w:r>
      <w:r>
        <w:instrText xml:space="preserve"> SEQ Ilustración \* ARABIC </w:instrText>
      </w:r>
      <w:r w:rsidR="006A1EE0">
        <w:fldChar w:fldCharType="separate"/>
      </w:r>
      <w:r w:rsidR="00E67522">
        <w:rPr>
          <w:noProof/>
        </w:rPr>
        <w:t>9</w:t>
      </w:r>
      <w:r w:rsidR="006A1EE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431991"/>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432074"/>
      <w:r>
        <w:t xml:space="preserve">Ilustración </w:t>
      </w:r>
      <w:r w:rsidR="006A1EE0">
        <w:fldChar w:fldCharType="begin"/>
      </w:r>
      <w:r>
        <w:instrText xml:space="preserve"> SEQ Ilustración \* ARABIC </w:instrText>
      </w:r>
      <w:r w:rsidR="006A1EE0">
        <w:fldChar w:fldCharType="separate"/>
      </w:r>
      <w:r w:rsidR="00E67522">
        <w:rPr>
          <w:noProof/>
        </w:rPr>
        <w:t>10</w:t>
      </w:r>
      <w:r w:rsidR="006A1EE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431992"/>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432075"/>
      <w:r>
        <w:t xml:space="preserve">Ilustración </w:t>
      </w:r>
      <w:r w:rsidR="006A1EE0">
        <w:fldChar w:fldCharType="begin"/>
      </w:r>
      <w:r>
        <w:instrText xml:space="preserve"> SEQ Ilustración \* ARABIC </w:instrText>
      </w:r>
      <w:r w:rsidR="006A1EE0">
        <w:fldChar w:fldCharType="separate"/>
      </w:r>
      <w:r w:rsidR="00E67522">
        <w:rPr>
          <w:noProof/>
        </w:rPr>
        <w:t>11</w:t>
      </w:r>
      <w:r w:rsidR="006A1EE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431993"/>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431994"/>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431995"/>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432076"/>
      <w:r>
        <w:t xml:space="preserve">Ilustración </w:t>
      </w:r>
      <w:r w:rsidR="006A1EE0">
        <w:fldChar w:fldCharType="begin"/>
      </w:r>
      <w:r>
        <w:instrText xml:space="preserve"> SEQ Ilustración \* ARABIC </w:instrText>
      </w:r>
      <w:r w:rsidR="006A1EE0">
        <w:fldChar w:fldCharType="separate"/>
      </w:r>
      <w:r w:rsidR="00E67522">
        <w:rPr>
          <w:noProof/>
        </w:rPr>
        <w:t>12</w:t>
      </w:r>
      <w:r w:rsidR="006A1EE0">
        <w:fldChar w:fldCharType="end"/>
      </w:r>
      <w:r>
        <w:t xml:space="preserve"> - Esquema de componentes de FFmpeg</w:t>
      </w:r>
      <w:bookmarkEnd w:id="118"/>
      <w:bookmarkEnd w:id="119"/>
      <w:bookmarkEnd w:id="120"/>
    </w:p>
    <w:p w:rsidR="00107078" w:rsidRPr="008551A5" w:rsidRDefault="006A1EE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431996"/>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432077"/>
      <w:r>
        <w:t xml:space="preserve">Ilustración </w:t>
      </w:r>
      <w:r w:rsidR="006A1EE0">
        <w:fldChar w:fldCharType="begin"/>
      </w:r>
      <w:r>
        <w:instrText xml:space="preserve"> SEQ Ilustración \* ARABIC </w:instrText>
      </w:r>
      <w:r w:rsidR="006A1EE0">
        <w:fldChar w:fldCharType="separate"/>
      </w:r>
      <w:r w:rsidR="00E67522">
        <w:rPr>
          <w:noProof/>
        </w:rPr>
        <w:t>13</w:t>
      </w:r>
      <w:r w:rsidR="006A1EE0">
        <w:fldChar w:fldCharType="end"/>
      </w:r>
      <w:r>
        <w:t xml:space="preserve"> - Infraestructura de redes IPTV</w:t>
      </w:r>
      <w:bookmarkEnd w:id="123"/>
      <w:bookmarkEnd w:id="124"/>
      <w:bookmarkEnd w:id="125"/>
    </w:p>
    <w:p w:rsidR="006859D3" w:rsidRPr="00236201" w:rsidRDefault="006A1EE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431997"/>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r w:rsidR="008C7A36">
        <w:rPr>
          <w:lang w:eastAsia="es-CL"/>
        </w:rPr>
        <w:t xml:space="preserve"> </w:t>
      </w:r>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431998"/>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431999"/>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432000"/>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432001"/>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432002"/>
      <w:r>
        <w:t>2.9.1. Zend Framework</w:t>
      </w:r>
      <w:bookmarkEnd w:id="136"/>
      <w:bookmarkEnd w:id="137"/>
    </w:p>
    <w:p w:rsidR="003607CB" w:rsidRDefault="003607CB" w:rsidP="003607CB">
      <w:r>
        <w:t>Zend es la principal compañía que está detrás del desarrollo de PHP.</w:t>
      </w:r>
      <w:r w:rsidR="00E67522">
        <w:t xml:space="preserve"> </w:t>
      </w:r>
      <w:r>
        <w:t>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432078"/>
      <w:r>
        <w:t xml:space="preserve">Ilustración </w:t>
      </w:r>
      <w:r w:rsidR="006A1EE0">
        <w:fldChar w:fldCharType="begin"/>
      </w:r>
      <w:r w:rsidR="000051F5">
        <w:instrText xml:space="preserve"> SEQ Ilustración \* ARABIC </w:instrText>
      </w:r>
      <w:r w:rsidR="006A1EE0">
        <w:fldChar w:fldCharType="separate"/>
      </w:r>
      <w:r w:rsidR="00E67522">
        <w:rPr>
          <w:noProof/>
        </w:rPr>
        <w:t>14</w:t>
      </w:r>
      <w:r w:rsidR="006A1EE0">
        <w:rPr>
          <w:noProof/>
        </w:rPr>
        <w:fldChar w:fldCharType="end"/>
      </w:r>
      <w:r>
        <w:t xml:space="preserve"> - Visión general Zend Framework</w:t>
      </w:r>
      <w:bookmarkEnd w:id="138"/>
      <w:bookmarkEnd w:id="139"/>
    </w:p>
    <w:p w:rsidR="003607CB" w:rsidRDefault="006A1EE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432003"/>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432079"/>
      <w:r>
        <w:t xml:space="preserve">Ilustración </w:t>
      </w:r>
      <w:r w:rsidR="006A1EE0">
        <w:fldChar w:fldCharType="begin"/>
      </w:r>
      <w:r w:rsidR="000051F5">
        <w:instrText xml:space="preserve"> SEQ Ilustración \* ARABIC </w:instrText>
      </w:r>
      <w:r w:rsidR="006A1EE0">
        <w:fldChar w:fldCharType="separate"/>
      </w:r>
      <w:r w:rsidR="00E67522">
        <w:rPr>
          <w:noProof/>
        </w:rPr>
        <w:t>15</w:t>
      </w:r>
      <w:r w:rsidR="006A1EE0">
        <w:rPr>
          <w:noProof/>
        </w:rPr>
        <w:fldChar w:fldCharType="end"/>
      </w:r>
      <w:r>
        <w:t xml:space="preserve"> - Esquema de Widgets GWT</w:t>
      </w:r>
      <w:bookmarkEnd w:id="142"/>
      <w:bookmarkEnd w:id="143"/>
    </w:p>
    <w:p w:rsidR="003607CB" w:rsidRPr="00BE13A4" w:rsidRDefault="006A1EE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432004"/>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432005"/>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432006"/>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432080"/>
      <w:r>
        <w:t xml:space="preserve">Ilustración </w:t>
      </w:r>
      <w:r w:rsidR="006A1EE0">
        <w:fldChar w:fldCharType="begin"/>
      </w:r>
      <w:r>
        <w:instrText xml:space="preserve"> SEQ Ilustración \* ARABIC </w:instrText>
      </w:r>
      <w:r w:rsidR="006A1EE0">
        <w:fldChar w:fldCharType="separate"/>
      </w:r>
      <w:r w:rsidR="00E67522">
        <w:rPr>
          <w:noProof/>
        </w:rPr>
        <w:t>16</w:t>
      </w:r>
      <w:r w:rsidR="006A1EE0">
        <w:fldChar w:fldCharType="end"/>
      </w:r>
      <w:r>
        <w:t xml:space="preserve"> - Web PHPMotion</w:t>
      </w:r>
      <w:bookmarkEnd w:id="151"/>
      <w:bookmarkEnd w:id="152"/>
      <w:bookmarkEnd w:id="153"/>
    </w:p>
    <w:bookmarkStart w:id="154" w:name="_Toc266039206"/>
    <w:p w:rsidR="007C0EE8" w:rsidRPr="00460025" w:rsidRDefault="006A1EE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432007"/>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432081"/>
      <w:r>
        <w:t xml:space="preserve">Ilustración </w:t>
      </w:r>
      <w:r w:rsidR="006A1EE0">
        <w:fldChar w:fldCharType="begin"/>
      </w:r>
      <w:r>
        <w:instrText xml:space="preserve"> SEQ Ilustración \* ARABIC </w:instrText>
      </w:r>
      <w:r w:rsidR="006A1EE0">
        <w:fldChar w:fldCharType="separate"/>
      </w:r>
      <w:r w:rsidR="00E67522">
        <w:rPr>
          <w:noProof/>
        </w:rPr>
        <w:t>17</w:t>
      </w:r>
      <w:r w:rsidR="006A1EE0">
        <w:fldChar w:fldCharType="end"/>
      </w:r>
      <w:r>
        <w:t xml:space="preserve"> - </w:t>
      </w:r>
      <w:r w:rsidRPr="00AE733E">
        <w:t>OSTube</w:t>
      </w:r>
      <w:bookmarkEnd w:id="157"/>
      <w:bookmarkEnd w:id="158"/>
      <w:bookmarkEnd w:id="159"/>
    </w:p>
    <w:bookmarkStart w:id="160" w:name="_Toc266039207"/>
    <w:p w:rsidR="007C0EE8" w:rsidRPr="00460025" w:rsidRDefault="006A1EE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432008"/>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432009"/>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432082"/>
      <w:r>
        <w:t xml:space="preserve">Ilustración </w:t>
      </w:r>
      <w:r w:rsidR="006A1EE0">
        <w:fldChar w:fldCharType="begin"/>
      </w:r>
      <w:r>
        <w:instrText xml:space="preserve"> SEQ Ilustración \* ARABIC </w:instrText>
      </w:r>
      <w:r w:rsidR="006A1EE0">
        <w:fldChar w:fldCharType="separate"/>
      </w:r>
      <w:r w:rsidR="00E67522">
        <w:rPr>
          <w:noProof/>
        </w:rPr>
        <w:t>18</w:t>
      </w:r>
      <w:r w:rsidR="006A1EE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6A1EE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4320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432083"/>
      <w:r>
        <w:t xml:space="preserve">Ilustración </w:t>
      </w:r>
      <w:r w:rsidR="006A1EE0">
        <w:fldChar w:fldCharType="begin"/>
      </w:r>
      <w:r>
        <w:instrText xml:space="preserve"> SEQ Ilustración \* ARABIC </w:instrText>
      </w:r>
      <w:r w:rsidR="006A1EE0">
        <w:fldChar w:fldCharType="separate"/>
      </w:r>
      <w:r w:rsidR="00E67522">
        <w:rPr>
          <w:noProof/>
        </w:rPr>
        <w:t>19</w:t>
      </w:r>
      <w:r w:rsidR="006A1EE0">
        <w:fldChar w:fldCharType="end"/>
      </w:r>
      <w:r>
        <w:t xml:space="preserve"> - Google Video</w:t>
      </w:r>
      <w:bookmarkEnd w:id="174"/>
      <w:bookmarkEnd w:id="175"/>
    </w:p>
    <w:bookmarkStart w:id="176" w:name="_Toc266039209"/>
    <w:p w:rsidR="007C0EE8" w:rsidRPr="00460025" w:rsidRDefault="006A1EE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432011"/>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432084"/>
      <w:r w:rsidRPr="00CE025F">
        <w:t xml:space="preserve">Ilustración </w:t>
      </w:r>
      <w:r w:rsidR="006A1EE0" w:rsidRPr="00CE025F">
        <w:fldChar w:fldCharType="begin"/>
      </w:r>
      <w:r w:rsidRPr="00CE025F">
        <w:instrText xml:space="preserve"> SEQ Ilustración \* ARABIC </w:instrText>
      </w:r>
      <w:r w:rsidR="006A1EE0" w:rsidRPr="00CE025F">
        <w:fldChar w:fldCharType="separate"/>
      </w:r>
      <w:r w:rsidR="00E67522">
        <w:rPr>
          <w:noProof/>
        </w:rPr>
        <w:t>20</w:t>
      </w:r>
      <w:r w:rsidR="006A1EE0" w:rsidRPr="00CE025F">
        <w:fldChar w:fldCharType="end"/>
      </w:r>
      <w:r w:rsidRPr="00CE025F">
        <w:t xml:space="preserve"> - Vimeo</w:t>
      </w:r>
      <w:bookmarkEnd w:id="180"/>
      <w:bookmarkEnd w:id="181"/>
    </w:p>
    <w:bookmarkStart w:id="182" w:name="_Toc266039210"/>
    <w:p w:rsidR="007C0EE8" w:rsidRPr="00CE025F" w:rsidRDefault="006A1EE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432012"/>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432085"/>
      <w:r>
        <w:t xml:space="preserve">Ilustración </w:t>
      </w:r>
      <w:r w:rsidR="006A1EE0">
        <w:fldChar w:fldCharType="begin"/>
      </w:r>
      <w:r>
        <w:instrText xml:space="preserve"> SEQ Ilustración \* ARABIC </w:instrText>
      </w:r>
      <w:r w:rsidR="006A1EE0">
        <w:fldChar w:fldCharType="separate"/>
      </w:r>
      <w:r w:rsidR="00E67522">
        <w:rPr>
          <w:noProof/>
        </w:rPr>
        <w:t>21</w:t>
      </w:r>
      <w:r w:rsidR="006A1EE0">
        <w:fldChar w:fldCharType="end"/>
      </w:r>
      <w:r>
        <w:t xml:space="preserve"> - Terra TV</w:t>
      </w:r>
      <w:bookmarkEnd w:id="186"/>
      <w:bookmarkEnd w:id="187"/>
      <w:bookmarkEnd w:id="188"/>
    </w:p>
    <w:bookmarkStart w:id="189" w:name="_Toc266039211"/>
    <w:p w:rsidR="007C0EE8" w:rsidRPr="00460025" w:rsidRDefault="006A1EE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432013"/>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432086"/>
      <w:r>
        <w:t xml:space="preserve">Ilustración </w:t>
      </w:r>
      <w:r w:rsidR="006A1EE0">
        <w:fldChar w:fldCharType="begin"/>
      </w:r>
      <w:r>
        <w:instrText xml:space="preserve"> SEQ Ilustración \* ARABIC </w:instrText>
      </w:r>
      <w:r w:rsidR="006A1EE0">
        <w:fldChar w:fldCharType="separate"/>
      </w:r>
      <w:r w:rsidR="00E67522">
        <w:rPr>
          <w:noProof/>
        </w:rPr>
        <w:t>22</w:t>
      </w:r>
      <w:r w:rsidR="006A1EE0">
        <w:fldChar w:fldCharType="end"/>
      </w:r>
      <w:r>
        <w:t xml:space="preserve"> - Emol TV</w:t>
      </w:r>
      <w:bookmarkEnd w:id="193"/>
      <w:bookmarkEnd w:id="194"/>
    </w:p>
    <w:bookmarkStart w:id="195" w:name="_Toc266039212"/>
    <w:p w:rsidR="007C0EE8" w:rsidRPr="00460025" w:rsidRDefault="006A1EE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432014"/>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432087"/>
      <w:r>
        <w:t xml:space="preserve">Ilustración </w:t>
      </w:r>
      <w:r w:rsidR="006A1EE0">
        <w:fldChar w:fldCharType="begin"/>
      </w:r>
      <w:r>
        <w:instrText xml:space="preserve"> SEQ Ilustración \* ARABIC </w:instrText>
      </w:r>
      <w:r w:rsidR="006A1EE0">
        <w:fldChar w:fldCharType="separate"/>
      </w:r>
      <w:r w:rsidR="00E67522">
        <w:rPr>
          <w:noProof/>
        </w:rPr>
        <w:t>23</w:t>
      </w:r>
      <w:r w:rsidR="006A1EE0">
        <w:fldChar w:fldCharType="end"/>
      </w:r>
      <w:r>
        <w:t xml:space="preserve"> - </w:t>
      </w:r>
      <w:r w:rsidRPr="00B90018">
        <w:t>3TV</w:t>
      </w:r>
      <w:bookmarkEnd w:id="199"/>
      <w:bookmarkEnd w:id="200"/>
      <w:bookmarkEnd w:id="201"/>
    </w:p>
    <w:bookmarkStart w:id="202" w:name="_Toc266039213"/>
    <w:p w:rsidR="007C0EE8" w:rsidRPr="00BE0C78" w:rsidRDefault="006A1EE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r>
        <w:br w:type="page"/>
      </w:r>
    </w:p>
    <w:p w:rsidR="009A106D" w:rsidRPr="00BE0C78" w:rsidRDefault="00421830" w:rsidP="00460025">
      <w:pPr>
        <w:pStyle w:val="Subttulo"/>
        <w:outlineLvl w:val="1"/>
      </w:pPr>
      <w:bookmarkStart w:id="204" w:name="_Toc281432015"/>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432088"/>
      <w:r>
        <w:t xml:space="preserve">Ilustración </w:t>
      </w:r>
      <w:r w:rsidR="006A1EE0">
        <w:fldChar w:fldCharType="begin"/>
      </w:r>
      <w:r>
        <w:instrText xml:space="preserve"> SEQ Ilustración \* ARABIC </w:instrText>
      </w:r>
      <w:r w:rsidR="006A1EE0">
        <w:fldChar w:fldCharType="separate"/>
      </w:r>
      <w:r w:rsidR="00E67522">
        <w:rPr>
          <w:noProof/>
        </w:rPr>
        <w:t>24</w:t>
      </w:r>
      <w:r w:rsidR="006A1EE0">
        <w:fldChar w:fldCharType="end"/>
      </w:r>
      <w:r>
        <w:t xml:space="preserve"> – Google TV en un televisor IPTV conectado a internet</w:t>
      </w:r>
      <w:bookmarkEnd w:id="205"/>
      <w:bookmarkEnd w:id="206"/>
      <w:bookmarkEnd w:id="207"/>
    </w:p>
    <w:p w:rsidR="009A106D" w:rsidRPr="00BE0C78" w:rsidRDefault="006A1EE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432016"/>
      <w:r w:rsidRPr="000B5660">
        <w:t>4. Desarrollo</w:t>
      </w:r>
      <w:bookmarkEnd w:id="208"/>
      <w:bookmarkEnd w:id="209"/>
    </w:p>
    <w:p w:rsidR="000E1C37" w:rsidRDefault="000E1C37" w:rsidP="000B5660">
      <w:pPr>
        <w:pStyle w:val="Subttulo"/>
        <w:outlineLvl w:val="1"/>
      </w:pPr>
      <w:bookmarkStart w:id="210" w:name="_Toc281339306"/>
      <w:bookmarkStart w:id="211" w:name="_Toc281432017"/>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432018"/>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432019"/>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432020"/>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432021"/>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432022"/>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432089"/>
      <w:r>
        <w:t xml:space="preserve">Ilustración </w:t>
      </w:r>
      <w:r w:rsidR="006A1EE0">
        <w:fldChar w:fldCharType="begin"/>
      </w:r>
      <w:r w:rsidR="008D3920">
        <w:instrText xml:space="preserve"> SEQ Ilustración \* ARABIC </w:instrText>
      </w:r>
      <w:r w:rsidR="006A1EE0">
        <w:fldChar w:fldCharType="separate"/>
      </w:r>
      <w:r w:rsidR="00E67522">
        <w:rPr>
          <w:noProof/>
        </w:rPr>
        <w:t>25</w:t>
      </w:r>
      <w:r w:rsidR="006A1EE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432023"/>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432024"/>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432025"/>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432026"/>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432090"/>
      <w:r>
        <w:t xml:space="preserve">Ilustración </w:t>
      </w:r>
      <w:r w:rsidR="006A1EE0">
        <w:fldChar w:fldCharType="begin"/>
      </w:r>
      <w:r w:rsidR="008D3920">
        <w:instrText xml:space="preserve"> SEQ Ilustración \* ARABIC </w:instrText>
      </w:r>
      <w:r w:rsidR="006A1EE0">
        <w:fldChar w:fldCharType="separate"/>
      </w:r>
      <w:r w:rsidR="00E67522">
        <w:rPr>
          <w:noProof/>
        </w:rPr>
        <w:t>26</w:t>
      </w:r>
      <w:r w:rsidR="006A1EE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432027"/>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432028"/>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432029"/>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432091"/>
      <w:r>
        <w:t xml:space="preserve">Ilustración </w:t>
      </w:r>
      <w:r w:rsidR="006A1EE0">
        <w:fldChar w:fldCharType="begin"/>
      </w:r>
      <w:r w:rsidR="008D3920">
        <w:instrText xml:space="preserve"> SEQ Ilustración \* ARABIC </w:instrText>
      </w:r>
      <w:r w:rsidR="006A1EE0">
        <w:fldChar w:fldCharType="separate"/>
      </w:r>
      <w:r w:rsidR="00E67522">
        <w:rPr>
          <w:noProof/>
        </w:rPr>
        <w:t>27</w:t>
      </w:r>
      <w:r w:rsidR="006A1EE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432030"/>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432092"/>
      <w:r>
        <w:t xml:space="preserve">Ilustración </w:t>
      </w:r>
      <w:r w:rsidR="006A1EE0">
        <w:fldChar w:fldCharType="begin"/>
      </w:r>
      <w:r w:rsidR="008D3920">
        <w:instrText xml:space="preserve"> SEQ Ilustración \* ARABIC </w:instrText>
      </w:r>
      <w:r w:rsidR="006A1EE0">
        <w:fldChar w:fldCharType="separate"/>
      </w:r>
      <w:r w:rsidR="00E67522">
        <w:rPr>
          <w:noProof/>
        </w:rPr>
        <w:t>28</w:t>
      </w:r>
      <w:r w:rsidR="006A1EE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432031"/>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432093"/>
      <w:r w:rsidRPr="0073406A">
        <w:rPr>
          <w:rStyle w:val="nfasis"/>
          <w:i w:val="0"/>
        </w:rPr>
        <w:t xml:space="preserve">Ilustración </w:t>
      </w:r>
      <w:r w:rsidR="006A1EE0" w:rsidRPr="0073406A">
        <w:rPr>
          <w:rStyle w:val="nfasis"/>
          <w:i w:val="0"/>
        </w:rPr>
        <w:fldChar w:fldCharType="begin"/>
      </w:r>
      <w:r w:rsidRPr="0073406A">
        <w:rPr>
          <w:rStyle w:val="nfasis"/>
          <w:i w:val="0"/>
        </w:rPr>
        <w:instrText xml:space="preserve"> SEQ Ilustración \* ARABIC </w:instrText>
      </w:r>
      <w:r w:rsidR="006A1EE0" w:rsidRPr="0073406A">
        <w:rPr>
          <w:rStyle w:val="nfasis"/>
          <w:i w:val="0"/>
        </w:rPr>
        <w:fldChar w:fldCharType="separate"/>
      </w:r>
      <w:r w:rsidR="00E67522">
        <w:rPr>
          <w:rStyle w:val="nfasis"/>
          <w:i w:val="0"/>
          <w:noProof/>
        </w:rPr>
        <w:t>29</w:t>
      </w:r>
      <w:r w:rsidR="006A1EE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432032"/>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432033"/>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432034"/>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432094"/>
      <w:r>
        <w:t xml:space="preserve">Ilustración </w:t>
      </w:r>
      <w:r w:rsidR="006A1EE0">
        <w:fldChar w:fldCharType="begin"/>
      </w:r>
      <w:r w:rsidR="00F231A4">
        <w:instrText xml:space="preserve"> SEQ Ilustración \* ARABIC </w:instrText>
      </w:r>
      <w:r w:rsidR="006A1EE0">
        <w:fldChar w:fldCharType="separate"/>
      </w:r>
      <w:r w:rsidR="00E67522">
        <w:rPr>
          <w:noProof/>
        </w:rPr>
        <w:t>30</w:t>
      </w:r>
      <w:r w:rsidR="006A1EE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58" w:name="_Toc281339384"/>
      <w:bookmarkStart w:id="259" w:name="_Toc281432095"/>
      <w:r>
        <w:t xml:space="preserve">Ilustración </w:t>
      </w:r>
      <w:r w:rsidR="006A1EE0">
        <w:fldChar w:fldCharType="begin"/>
      </w:r>
      <w:r w:rsidR="00F231A4">
        <w:instrText xml:space="preserve"> SEQ Ilustración \* ARABIC </w:instrText>
      </w:r>
      <w:r w:rsidR="006A1EE0">
        <w:fldChar w:fldCharType="separate"/>
      </w:r>
      <w:r w:rsidR="00E67522">
        <w:rPr>
          <w:noProof/>
        </w:rPr>
        <w:t>31</w:t>
      </w:r>
      <w:r w:rsidR="006A1EE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432035"/>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432036"/>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432037"/>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432096"/>
      <w:r>
        <w:t xml:space="preserve">Ilustración </w:t>
      </w:r>
      <w:r w:rsidR="006A1EE0">
        <w:fldChar w:fldCharType="begin"/>
      </w:r>
      <w:r w:rsidR="00F231A4">
        <w:instrText xml:space="preserve"> SEQ Ilustración \* ARABIC </w:instrText>
      </w:r>
      <w:r w:rsidR="006A1EE0">
        <w:fldChar w:fldCharType="separate"/>
      </w:r>
      <w:r w:rsidR="00E67522">
        <w:rPr>
          <w:noProof/>
        </w:rPr>
        <w:t>32</w:t>
      </w:r>
      <w:r w:rsidR="006A1EE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432038"/>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432039"/>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432097"/>
      <w:r>
        <w:t xml:space="preserve">Ilustración </w:t>
      </w:r>
      <w:r w:rsidR="006A1EE0">
        <w:fldChar w:fldCharType="begin"/>
      </w:r>
      <w:r w:rsidR="00C535F5">
        <w:instrText xml:space="preserve"> SEQ Ilustración \* ARABIC </w:instrText>
      </w:r>
      <w:r w:rsidR="006A1EE0">
        <w:fldChar w:fldCharType="separate"/>
      </w:r>
      <w:r w:rsidR="00E67522">
        <w:rPr>
          <w:noProof/>
        </w:rPr>
        <w:t>33</w:t>
      </w:r>
      <w:r w:rsidR="006A1EE0">
        <w:fldChar w:fldCharType="end"/>
      </w:r>
      <w:r>
        <w:t xml:space="preserve"> – Namespace Controllers</w:t>
      </w:r>
      <w:bookmarkEnd w:id="272"/>
      <w:bookmarkEnd w:id="273"/>
    </w:p>
    <w:p w:rsidR="00FE4B26" w:rsidRDefault="006A1EE0">
      <w:pPr>
        <w:suppressAutoHyphens w:val="0"/>
        <w:spacing w:before="0" w:after="0" w:line="240" w:lineRule="auto"/>
        <w:jc w:val="left"/>
        <w:rPr>
          <w:rFonts w:eastAsia="Times New Roman" w:cs="Times New Roman"/>
          <w:b/>
          <w:sz w:val="28"/>
          <w:szCs w:val="24"/>
        </w:rPr>
      </w:pPr>
      <w:del w:id="274" w:author="Dahianna Vega Leiva" w:date="2010-12-29T13:18:00Z">
        <w:r w:rsidRPr="006A1EE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432098"/>
      <w:r>
        <w:t xml:space="preserve">Ilustración </w:t>
      </w:r>
      <w:r w:rsidR="006A1EE0">
        <w:fldChar w:fldCharType="begin"/>
      </w:r>
      <w:r w:rsidR="00C535F5">
        <w:instrText xml:space="preserve"> SEQ Ilustración \* ARABIC </w:instrText>
      </w:r>
      <w:r w:rsidR="006A1EE0">
        <w:fldChar w:fldCharType="separate"/>
      </w:r>
      <w:r w:rsidR="00E67522">
        <w:rPr>
          <w:noProof/>
        </w:rPr>
        <w:t>34</w:t>
      </w:r>
      <w:r w:rsidR="006A1EE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432040"/>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432099"/>
      <w:r>
        <w:t xml:space="preserve">Ilustración </w:t>
      </w:r>
      <w:r w:rsidR="006A1EE0">
        <w:fldChar w:fldCharType="begin"/>
      </w:r>
      <w:r w:rsidR="00F231A4">
        <w:instrText xml:space="preserve"> SEQ Ilustración \* ARABIC </w:instrText>
      </w:r>
      <w:r w:rsidR="006A1EE0">
        <w:fldChar w:fldCharType="separate"/>
      </w:r>
      <w:r w:rsidR="00E67522">
        <w:rPr>
          <w:noProof/>
        </w:rPr>
        <w:t>35</w:t>
      </w:r>
      <w:r w:rsidR="006A1EE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280" w:name="_Toc281339389"/>
      <w:bookmarkStart w:id="281" w:name="_Toc281432100"/>
      <w:r>
        <w:t xml:space="preserve">Ilustración </w:t>
      </w:r>
      <w:r w:rsidR="006A1EE0">
        <w:fldChar w:fldCharType="begin"/>
      </w:r>
      <w:r w:rsidR="00F231A4">
        <w:instrText xml:space="preserve"> SEQ Ilustración \* ARABIC </w:instrText>
      </w:r>
      <w:r w:rsidR="006A1EE0">
        <w:fldChar w:fldCharType="separate"/>
      </w:r>
      <w:r w:rsidR="00E67522">
        <w:rPr>
          <w:noProof/>
        </w:rPr>
        <w:t>36</w:t>
      </w:r>
      <w:r w:rsidR="006A1EE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282" w:name="_Toc281339390"/>
      <w:bookmarkStart w:id="283" w:name="_Toc281432101"/>
      <w:r>
        <w:t xml:space="preserve">Ilustración </w:t>
      </w:r>
      <w:r w:rsidR="006A1EE0">
        <w:fldChar w:fldCharType="begin"/>
      </w:r>
      <w:r w:rsidR="00F231A4">
        <w:instrText xml:space="preserve"> SEQ Ilustración \* ARABIC </w:instrText>
      </w:r>
      <w:r w:rsidR="006A1EE0">
        <w:fldChar w:fldCharType="separate"/>
      </w:r>
      <w:r w:rsidR="00E67522">
        <w:rPr>
          <w:noProof/>
        </w:rPr>
        <w:t>37</w:t>
      </w:r>
      <w:r w:rsidR="006A1EE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432041"/>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432042"/>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432043"/>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432044"/>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E67522">
        <w:t xml:space="preserve">, </w:t>
      </w:r>
      <w:r>
        <w:t xml:space="preserve">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3" w:name="_Toc281339333"/>
      <w:bookmarkStart w:id="294" w:name="_Toc281432045"/>
      <w:r w:rsidRPr="00B14044">
        <w:t xml:space="preserve">4.7. </w:t>
      </w:r>
      <w:bookmarkEnd w:id="292"/>
      <w:r w:rsidR="000B0263">
        <w:t>Prototipos</w:t>
      </w:r>
      <w:r w:rsidR="008F248C">
        <w:t xml:space="preserve"> Back Office.</w:t>
      </w:r>
      <w:bookmarkEnd w:id="293"/>
      <w:bookmarkEnd w:id="294"/>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5" w:name="_Toc281339391"/>
      <w:bookmarkStart w:id="296" w:name="_Toc281432102"/>
      <w:r>
        <w:t xml:space="preserve">Ilustración </w:t>
      </w:r>
      <w:r w:rsidR="006A1EE0">
        <w:fldChar w:fldCharType="begin"/>
      </w:r>
      <w:r w:rsidR="00F231A4">
        <w:instrText xml:space="preserve"> SEQ Ilustración \* ARABIC </w:instrText>
      </w:r>
      <w:r w:rsidR="006A1EE0">
        <w:fldChar w:fldCharType="separate"/>
      </w:r>
      <w:r w:rsidR="00E67522">
        <w:rPr>
          <w:noProof/>
        </w:rPr>
        <w:t>38</w:t>
      </w:r>
      <w:r w:rsidR="006A1EE0">
        <w:rPr>
          <w:noProof/>
        </w:rPr>
        <w:fldChar w:fldCharType="end"/>
      </w:r>
      <w:r>
        <w:t xml:space="preserve"> - Ingreso al Back Office</w:t>
      </w:r>
      <w:bookmarkEnd w:id="295"/>
      <w:bookmarkEnd w:id="296"/>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7" w:name="_Toc281339392"/>
      <w:bookmarkStart w:id="298" w:name="_Toc281432103"/>
      <w:r>
        <w:t xml:space="preserve">Ilustración </w:t>
      </w:r>
      <w:r w:rsidR="006A1EE0">
        <w:fldChar w:fldCharType="begin"/>
      </w:r>
      <w:r w:rsidR="00F231A4">
        <w:instrText xml:space="preserve"> SEQ Ilustración \* ARABIC </w:instrText>
      </w:r>
      <w:r w:rsidR="006A1EE0">
        <w:fldChar w:fldCharType="separate"/>
      </w:r>
      <w:r w:rsidR="00E67522">
        <w:rPr>
          <w:noProof/>
        </w:rPr>
        <w:t>39</w:t>
      </w:r>
      <w:r w:rsidR="006A1EE0">
        <w:rPr>
          <w:noProof/>
        </w:rPr>
        <w:fldChar w:fldCharType="end"/>
      </w:r>
      <w:r>
        <w:t xml:space="preserve"> - Menú Principal</w:t>
      </w:r>
      <w:bookmarkEnd w:id="297"/>
      <w:bookmarkEnd w:id="298"/>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9" w:name="_Toc281339393"/>
      <w:bookmarkStart w:id="300" w:name="_Toc281432104"/>
      <w:r>
        <w:t xml:space="preserve">Ilustración </w:t>
      </w:r>
      <w:r w:rsidR="006A1EE0">
        <w:fldChar w:fldCharType="begin"/>
      </w:r>
      <w:r w:rsidR="00F231A4">
        <w:instrText xml:space="preserve"> SEQ Ilustración \* ARABIC </w:instrText>
      </w:r>
      <w:r w:rsidR="006A1EE0">
        <w:fldChar w:fldCharType="separate"/>
      </w:r>
      <w:r w:rsidR="00E67522">
        <w:rPr>
          <w:noProof/>
        </w:rPr>
        <w:t>40</w:t>
      </w:r>
      <w:r w:rsidR="006A1EE0">
        <w:rPr>
          <w:noProof/>
        </w:rPr>
        <w:fldChar w:fldCharType="end"/>
      </w:r>
      <w:r>
        <w:t xml:space="preserve"> - Configuración del Servidor</w:t>
      </w:r>
      <w:bookmarkEnd w:id="299"/>
      <w:bookmarkEnd w:id="300"/>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1" w:name="_Toc281338359"/>
      <w:bookmarkStart w:id="302" w:name="_Toc281339394"/>
      <w:bookmarkStart w:id="303" w:name="_Toc281432105"/>
      <w:r>
        <w:t xml:space="preserve">Ilustración </w:t>
      </w:r>
      <w:fldSimple w:instr=" SEQ Ilustración \* ARABIC ">
        <w:r w:rsidR="00E67522">
          <w:rPr>
            <w:noProof/>
          </w:rPr>
          <w:t>41</w:t>
        </w:r>
      </w:fldSimple>
      <w:r>
        <w:t xml:space="preserve"> - Configuración del Sitio</w:t>
      </w:r>
      <w:bookmarkEnd w:id="301"/>
      <w:bookmarkEnd w:id="302"/>
      <w:bookmarkEnd w:id="303"/>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4" w:name="_Toc281338360"/>
      <w:bookmarkStart w:id="305" w:name="_Toc281339395"/>
      <w:bookmarkStart w:id="306" w:name="_Toc281432106"/>
      <w:r>
        <w:t xml:space="preserve">Ilustración </w:t>
      </w:r>
      <w:fldSimple w:instr=" SEQ Ilustración \* ARABIC ">
        <w:r w:rsidR="00E67522">
          <w:rPr>
            <w:noProof/>
          </w:rPr>
          <w:t>42</w:t>
        </w:r>
      </w:fldSimple>
      <w:r>
        <w:t xml:space="preserve"> - Videos</w:t>
      </w:r>
      <w:bookmarkEnd w:id="304"/>
      <w:bookmarkEnd w:id="305"/>
      <w:bookmarkEnd w:id="306"/>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7" w:name="_Toc281339396"/>
      <w:bookmarkStart w:id="308" w:name="_Toc281432107"/>
      <w:r>
        <w:t xml:space="preserve">Ilustración </w:t>
      </w:r>
      <w:r w:rsidR="006A1EE0">
        <w:fldChar w:fldCharType="begin"/>
      </w:r>
      <w:r w:rsidR="00C535F5">
        <w:instrText xml:space="preserve"> SEQ Ilustración \* ARABIC </w:instrText>
      </w:r>
      <w:r w:rsidR="006A1EE0">
        <w:fldChar w:fldCharType="separate"/>
      </w:r>
      <w:r w:rsidR="00E67522">
        <w:rPr>
          <w:noProof/>
        </w:rPr>
        <w:t>43</w:t>
      </w:r>
      <w:r w:rsidR="006A1EE0">
        <w:fldChar w:fldCharType="end"/>
      </w:r>
      <w:r>
        <w:t xml:space="preserve"> - Contenido Menú</w:t>
      </w:r>
      <w:bookmarkEnd w:id="307"/>
      <w:bookmarkEnd w:id="308"/>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09" w:name="_Toc281339397"/>
      <w:bookmarkStart w:id="310" w:name="_Toc281432108"/>
      <w:r>
        <w:t xml:space="preserve">Ilustración </w:t>
      </w:r>
      <w:r w:rsidR="006A1EE0">
        <w:fldChar w:fldCharType="begin"/>
      </w:r>
      <w:r w:rsidR="00F231A4">
        <w:instrText xml:space="preserve"> SEQ Ilustración \* ARABIC </w:instrText>
      </w:r>
      <w:r w:rsidR="006A1EE0">
        <w:fldChar w:fldCharType="separate"/>
      </w:r>
      <w:r w:rsidR="00E67522">
        <w:rPr>
          <w:noProof/>
        </w:rPr>
        <w:t>44</w:t>
      </w:r>
      <w:r w:rsidR="006A1EE0">
        <w:rPr>
          <w:noProof/>
        </w:rPr>
        <w:fldChar w:fldCharType="end"/>
      </w:r>
      <w:r>
        <w:t xml:space="preserve"> - Contenido Páginas</w:t>
      </w:r>
      <w:bookmarkEnd w:id="309"/>
      <w:bookmarkEnd w:id="310"/>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1" w:name="_Toc281339398"/>
      <w:bookmarkStart w:id="312" w:name="_Toc281432109"/>
      <w:r>
        <w:t xml:space="preserve">Ilustración </w:t>
      </w:r>
      <w:r w:rsidR="006A1EE0">
        <w:fldChar w:fldCharType="begin"/>
      </w:r>
      <w:r w:rsidR="00F231A4">
        <w:instrText xml:space="preserve"> SEQ Ilustración \* ARABIC </w:instrText>
      </w:r>
      <w:r w:rsidR="006A1EE0">
        <w:fldChar w:fldCharType="separate"/>
      </w:r>
      <w:r w:rsidR="00E67522">
        <w:rPr>
          <w:noProof/>
        </w:rPr>
        <w:t>45</w:t>
      </w:r>
      <w:r w:rsidR="006A1EE0">
        <w:rPr>
          <w:noProof/>
        </w:rPr>
        <w:fldChar w:fldCharType="end"/>
      </w:r>
      <w:r>
        <w:t xml:space="preserve"> - </w:t>
      </w:r>
      <w:r w:rsidR="00E12A97">
        <w:t>Categorí</w:t>
      </w:r>
      <w:r w:rsidR="00C061FC">
        <w:t>as</w:t>
      </w:r>
      <w:bookmarkEnd w:id="311"/>
      <w:bookmarkEnd w:id="312"/>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3" w:name="_Toc281339399"/>
      <w:bookmarkStart w:id="314" w:name="_Toc281432110"/>
      <w:r>
        <w:t xml:space="preserve">Ilustración </w:t>
      </w:r>
      <w:r w:rsidR="006A1EE0">
        <w:fldChar w:fldCharType="begin"/>
      </w:r>
      <w:r w:rsidR="00F231A4">
        <w:instrText xml:space="preserve"> SEQ Ilustración \* ARABIC </w:instrText>
      </w:r>
      <w:r w:rsidR="006A1EE0">
        <w:fldChar w:fldCharType="separate"/>
      </w:r>
      <w:r w:rsidR="00E67522">
        <w:rPr>
          <w:noProof/>
        </w:rPr>
        <w:t>46</w:t>
      </w:r>
      <w:r w:rsidR="006A1EE0">
        <w:rPr>
          <w:noProof/>
        </w:rPr>
        <w:fldChar w:fldCharType="end"/>
      </w:r>
      <w:r>
        <w:t xml:space="preserve"> - Tipos de Videos</w:t>
      </w:r>
      <w:bookmarkEnd w:id="313"/>
      <w:bookmarkEnd w:id="314"/>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5" w:name="_Toc281339400"/>
      <w:bookmarkStart w:id="316" w:name="_Toc281432111"/>
      <w:r w:rsidRPr="001175CC">
        <w:t xml:space="preserve">Ilustración </w:t>
      </w:r>
      <w:r w:rsidR="006A1EE0">
        <w:fldChar w:fldCharType="begin"/>
      </w:r>
      <w:r w:rsidRPr="001175CC">
        <w:instrText xml:space="preserve"> SEQ Ilustración \* ARABIC </w:instrText>
      </w:r>
      <w:r w:rsidR="006A1EE0">
        <w:fldChar w:fldCharType="separate"/>
      </w:r>
      <w:r w:rsidR="00E67522">
        <w:rPr>
          <w:noProof/>
        </w:rPr>
        <w:t>47</w:t>
      </w:r>
      <w:r w:rsidR="006A1EE0">
        <w:fldChar w:fldCharType="end"/>
      </w:r>
      <w:r w:rsidRPr="001175CC">
        <w:t xml:space="preserve"> - Miniaturas</w:t>
      </w:r>
      <w:bookmarkEnd w:id="315"/>
      <w:bookmarkEnd w:id="316"/>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8C7A36">
      <w:pPr>
        <w:suppressAutoHyphens w:val="0"/>
        <w:spacing w:before="0" w:after="0" w:line="240" w:lineRule="auto"/>
        <w:jc w:val="left"/>
      </w:pPr>
      <w:r>
        <w:rPr>
          <w:noProof/>
          <w:lang w:eastAsia="es-CL"/>
        </w:rPr>
        <w:drawing>
          <wp:inline distT="0" distB="0" distL="0" distR="0">
            <wp:extent cx="5638800" cy="3028950"/>
            <wp:effectExtent l="1905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7" w:name="_Toc281339401"/>
      <w:bookmarkStart w:id="318" w:name="_Toc281432112"/>
      <w:r w:rsidRPr="001175CC">
        <w:t xml:space="preserve">Ilustración </w:t>
      </w:r>
      <w:r w:rsidR="006A1EE0">
        <w:fldChar w:fldCharType="begin"/>
      </w:r>
      <w:r w:rsidRPr="001175CC">
        <w:instrText xml:space="preserve"> SEQ Ilustración \* ARABIC </w:instrText>
      </w:r>
      <w:r w:rsidR="006A1EE0">
        <w:fldChar w:fldCharType="separate"/>
      </w:r>
      <w:r w:rsidR="00E67522">
        <w:rPr>
          <w:noProof/>
        </w:rPr>
        <w:t>48</w:t>
      </w:r>
      <w:r w:rsidR="006A1EE0">
        <w:fldChar w:fldCharType="end"/>
      </w:r>
      <w:r w:rsidRPr="001175CC">
        <w:t xml:space="preserve"> </w:t>
      </w:r>
      <w:r>
        <w:t>–</w:t>
      </w:r>
      <w:r w:rsidRPr="001175CC">
        <w:t xml:space="preserve"> </w:t>
      </w:r>
      <w:r>
        <w:t>Main Site</w:t>
      </w:r>
      <w:bookmarkEnd w:id="317"/>
      <w:bookmarkEnd w:id="318"/>
    </w:p>
    <w:p w:rsidR="00C061FC" w:rsidRDefault="00C061FC" w:rsidP="00C061FC">
      <w:r w:rsidRPr="00C061FC">
        <w:t>En la ilustración</w:t>
      </w:r>
      <w:r w:rsidR="008C7A36">
        <w:t xml:space="preserve"> 48 </w:t>
      </w:r>
      <w:r w:rsidRPr="00C061FC">
        <w:t>se presenta la inte</w:t>
      </w:r>
      <w:r>
        <w:t>r</w:t>
      </w:r>
      <w:r w:rsidR="00E12A97">
        <w:t>faz grá</w:t>
      </w:r>
      <w:r w:rsidRPr="00C061FC">
        <w:t>fica del main site que</w:t>
      </w:r>
      <w:r w:rsidR="008C7A36">
        <w:t xml:space="preserve"> es </w:t>
      </w:r>
      <w:r w:rsidRPr="00C061FC">
        <w:t>la encarga</w:t>
      </w:r>
      <w:r w:rsidR="008C7A36">
        <w:t xml:space="preserve">da </w:t>
      </w:r>
      <w:r w:rsidRPr="00C061FC">
        <w:t>de publicar o mostra</w:t>
      </w:r>
      <w:r>
        <w:t>r</w:t>
      </w:r>
      <w:r w:rsidRPr="00C061FC">
        <w:t xml:space="preserve"> el contenido de videos cargados por los usu</w:t>
      </w:r>
      <w:r>
        <w:t>a</w:t>
      </w:r>
      <w:r w:rsidRPr="00C061FC">
        <w:t>rios. Además</w:t>
      </w:r>
      <w:r w:rsidR="008C7A36">
        <w:t xml:space="preserve"> se encarga </w:t>
      </w:r>
      <w:r w:rsidRPr="00C061FC">
        <w:t>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19" w:name="_Toc281339334"/>
      <w:bookmarkStart w:id="320" w:name="_Toc281432046"/>
      <w:r>
        <w:t>4.8. Puesta en</w:t>
      </w:r>
      <w:r w:rsidR="008C7A36">
        <w:t xml:space="preserve"> P</w:t>
      </w:r>
      <w:r>
        <w:t>roducción</w:t>
      </w:r>
      <w:bookmarkEnd w:id="319"/>
      <w:bookmarkEnd w:id="320"/>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8C7A36">
        <w:t xml:space="preserve">, </w:t>
      </w:r>
      <w:r>
        <w:t>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8C7A36">
        <w:t xml:space="preserve">, </w:t>
      </w:r>
      <w:r>
        <w:t>el cual es un link  que puede ser leído por lectores con capacidad de interpretar QR</w:t>
      </w:r>
      <w:r w:rsidR="008C7A36">
        <w:t xml:space="preserve">. Éste </w:t>
      </w:r>
      <w:r>
        <w:t xml:space="preserve">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21" w:name="_Toc281339402"/>
      <w:bookmarkStart w:id="322" w:name="_Toc281432113"/>
      <w:r>
        <w:t xml:space="preserve">Ilustración </w:t>
      </w:r>
      <w:r w:rsidR="006A1EE0">
        <w:fldChar w:fldCharType="begin"/>
      </w:r>
      <w:r>
        <w:instrText xml:space="preserve"> SEQ Ilustración \* ARABIC </w:instrText>
      </w:r>
      <w:r w:rsidR="006A1EE0">
        <w:fldChar w:fldCharType="separate"/>
      </w:r>
      <w:r w:rsidR="00E67522">
        <w:rPr>
          <w:noProof/>
        </w:rPr>
        <w:t>49</w:t>
      </w:r>
      <w:r w:rsidR="006A1EE0">
        <w:fldChar w:fldCharType="end"/>
      </w:r>
      <w:r>
        <w:t xml:space="preserve"> - Código QR sitio de producción</w:t>
      </w:r>
      <w:bookmarkEnd w:id="321"/>
      <w:r w:rsidR="00015DCC">
        <w:t xml:space="preserve"> </w:t>
      </w:r>
      <w:hyperlink r:id="rId92" w:history="1">
        <w:r w:rsidR="00015DCC" w:rsidRPr="00B66F26">
          <w:rPr>
            <w:rStyle w:val="Hipervnculo"/>
          </w:rPr>
          <w:t>http://umacms.no-ip.org</w:t>
        </w:r>
        <w:bookmarkEnd w:id="322"/>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dentro de los templates</w:t>
      </w:r>
      <w:r w:rsidR="008C7A36">
        <w:t xml:space="preserve"> principales </w:t>
      </w:r>
      <w:r>
        <w:t xml:space="preserve">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23" w:name="_Toc281339335"/>
      <w:bookmarkStart w:id="324" w:name="_Toc281432047"/>
      <w:r>
        <w:t>4.9.</w:t>
      </w:r>
      <w:r w:rsidR="00010D4C">
        <w:t xml:space="preserve"> </w:t>
      </w:r>
      <w:r>
        <w:t>Plan de pruebas</w:t>
      </w:r>
      <w:bookmarkEnd w:id="323"/>
      <w:bookmarkEnd w:id="324"/>
    </w:p>
    <w:p w:rsidR="000D5E98" w:rsidRPr="00E542FD" w:rsidRDefault="008C7A36" w:rsidP="000D5E98">
      <w:r>
        <w:t xml:space="preserve">El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w:t>
      </w:r>
      <w:r w:rsidR="008C7A36">
        <w:t xml:space="preserve"> </w:t>
      </w:r>
      <w:r>
        <w:t>debía configurar un ambiente de test, el  cual permite realizar todas aquellas combinaciones en: PC, servidores, sistemas operativos, cortafuegos, navegadores</w:t>
      </w:r>
      <w:r w:rsidR="008C7A36">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Se trata de evaluar el sistema o parte de</w:t>
      </w:r>
      <w:r w:rsidR="008C7A36">
        <w:t xml:space="preserve"> éste </w:t>
      </w:r>
      <w:r w:rsidRPr="00E542FD">
        <w:t>durante o al final del desarrollo, para determinar si satisface los requisitos iniciales</w:t>
      </w:r>
      <w:r w:rsidR="008C7A36">
        <w:t xml:space="preserve">.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8C7A36" w:rsidRDefault="000D5E98" w:rsidP="000D5E98">
      <w:pPr>
        <w:pStyle w:val="Epgrafe"/>
        <w:jc w:val="center"/>
      </w:pPr>
      <w:r>
        <w:tab/>
      </w:r>
      <w:bookmarkStart w:id="325" w:name="_Toc281339403"/>
      <w:bookmarkStart w:id="326" w:name="_Toc281432114"/>
      <w:r w:rsidRPr="001175CC">
        <w:t>Ilustración</w:t>
      </w:r>
      <w:r w:rsidR="00010D4C">
        <w:t xml:space="preserve"> </w:t>
      </w:r>
      <w:r w:rsidR="006A1EE0">
        <w:fldChar w:fldCharType="begin"/>
      </w:r>
      <w:r w:rsidRPr="001175CC">
        <w:instrText xml:space="preserve"> SEQ Ilustración \* ARABIC </w:instrText>
      </w:r>
      <w:r w:rsidR="006A1EE0">
        <w:fldChar w:fldCharType="separate"/>
      </w:r>
      <w:r w:rsidR="00E67522">
        <w:rPr>
          <w:noProof/>
        </w:rPr>
        <w:t>50</w:t>
      </w:r>
      <w:r w:rsidR="006A1EE0">
        <w:fldChar w:fldCharType="end"/>
      </w:r>
      <w:r w:rsidR="00010D4C">
        <w:t xml:space="preserve"> </w:t>
      </w:r>
      <w:r>
        <w:t>–</w:t>
      </w:r>
      <w:r w:rsidR="00010D4C">
        <w:t xml:space="preserve"> </w:t>
      </w:r>
      <w:r>
        <w:t>Formato de caso de prueba implementado</w:t>
      </w:r>
      <w:bookmarkEnd w:id="325"/>
      <w:bookmarkEnd w:id="326"/>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A1EE0"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27" w:name="_Toc281339336"/>
      <w:bookmarkStart w:id="328" w:name="_Toc281432048"/>
      <w:r>
        <w:t>4.10. Plan de liberación</w:t>
      </w:r>
      <w:bookmarkEnd w:id="327"/>
      <w:bookmarkEnd w:id="32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8C7A36">
      <w:pPr>
        <w:rPr>
          <w:rFonts w:eastAsia="Times New Roman" w:cs="Times New Roman"/>
          <w:b/>
          <w:sz w:val="28"/>
          <w:szCs w:val="24"/>
        </w:rPr>
      </w:pPr>
      <w:r>
        <w:t>Las personas se responsabilizan de operar el sistema una vez que</w:t>
      </w:r>
      <w:r w:rsidR="008C7A36">
        <w:t xml:space="preserve"> és</w:t>
      </w:r>
      <w:r>
        <w:t>te</w:t>
      </w:r>
      <w:r w:rsidR="008C7A36">
        <w:t xml:space="preserve"> se encuentre </w:t>
      </w:r>
      <w:r>
        <w:t xml:space="preserve">en producción y están satisfechos con los </w:t>
      </w:r>
      <w:r w:rsidRPr="00010D4C">
        <w:t>procedimientos</w:t>
      </w:r>
      <w:r>
        <w:t xml:space="preserve"> </w:t>
      </w:r>
      <w:r w:rsidRPr="00010D4C">
        <w:t>y documentación</w:t>
      </w:r>
      <w:r>
        <w:t xml:space="preserve"> relevante</w:t>
      </w:r>
      <w:r w:rsidR="008C7A36">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329" w:name="_Toc281339337"/>
      <w:bookmarkStart w:id="330" w:name="_Toc281432049"/>
      <w:r w:rsidRPr="001175CC">
        <w:t xml:space="preserve">5. </w:t>
      </w:r>
      <w:r>
        <w:t>Conclusiones</w:t>
      </w:r>
      <w:bookmarkEnd w:id="329"/>
      <w:bookmarkEnd w:id="330"/>
    </w:p>
    <w:p w:rsidR="001175CC" w:rsidRDefault="001175CC" w:rsidP="001175CC">
      <w:pPr>
        <w:pStyle w:val="Encabezado"/>
      </w:pPr>
    </w:p>
    <w:p w:rsidR="00010D4C" w:rsidRDefault="00010D4C" w:rsidP="00AD4989">
      <w:pPr>
        <w:pStyle w:val="Subttulo"/>
        <w:keepNext/>
        <w:outlineLvl w:val="2"/>
      </w:pPr>
      <w:bookmarkStart w:id="331" w:name="_Toc281339338"/>
      <w:bookmarkStart w:id="332" w:name="_Toc281432050"/>
      <w:r>
        <w:t>5</w:t>
      </w:r>
      <w:r w:rsidRPr="00F23A57">
        <w:t>.</w:t>
      </w:r>
      <w:r>
        <w:t xml:space="preserve">1. </w:t>
      </w:r>
      <w:r w:rsidR="00E12A97">
        <w:t>M</w:t>
      </w:r>
      <w:r>
        <w:t>etodología</w:t>
      </w:r>
      <w:bookmarkEnd w:id="331"/>
      <w:bookmarkEnd w:id="332"/>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8C7A36">
        <w:t xml:space="preserve">, </w:t>
      </w:r>
      <w:r w:rsidR="00E12A97">
        <w:t>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8C7A36">
        <w:t xml:space="preserve">, </w:t>
      </w:r>
      <w:r>
        <w:t>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33" w:name="_Toc281339339"/>
      <w:bookmarkStart w:id="334" w:name="_Toc281432051"/>
      <w:r>
        <w:t>5</w:t>
      </w:r>
      <w:r w:rsidRPr="00F23A57">
        <w:t>.</w:t>
      </w:r>
      <w:r w:rsidR="00C061FC">
        <w:t>2</w:t>
      </w:r>
      <w:r w:rsidRPr="00F23A57">
        <w:t>.</w:t>
      </w:r>
      <w:r>
        <w:t xml:space="preserve"> </w:t>
      </w:r>
      <w:r w:rsidR="00E27F52">
        <w:t>Trabajo R</w:t>
      </w:r>
      <w:r>
        <w:t>ealizado</w:t>
      </w:r>
      <w:bookmarkEnd w:id="333"/>
      <w:bookmarkEnd w:id="334"/>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8C7A36">
        <w:t xml:space="preserve"> (</w:t>
      </w:r>
      <w:r>
        <w:t xml:space="preserve">Herramienta para generar diagramas </w:t>
      </w:r>
      <w:r w:rsidR="00997831">
        <w:t>UML</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Se</w:t>
      </w:r>
      <w:r w:rsidR="008C7A36">
        <w:t xml:space="preserve"> generó </w:t>
      </w:r>
      <w:r>
        <w:t>un repositorio de documentación online con cada fuente de información de ayudo al estudio, análisis</w:t>
      </w:r>
      <w:r w:rsidR="008C7A36">
        <w:t xml:space="preserve"> e </w:t>
      </w:r>
      <w:r>
        <w:t>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35" w:name="_Toc281339340"/>
      <w:bookmarkStart w:id="336" w:name="_Toc281432052"/>
      <w:r>
        <w:t>5</w:t>
      </w:r>
      <w:r w:rsidRPr="00F23A57">
        <w:t>.</w:t>
      </w:r>
      <w:r w:rsidR="00C061FC">
        <w:t>3</w:t>
      </w:r>
      <w:r w:rsidRPr="00F23A57">
        <w:t>.</w:t>
      </w:r>
      <w:r>
        <w:t xml:space="preserve"> </w:t>
      </w:r>
      <w:r w:rsidR="00E27F52">
        <w:t>Aprendizaje O</w:t>
      </w:r>
      <w:r>
        <w:t>btenido</w:t>
      </w:r>
      <w:bookmarkEnd w:id="335"/>
      <w:bookmarkEnd w:id="336"/>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37" w:name="_Toc281339341"/>
      <w:r>
        <w:br w:type="page"/>
      </w:r>
    </w:p>
    <w:p w:rsidR="00010D4C" w:rsidRDefault="00010D4C" w:rsidP="00AD4989">
      <w:pPr>
        <w:pStyle w:val="Subttulo"/>
        <w:keepNext/>
        <w:outlineLvl w:val="2"/>
      </w:pPr>
      <w:bookmarkStart w:id="338" w:name="_Toc281432053"/>
      <w:r>
        <w:t>5</w:t>
      </w:r>
      <w:r w:rsidRPr="00F23A57">
        <w:t>.</w:t>
      </w:r>
      <w:r w:rsidR="00C061FC">
        <w:t>4</w:t>
      </w:r>
      <w:r w:rsidRPr="00F23A57">
        <w:t>.</w:t>
      </w:r>
      <w:r>
        <w:t xml:space="preserve"> </w:t>
      </w:r>
      <w:r w:rsidR="00E27F52">
        <w:t>Dificultades Surgidas D</w:t>
      </w:r>
      <w:r>
        <w:t xml:space="preserve">urante </w:t>
      </w:r>
      <w:r w:rsidR="00E27F52">
        <w:t>el D</w:t>
      </w:r>
      <w:r>
        <w:t>esarrollo</w:t>
      </w:r>
      <w:bookmarkEnd w:id="337"/>
      <w:bookmarkEnd w:id="338"/>
    </w:p>
    <w:p w:rsidR="00010D4C" w:rsidRDefault="00010D4C" w:rsidP="00C061FC">
      <w:r>
        <w:t>En base al transcurso del desarrollo del proyecto de t</w:t>
      </w:r>
      <w:r w:rsidR="00AD4989">
        <w:t>í</w:t>
      </w:r>
      <w:r>
        <w:t>tulo se presentaron diferentes tipos de traspiés, como la gestión</w:t>
      </w:r>
      <w:r w:rsidR="008C7A36">
        <w:t xml:space="preserve"> 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r>
        <w:t>Las dificultades fueron las siguientes:</w:t>
      </w:r>
    </w:p>
    <w:p w:rsidR="00010D4C" w:rsidRDefault="00010D4C" w:rsidP="00C061FC">
      <w:pPr>
        <w:pStyle w:val="Prrafodelista"/>
        <w:numPr>
          <w:ilvl w:val="0"/>
          <w:numId w:val="21"/>
        </w:numPr>
      </w:pPr>
      <w:r>
        <w:t>Gestión de Tiempos: En base a la gestión y optimación de tiempo, se tuvo que</w:t>
      </w:r>
      <w:r w:rsidR="008C7A36">
        <w:t xml:space="preserve"> realizar una coordinación </w:t>
      </w:r>
      <w:r>
        <w:t>de asignación de tareas y labores a cumplir por parte de los desarrolladores para lograr cumplir cada meta y procedimientos de gestión.</w:t>
      </w:r>
    </w:p>
    <w:p w:rsidR="00894031" w:rsidRDefault="00997831" w:rsidP="00C061FC">
      <w:pPr>
        <w:pStyle w:val="Prrafodelista"/>
        <w:numPr>
          <w:ilvl w:val="0"/>
          <w:numId w:val="21"/>
        </w:numPr>
      </w:pPr>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010D4C" w:rsidRDefault="00010D4C" w:rsidP="00C061FC">
      <w:pPr>
        <w:pStyle w:val="Prrafodelista"/>
        <w:numPr>
          <w:ilvl w:val="0"/>
          <w:numId w:val="21"/>
        </w:numPr>
      </w:pPr>
      <w:r>
        <w:t>Gestión de recursos humanos: Gestionar reuniones presenciales y periódic</w:t>
      </w:r>
      <w:r w:rsidR="008C7A36">
        <w:t xml:space="preserve">os, </w:t>
      </w:r>
      <w:r>
        <w:t>para tomar las decisiones relevantes  y críticas en el proyecto.</w:t>
      </w:r>
    </w:p>
    <w:p w:rsidR="00010D4C" w:rsidRDefault="00010D4C" w:rsidP="008C7A36">
      <w:pPr>
        <w:pStyle w:val="Prrafodelista"/>
        <w:numPr>
          <w:ilvl w:val="0"/>
          <w:numId w:val="21"/>
        </w:numPr>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339" w:name="_Toc281339342"/>
      <w:bookmarkStart w:id="340" w:name="_Toc281432054"/>
      <w:r>
        <w:t>5</w:t>
      </w:r>
      <w:r w:rsidRPr="00F23A57">
        <w:t>.</w:t>
      </w:r>
      <w:r w:rsidR="00C061FC">
        <w:t>5</w:t>
      </w:r>
      <w:r w:rsidRPr="00F23A57">
        <w:t xml:space="preserve">. </w:t>
      </w:r>
      <w:r w:rsidR="00894031">
        <w:t>Proyecciones</w:t>
      </w:r>
      <w:bookmarkEnd w:id="339"/>
      <w:bookmarkEnd w:id="340"/>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w:t>
      </w:r>
      <w:r w:rsidR="00E67522">
        <w:t xml:space="preserve"> </w:t>
      </w:r>
      <w:r>
        <w:t>que las metodologías ágiles</w:t>
      </w:r>
      <w:r w:rsidR="0070298D">
        <w:t xml:space="preserve"> </w:t>
      </w:r>
      <w:r w:rsidR="00FC104C">
        <w:t xml:space="preserve">con muchas iteraciones e instancias de </w:t>
      </w:r>
      <w:r w:rsidR="00E67522">
        <w:t>replanteamiento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341" w:name="_Toc281339343"/>
      <w:bookmarkStart w:id="342" w:name="_Toc281432055"/>
      <w:r w:rsidRPr="00134FCB">
        <w:rPr>
          <w:lang w:val="en-US"/>
        </w:rPr>
        <w:t>6</w:t>
      </w:r>
      <w:r w:rsidR="00CC20D5" w:rsidRPr="00134FCB">
        <w:rPr>
          <w:lang w:val="en-US"/>
        </w:rPr>
        <w:t xml:space="preserve">. </w:t>
      </w:r>
      <w:r w:rsidR="00DF02B6" w:rsidRPr="00134FCB">
        <w:rPr>
          <w:lang w:val="en-US"/>
        </w:rPr>
        <w:t>Bibliografía</w:t>
      </w:r>
      <w:bookmarkEnd w:id="341"/>
      <w:bookmarkEnd w:id="34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6"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7"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8"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343" w:name="_Toc281339344"/>
      <w:bookmarkStart w:id="344" w:name="_Toc281432056"/>
      <w:r>
        <w:t>Anexos</w:t>
      </w:r>
      <w:bookmarkEnd w:id="343"/>
      <w:bookmarkEnd w:id="344"/>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345" w:name="_Toc281339345"/>
      <w:bookmarkStart w:id="346" w:name="_Toc281432057"/>
      <w:r>
        <w:t>Anexos I.  Componentes XML</w:t>
      </w:r>
      <w:bookmarkEnd w:id="345"/>
      <w:bookmarkEnd w:id="346"/>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347" w:name="_Toc281339346"/>
      <w:bookmarkStart w:id="348" w:name="_Toc281432058"/>
      <w:r>
        <w:t>Anexos II.  Casos de prueba</w:t>
      </w:r>
      <w:bookmarkEnd w:id="347"/>
      <w:bookmarkEnd w:id="34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349" w:name="_Toc281339347"/>
      <w:bookmarkStart w:id="350" w:name="_Toc281432059"/>
      <w:r>
        <w:t xml:space="preserve">Anexos III.  </w:t>
      </w:r>
      <w:r>
        <w:rPr>
          <w:lang w:val="es-ES"/>
        </w:rPr>
        <w:t>Sincronización Google SVN</w:t>
      </w:r>
      <w:bookmarkEnd w:id="349"/>
      <w:bookmarkEnd w:id="35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8"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3"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351" w:name="_Toc281339348"/>
      <w:bookmarkStart w:id="352" w:name="_Toc281432060"/>
      <w:r>
        <w:t>Anexos IV.  Scripts  FF</w:t>
      </w:r>
      <w:r w:rsidR="00E41A61" w:rsidRPr="00E41A61">
        <w:t>mpeg</w:t>
      </w:r>
      <w:bookmarkEnd w:id="351"/>
      <w:bookmarkEnd w:id="352"/>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353" w:name="_Toc281432061"/>
      <w:r w:rsidRPr="00E41A61">
        <w:t xml:space="preserve">Anexos V.  </w:t>
      </w:r>
      <w:r>
        <w:t>Integración</w:t>
      </w:r>
      <w:r w:rsidRPr="00E41A61">
        <w:t xml:space="preserve"> </w:t>
      </w:r>
      <w:r>
        <w:t>Multimedia</w:t>
      </w:r>
      <w:bookmarkEnd w:id="353"/>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354" w:name="_Toc281328713"/>
      <w:bookmarkStart w:id="355" w:name="_Toc281339350"/>
      <w:bookmarkStart w:id="356" w:name="_Toc281432062"/>
      <w:r w:rsidRPr="00E41A61">
        <w:t>Anexos V</w:t>
      </w:r>
      <w:r>
        <w:t>I</w:t>
      </w:r>
      <w:r w:rsidRPr="00E41A61">
        <w:t xml:space="preserve">.  </w:t>
      </w:r>
      <w:r>
        <w:t>Formato Minuta Reuniones</w:t>
      </w:r>
      <w:bookmarkEnd w:id="354"/>
      <w:bookmarkEnd w:id="355"/>
      <w:bookmarkEnd w:id="356"/>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357" w:name="_Toc281328714"/>
      <w:bookmarkStart w:id="358" w:name="_Toc281339351"/>
      <w:r w:rsidRPr="00E41A61">
        <w:t>Anexos V</w:t>
      </w:r>
      <w:r>
        <w:t>II</w:t>
      </w:r>
      <w:r w:rsidRPr="00E41A61">
        <w:t xml:space="preserve">.  </w:t>
      </w:r>
      <w:r>
        <w:t>Formato Documentación Metodología XP</w:t>
      </w:r>
      <w:bookmarkEnd w:id="357"/>
      <w:bookmarkEnd w:id="358"/>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359" w:name="_GoBack"/>
      <w:bookmarkEnd w:id="359"/>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360" w:name="_Toc281339352"/>
      <w:bookmarkStart w:id="361" w:name="_Toc281432063"/>
      <w:r>
        <w:t>Glosario</w:t>
      </w:r>
      <w:bookmarkEnd w:id="360"/>
      <w:bookmarkEnd w:id="361"/>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62" w:name="_Toc281339353"/>
      <w:bookmarkStart w:id="363" w:name="_Toc281432064"/>
      <w:r w:rsidRPr="0064191E">
        <w:rPr>
          <w:lang w:val="en-US"/>
        </w:rPr>
        <w:t>Acrónimos</w:t>
      </w:r>
      <w:bookmarkEnd w:id="362"/>
      <w:bookmarkEnd w:id="36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6"/>
      <w:headerReference w:type="default" r:id="rId137"/>
      <w:footerReference w:type="even" r:id="rId138"/>
      <w:footerReference w:type="default" r:id="rId139"/>
      <w:headerReference w:type="first" r:id="rId140"/>
      <w:footerReference w:type="first" r:id="rId141"/>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4C01" w:rsidRDefault="00F94C01">
      <w:pPr>
        <w:spacing w:before="0" w:after="0" w:line="240" w:lineRule="auto"/>
      </w:pPr>
      <w:r>
        <w:separator/>
      </w:r>
    </w:p>
  </w:endnote>
  <w:endnote w:type="continuationSeparator" w:id="0">
    <w:p w:rsidR="00F94C01" w:rsidRDefault="00F94C01">
      <w:pPr>
        <w:spacing w:before="0" w:after="0" w:line="240" w:lineRule="auto"/>
      </w:pPr>
      <w:r>
        <w:continuationSeparator/>
      </w:r>
    </w:p>
  </w:endnote>
  <w:endnote w:type="continuationNotice" w:id="1">
    <w:p w:rsidR="00F94C01" w:rsidRDefault="00F94C01">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6A1EE0">
            <w:rPr>
              <w:sz w:val="16"/>
              <w:szCs w:val="16"/>
            </w:rPr>
            <w:fldChar w:fldCharType="begin"/>
          </w:r>
          <w:r>
            <w:rPr>
              <w:sz w:val="16"/>
              <w:szCs w:val="16"/>
            </w:rPr>
            <w:instrText xml:space="preserve"> PAGE </w:instrText>
          </w:r>
          <w:r w:rsidR="006A1EE0">
            <w:rPr>
              <w:sz w:val="16"/>
              <w:szCs w:val="16"/>
            </w:rPr>
            <w:fldChar w:fldCharType="separate"/>
          </w:r>
          <w:r w:rsidR="00E67522">
            <w:rPr>
              <w:noProof/>
              <w:sz w:val="16"/>
              <w:szCs w:val="16"/>
            </w:rPr>
            <w:t>196</w:t>
          </w:r>
          <w:r w:rsidR="006A1EE0">
            <w:rPr>
              <w:sz w:val="16"/>
              <w:szCs w:val="16"/>
            </w:rPr>
            <w:fldChar w:fldCharType="end"/>
          </w:r>
          <w:r>
            <w:rPr>
              <w:sz w:val="16"/>
              <w:szCs w:val="16"/>
            </w:rPr>
            <w:t xml:space="preserve"> de </w:t>
          </w:r>
          <w:fldSimple w:instr=" NUMPAGES   \* MERGEFORMAT ">
            <w:r w:rsidR="00E67522" w:rsidRPr="00E67522">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4C01" w:rsidRDefault="00F94C01">
      <w:pPr>
        <w:spacing w:before="0" w:after="0" w:line="240" w:lineRule="auto"/>
      </w:pPr>
      <w:r>
        <w:separator/>
      </w:r>
    </w:p>
  </w:footnote>
  <w:footnote w:type="continuationSeparator" w:id="0">
    <w:p w:rsidR="00F94C01" w:rsidRDefault="00F94C01">
      <w:pPr>
        <w:spacing w:before="0" w:after="0" w:line="240" w:lineRule="auto"/>
      </w:pPr>
      <w:r>
        <w:continuationSeparator/>
      </w:r>
    </w:p>
  </w:footnote>
  <w:footnote w:type="continuationNotice" w:id="1">
    <w:p w:rsidR="00F94C01" w:rsidRDefault="00F94C01">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1EE0"/>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67522"/>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4C01"/>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4.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9.png"/><Relationship Id="rId133" Type="http://schemas.openxmlformats.org/officeDocument/2006/relationships/image" Target="media/image78.png"/><Relationship Id="rId138" Type="http://schemas.openxmlformats.org/officeDocument/2006/relationships/footer" Target="footer2.xml"/><Relationship Id="rId16" Type="http://schemas.openxmlformats.org/officeDocument/2006/relationships/hyperlink" Target="mailto:mcanalesaraneda@yahoo.es" TargetMode="External"/><Relationship Id="rId107" Type="http://schemas.openxmlformats.org/officeDocument/2006/relationships/hyperlink" Target="http://www.google.com/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es.wikipedia.org/wiki/Acceso_Multimedia_Universal" TargetMode="External"/><Relationship Id="rId123" Type="http://schemas.openxmlformats.org/officeDocument/2006/relationships/hyperlink" Target="https://uma-cms.googlecode.com/svn/" TargetMode="External"/><Relationship Id="rId128" Type="http://schemas.openxmlformats.org/officeDocument/2006/relationships/image" Target="media/image73.png"/><Relationship Id="rId144" Type="http://schemas.microsoft.com/office/2007/relationships/stylesWithEffects" Target="stylesWithEffects.xm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60.png"/><Relationship Id="rId118" Type="http://schemas.openxmlformats.org/officeDocument/2006/relationships/hyperlink" Target="http://code.google.com/p/uma-cms/source/checkout" TargetMode="External"/><Relationship Id="rId134" Type="http://schemas.openxmlformats.org/officeDocument/2006/relationships/image" Target="media/image79.png"/><Relationship Id="rId139"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7.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diveintohtml5.org/video.html" TargetMode="External"/><Relationship Id="rId116" Type="http://schemas.openxmlformats.org/officeDocument/2006/relationships/image" Target="media/image63.png"/><Relationship Id="rId124" Type="http://schemas.openxmlformats.org/officeDocument/2006/relationships/image" Target="media/image69.png"/><Relationship Id="rId129" Type="http://schemas.openxmlformats.org/officeDocument/2006/relationships/image" Target="media/image74.png"/><Relationship Id="rId137"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8.png"/><Relationship Id="rId132" Type="http://schemas.openxmlformats.org/officeDocument/2006/relationships/image" Target="media/image77.pn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image" Target="media/image61.png"/><Relationship Id="rId119" Type="http://schemas.openxmlformats.org/officeDocument/2006/relationships/image" Target="media/image65.png"/><Relationship Id="rId127"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8.png"/><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image" Target="media/image56.png"/><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www.dosideas.com/wiki/Agil" TargetMode="External"/><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header" Target="header2.xml"/><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26"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E851014-4539-4DE3-AE68-A93C9E7A3E3D}">
  <ds:schemaRefs>
    <ds:schemaRef ds:uri="http://schemas.openxmlformats.org/officeDocument/2006/bibliography"/>
  </ds:schemaRefs>
</ds:datastoreItem>
</file>

<file path=customXml/itemProps2.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3.xml><?xml version="1.0" encoding="utf-8"?>
<ds:datastoreItem xmlns:ds="http://schemas.openxmlformats.org/officeDocument/2006/customXml" ds:itemID="{FD3455E8-7290-402F-BFC4-AEF963EE86EA}">
  <ds:schemaRefs>
    <ds:schemaRef ds:uri="http://schemas.openxmlformats.org/officeDocument/2006/bibliography"/>
  </ds:schemaRefs>
</ds:datastoreItem>
</file>

<file path=customXml/itemProps4.xml><?xml version="1.0" encoding="utf-8"?>
<ds:datastoreItem xmlns:ds="http://schemas.openxmlformats.org/officeDocument/2006/customXml" ds:itemID="{E23CEEEB-21C0-4712-8579-417598C7A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1</Pages>
  <Words>20519</Words>
  <Characters>112859</Characters>
  <Application>Microsoft Office Word</Application>
  <DocSecurity>0</DocSecurity>
  <Lines>940</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133112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cp:revision>
  <cp:lastPrinted>2010-12-29T06:08:00Z</cp:lastPrinted>
  <dcterms:created xsi:type="dcterms:W3CDTF">2010-12-29T16:57:00Z</dcterms:created>
  <dcterms:modified xsi:type="dcterms:W3CDTF">2010-12-30T17:39:00Z</dcterms:modified>
</cp:coreProperties>
</file>