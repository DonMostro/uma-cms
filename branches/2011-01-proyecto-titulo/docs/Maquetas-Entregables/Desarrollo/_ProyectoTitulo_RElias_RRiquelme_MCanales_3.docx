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A7227">
            <w:pPr>
              <w:pStyle w:val="Sinespaciado"/>
              <w:snapToGrid w:val="0"/>
              <w:jc w:val="both"/>
            </w:pPr>
            <w:hyperlink r:id="rId12" w:history="1">
              <w:r w:rsidR="00CC20D5">
                <w:rPr>
                  <w:rStyle w:val="Hipervnculo"/>
                </w:rPr>
                <w:t>Rogelio.elias@sonda.com</w:t>
              </w:r>
            </w:hyperlink>
          </w:p>
          <w:p w:rsidR="00CC20D5" w:rsidRDefault="00FA7227">
            <w:pPr>
              <w:pStyle w:val="Sinespaciado"/>
              <w:snapToGrid w:val="0"/>
              <w:jc w:val="both"/>
            </w:pPr>
            <w:hyperlink r:id="rId13" w:history="1">
              <w:r w:rsidR="00CC20D5">
                <w:rPr>
                  <w:rStyle w:val="Hipervnculo"/>
                </w:rPr>
                <w:t>rodrigo.riquelme@latercera.com</w:t>
              </w:r>
            </w:hyperlink>
          </w:p>
          <w:p w:rsidR="00CC20D5" w:rsidRDefault="00FA7227">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FA7227">
      <w:pPr>
        <w:pStyle w:val="TDC1"/>
        <w:rPr>
          <w:rFonts w:asciiTheme="minorHAnsi" w:eastAsiaTheme="minorEastAsia" w:hAnsiTheme="minorHAnsi" w:cstheme="minorBidi"/>
          <w:b w:val="0"/>
          <w:sz w:val="22"/>
          <w:lang w:eastAsia="es-CL"/>
        </w:rPr>
      </w:pPr>
      <w:r w:rsidRPr="00FA7227">
        <w:rPr>
          <w:lang w:val="es-ES"/>
        </w:rPr>
        <w:fldChar w:fldCharType="begin"/>
      </w:r>
      <w:r w:rsidR="00410993">
        <w:rPr>
          <w:lang w:val="es-ES"/>
        </w:rPr>
        <w:instrText xml:space="preserve"> TOC \o "1-3" \h \z \u </w:instrText>
      </w:r>
      <w:r w:rsidRPr="00FA7227">
        <w:rPr>
          <w:lang w:val="es-ES"/>
        </w:rPr>
        <w:fldChar w:fldCharType="separate"/>
      </w:r>
      <w:hyperlink w:anchor="_Toc280545884" w:history="1">
        <w:r w:rsidR="004D0E07" w:rsidRPr="00A93828">
          <w:rPr>
            <w:rStyle w:val="Hipervnculo"/>
          </w:rPr>
          <w:t>Capítulo 1. Introducción</w:t>
        </w:r>
        <w:r w:rsidR="004D0E07">
          <w:rPr>
            <w:webHidden/>
          </w:rPr>
          <w:tab/>
        </w:r>
        <w:r>
          <w:rPr>
            <w:webHidden/>
          </w:rPr>
          <w:fldChar w:fldCharType="begin"/>
        </w:r>
        <w:r w:rsidR="004D0E07">
          <w:rPr>
            <w:webHidden/>
          </w:rPr>
          <w:instrText xml:space="preserve"> PAGEREF _Toc280545884 \h </w:instrText>
        </w:r>
        <w:r>
          <w:rPr>
            <w:webHidden/>
          </w:rPr>
        </w:r>
        <w:r>
          <w:rPr>
            <w:webHidden/>
          </w:rPr>
          <w:fldChar w:fldCharType="separate"/>
        </w:r>
        <w:r w:rsidR="004D0E07">
          <w:rPr>
            <w:webHidden/>
          </w:rPr>
          <w:t>11</w:t>
        </w:r>
        <w:r>
          <w:rPr>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Pr>
            <w:noProof/>
            <w:webHidden/>
          </w:rPr>
          <w:fldChar w:fldCharType="begin"/>
        </w:r>
        <w:r w:rsidR="004D0E07">
          <w:rPr>
            <w:noProof/>
            <w:webHidden/>
          </w:rPr>
          <w:instrText xml:space="preserve"> PAGEREF _Toc280545885 \h </w:instrText>
        </w:r>
        <w:r>
          <w:rPr>
            <w:noProof/>
            <w:webHidden/>
          </w:rPr>
        </w:r>
        <w:r>
          <w:rPr>
            <w:noProof/>
            <w:webHidden/>
          </w:rPr>
          <w:fldChar w:fldCharType="separate"/>
        </w:r>
        <w:r w:rsidR="004D0E07">
          <w:rPr>
            <w:noProof/>
            <w:webHidden/>
          </w:rPr>
          <w:t>11</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Pr>
            <w:noProof/>
            <w:webHidden/>
          </w:rPr>
          <w:fldChar w:fldCharType="begin"/>
        </w:r>
        <w:r w:rsidR="004D0E07">
          <w:rPr>
            <w:noProof/>
            <w:webHidden/>
          </w:rPr>
          <w:instrText xml:space="preserve"> PAGEREF _Toc280545886 \h </w:instrText>
        </w:r>
        <w:r>
          <w:rPr>
            <w:noProof/>
            <w:webHidden/>
          </w:rPr>
        </w:r>
        <w:r>
          <w:rPr>
            <w:noProof/>
            <w:webHidden/>
          </w:rPr>
          <w:fldChar w:fldCharType="separate"/>
        </w:r>
        <w:r w:rsidR="004D0E07">
          <w:rPr>
            <w:noProof/>
            <w:webHidden/>
          </w:rPr>
          <w:t>14</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Pr>
            <w:noProof/>
            <w:webHidden/>
          </w:rPr>
          <w:fldChar w:fldCharType="begin"/>
        </w:r>
        <w:r w:rsidR="004D0E07">
          <w:rPr>
            <w:noProof/>
            <w:webHidden/>
          </w:rPr>
          <w:instrText xml:space="preserve"> PAGEREF _Toc280545887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Pr>
            <w:noProof/>
            <w:webHidden/>
          </w:rPr>
          <w:fldChar w:fldCharType="begin"/>
        </w:r>
        <w:r w:rsidR="004D0E07">
          <w:rPr>
            <w:noProof/>
            <w:webHidden/>
          </w:rPr>
          <w:instrText xml:space="preserve"> PAGEREF _Toc280545888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Pr>
            <w:noProof/>
            <w:webHidden/>
          </w:rPr>
          <w:fldChar w:fldCharType="begin"/>
        </w:r>
        <w:r w:rsidR="004D0E07">
          <w:rPr>
            <w:noProof/>
            <w:webHidden/>
          </w:rPr>
          <w:instrText xml:space="preserve"> PAGEREF _Toc280545889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Pr>
            <w:noProof/>
            <w:webHidden/>
          </w:rPr>
          <w:fldChar w:fldCharType="begin"/>
        </w:r>
        <w:r w:rsidR="004D0E07">
          <w:rPr>
            <w:noProof/>
            <w:webHidden/>
          </w:rPr>
          <w:instrText xml:space="preserve"> PAGEREF _Toc280545890 \h </w:instrText>
        </w:r>
        <w:r>
          <w:rPr>
            <w:noProof/>
            <w:webHidden/>
          </w:rPr>
        </w:r>
        <w:r>
          <w:rPr>
            <w:noProof/>
            <w:webHidden/>
          </w:rPr>
          <w:fldChar w:fldCharType="separate"/>
        </w:r>
        <w:r w:rsidR="004D0E07">
          <w:rPr>
            <w:noProof/>
            <w:webHidden/>
          </w:rPr>
          <w:t>18</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Pr>
            <w:noProof/>
            <w:webHidden/>
          </w:rPr>
          <w:fldChar w:fldCharType="begin"/>
        </w:r>
        <w:r w:rsidR="004D0E07">
          <w:rPr>
            <w:noProof/>
            <w:webHidden/>
          </w:rPr>
          <w:instrText xml:space="preserve"> PAGEREF _Toc280545891 \h </w:instrText>
        </w:r>
        <w:r>
          <w:rPr>
            <w:noProof/>
            <w:webHidden/>
          </w:rPr>
        </w:r>
        <w:r>
          <w:rPr>
            <w:noProof/>
            <w:webHidden/>
          </w:rPr>
          <w:fldChar w:fldCharType="separate"/>
        </w:r>
        <w:r w:rsidR="004D0E07">
          <w:rPr>
            <w:noProof/>
            <w:webHidden/>
          </w:rPr>
          <w:t>19</w:t>
        </w:r>
        <w:r>
          <w:rPr>
            <w:noProof/>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Pr>
            <w:webHidden/>
          </w:rPr>
          <w:fldChar w:fldCharType="begin"/>
        </w:r>
        <w:r w:rsidR="004D0E07">
          <w:rPr>
            <w:webHidden/>
          </w:rPr>
          <w:instrText xml:space="preserve"> PAGEREF _Toc280545892 \h </w:instrText>
        </w:r>
        <w:r>
          <w:rPr>
            <w:webHidden/>
          </w:rPr>
        </w:r>
        <w:r>
          <w:rPr>
            <w:webHidden/>
          </w:rPr>
          <w:fldChar w:fldCharType="separate"/>
        </w:r>
        <w:r w:rsidR="004D0E07">
          <w:rPr>
            <w:webHidden/>
          </w:rPr>
          <w:t>21</w:t>
        </w:r>
        <w:r>
          <w:rPr>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Pr>
            <w:noProof/>
            <w:webHidden/>
          </w:rPr>
          <w:fldChar w:fldCharType="begin"/>
        </w:r>
        <w:r w:rsidR="004D0E07">
          <w:rPr>
            <w:noProof/>
            <w:webHidden/>
          </w:rPr>
          <w:instrText xml:space="preserve"> PAGEREF _Toc280545893 \h </w:instrText>
        </w:r>
        <w:r>
          <w:rPr>
            <w:noProof/>
            <w:webHidden/>
          </w:rPr>
        </w:r>
        <w:r>
          <w:rPr>
            <w:noProof/>
            <w:webHidden/>
          </w:rPr>
          <w:fldChar w:fldCharType="separate"/>
        </w:r>
        <w:r w:rsidR="004D0E07">
          <w:rPr>
            <w:noProof/>
            <w:webHidden/>
          </w:rPr>
          <w:t>21</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Pr>
            <w:noProof/>
            <w:webHidden/>
          </w:rPr>
          <w:fldChar w:fldCharType="begin"/>
        </w:r>
        <w:r w:rsidR="004D0E07">
          <w:rPr>
            <w:noProof/>
            <w:webHidden/>
          </w:rPr>
          <w:instrText xml:space="preserve"> PAGEREF _Toc280545894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Pr>
            <w:noProof/>
            <w:webHidden/>
          </w:rPr>
          <w:fldChar w:fldCharType="begin"/>
        </w:r>
        <w:r w:rsidR="004D0E07">
          <w:rPr>
            <w:noProof/>
            <w:webHidden/>
          </w:rPr>
          <w:instrText xml:space="preserve"> PAGEREF _Toc280545895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Pr>
            <w:noProof/>
            <w:webHidden/>
          </w:rPr>
          <w:fldChar w:fldCharType="begin"/>
        </w:r>
        <w:r w:rsidR="004D0E07">
          <w:rPr>
            <w:noProof/>
            <w:webHidden/>
          </w:rPr>
          <w:instrText xml:space="preserve"> PAGEREF _Toc280545896 \h </w:instrText>
        </w:r>
        <w:r>
          <w:rPr>
            <w:noProof/>
            <w:webHidden/>
          </w:rPr>
        </w:r>
        <w:r>
          <w:rPr>
            <w:noProof/>
            <w:webHidden/>
          </w:rPr>
          <w:fldChar w:fldCharType="separate"/>
        </w:r>
        <w:r w:rsidR="004D0E07">
          <w:rPr>
            <w:noProof/>
            <w:webHidden/>
          </w:rPr>
          <w:t>27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Pr>
            <w:noProof/>
            <w:webHidden/>
          </w:rPr>
          <w:fldChar w:fldCharType="begin"/>
        </w:r>
        <w:r w:rsidR="004D0E07">
          <w:rPr>
            <w:noProof/>
            <w:webHidden/>
          </w:rPr>
          <w:instrText xml:space="preserve"> PAGEREF _Toc280545897 \h </w:instrText>
        </w:r>
        <w:r>
          <w:rPr>
            <w:noProof/>
            <w:webHidden/>
          </w:rPr>
        </w:r>
        <w:r>
          <w:rPr>
            <w:noProof/>
            <w:webHidden/>
          </w:rPr>
          <w:fldChar w:fldCharType="separate"/>
        </w:r>
        <w:r w:rsidR="004D0E07">
          <w:rPr>
            <w:noProof/>
            <w:webHidden/>
          </w:rPr>
          <w:t>28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Pr>
            <w:noProof/>
            <w:webHidden/>
          </w:rPr>
          <w:fldChar w:fldCharType="begin"/>
        </w:r>
        <w:r w:rsidR="004D0E07">
          <w:rPr>
            <w:noProof/>
            <w:webHidden/>
          </w:rPr>
          <w:instrText xml:space="preserve"> PAGEREF _Toc280545898 \h </w:instrText>
        </w:r>
        <w:r>
          <w:rPr>
            <w:noProof/>
            <w:webHidden/>
          </w:rPr>
        </w:r>
        <w:r>
          <w:rPr>
            <w:noProof/>
            <w:webHidden/>
          </w:rPr>
          <w:fldChar w:fldCharType="separate"/>
        </w:r>
        <w:r w:rsidR="004D0E07">
          <w:rPr>
            <w:noProof/>
            <w:webHidden/>
          </w:rPr>
          <w:t>29</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Pr>
            <w:noProof/>
            <w:webHidden/>
          </w:rPr>
          <w:fldChar w:fldCharType="begin"/>
        </w:r>
        <w:r w:rsidR="004D0E07">
          <w:rPr>
            <w:noProof/>
            <w:webHidden/>
          </w:rPr>
          <w:instrText xml:space="preserve"> PAGEREF _Toc280545899 \h </w:instrText>
        </w:r>
        <w:r>
          <w:rPr>
            <w:noProof/>
            <w:webHidden/>
          </w:rPr>
        </w:r>
        <w:r>
          <w:rPr>
            <w:noProof/>
            <w:webHidden/>
          </w:rPr>
          <w:fldChar w:fldCharType="separate"/>
        </w:r>
        <w:r w:rsidR="004D0E07">
          <w:rPr>
            <w:noProof/>
            <w:webHidden/>
          </w:rPr>
          <w:t>30</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Pr>
            <w:noProof/>
            <w:webHidden/>
          </w:rPr>
          <w:fldChar w:fldCharType="begin"/>
        </w:r>
        <w:r w:rsidR="004D0E07">
          <w:rPr>
            <w:noProof/>
            <w:webHidden/>
          </w:rPr>
          <w:instrText xml:space="preserve"> PAGEREF _Toc280545900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Pr>
            <w:noProof/>
            <w:webHidden/>
          </w:rPr>
          <w:fldChar w:fldCharType="begin"/>
        </w:r>
        <w:r w:rsidR="004D0E07">
          <w:rPr>
            <w:noProof/>
            <w:webHidden/>
          </w:rPr>
          <w:instrText xml:space="preserve"> PAGEREF _Toc280545901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Pr>
            <w:noProof/>
            <w:webHidden/>
          </w:rPr>
          <w:fldChar w:fldCharType="begin"/>
        </w:r>
        <w:r w:rsidR="004D0E07">
          <w:rPr>
            <w:noProof/>
            <w:webHidden/>
          </w:rPr>
          <w:instrText xml:space="preserve"> PAGEREF _Toc280545902 \h </w:instrText>
        </w:r>
        <w:r>
          <w:rPr>
            <w:noProof/>
            <w:webHidden/>
          </w:rPr>
        </w:r>
        <w:r>
          <w:rPr>
            <w:noProof/>
            <w:webHidden/>
          </w:rPr>
          <w:fldChar w:fldCharType="separate"/>
        </w:r>
        <w:r w:rsidR="004D0E07">
          <w:rPr>
            <w:noProof/>
            <w:webHidden/>
          </w:rPr>
          <w:t>32</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Pr>
            <w:noProof/>
            <w:webHidden/>
          </w:rPr>
          <w:fldChar w:fldCharType="begin"/>
        </w:r>
        <w:r w:rsidR="004D0E07">
          <w:rPr>
            <w:noProof/>
            <w:webHidden/>
          </w:rPr>
          <w:instrText xml:space="preserve"> PAGEREF _Toc280545903 \h </w:instrText>
        </w:r>
        <w:r>
          <w:rPr>
            <w:noProof/>
            <w:webHidden/>
          </w:rPr>
        </w:r>
        <w:r>
          <w:rPr>
            <w:noProof/>
            <w:webHidden/>
          </w:rPr>
          <w:fldChar w:fldCharType="separate"/>
        </w:r>
        <w:r w:rsidR="004D0E07">
          <w:rPr>
            <w:noProof/>
            <w:webHidden/>
          </w:rPr>
          <w:t>33</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Pr>
            <w:noProof/>
            <w:webHidden/>
          </w:rPr>
          <w:fldChar w:fldCharType="begin"/>
        </w:r>
        <w:r w:rsidR="004D0E07">
          <w:rPr>
            <w:noProof/>
            <w:webHidden/>
          </w:rPr>
          <w:instrText xml:space="preserve"> PAGEREF _Toc280545904 \h </w:instrText>
        </w:r>
        <w:r>
          <w:rPr>
            <w:noProof/>
            <w:webHidden/>
          </w:rPr>
        </w:r>
        <w:r>
          <w:rPr>
            <w:noProof/>
            <w:webHidden/>
          </w:rPr>
          <w:fldChar w:fldCharType="separate"/>
        </w:r>
        <w:r w:rsidR="004D0E07">
          <w:rPr>
            <w:noProof/>
            <w:webHidden/>
          </w:rPr>
          <w:t>36</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Pr>
            <w:noProof/>
            <w:webHidden/>
          </w:rPr>
          <w:fldChar w:fldCharType="begin"/>
        </w:r>
        <w:r w:rsidR="004D0E07">
          <w:rPr>
            <w:noProof/>
            <w:webHidden/>
          </w:rPr>
          <w:instrText xml:space="preserve"> PAGEREF _Toc280545905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Pr>
            <w:noProof/>
            <w:webHidden/>
          </w:rPr>
          <w:fldChar w:fldCharType="begin"/>
        </w:r>
        <w:r w:rsidR="004D0E07">
          <w:rPr>
            <w:noProof/>
            <w:webHidden/>
          </w:rPr>
          <w:instrText xml:space="preserve"> PAGEREF _Toc280545906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Pr>
            <w:noProof/>
            <w:webHidden/>
          </w:rPr>
          <w:fldChar w:fldCharType="begin"/>
        </w:r>
        <w:r w:rsidR="004D0E07">
          <w:rPr>
            <w:noProof/>
            <w:webHidden/>
          </w:rPr>
          <w:instrText xml:space="preserve"> PAGEREF _Toc280545907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Pr>
            <w:noProof/>
            <w:webHidden/>
          </w:rPr>
          <w:fldChar w:fldCharType="begin"/>
        </w:r>
        <w:r w:rsidR="004D0E07">
          <w:rPr>
            <w:noProof/>
            <w:webHidden/>
          </w:rPr>
          <w:instrText xml:space="preserve"> PAGEREF _Toc280545908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Pr>
            <w:noProof/>
            <w:webHidden/>
          </w:rPr>
          <w:fldChar w:fldCharType="begin"/>
        </w:r>
        <w:r w:rsidR="004D0E07">
          <w:rPr>
            <w:noProof/>
            <w:webHidden/>
          </w:rPr>
          <w:instrText xml:space="preserve"> PAGEREF _Toc280545909 \h </w:instrText>
        </w:r>
        <w:r>
          <w:rPr>
            <w:noProof/>
            <w:webHidden/>
          </w:rPr>
        </w:r>
        <w:r>
          <w:rPr>
            <w:noProof/>
            <w:webHidden/>
          </w:rPr>
          <w:fldChar w:fldCharType="separate"/>
        </w:r>
        <w:r w:rsidR="004D0E07">
          <w:rPr>
            <w:noProof/>
            <w:webHidden/>
          </w:rPr>
          <w:t>39</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Pr>
            <w:noProof/>
            <w:webHidden/>
          </w:rPr>
          <w:fldChar w:fldCharType="begin"/>
        </w:r>
        <w:r w:rsidR="004D0E07">
          <w:rPr>
            <w:noProof/>
            <w:webHidden/>
          </w:rPr>
          <w:instrText xml:space="preserve"> PAGEREF _Toc280545910 \h </w:instrText>
        </w:r>
        <w:r>
          <w:rPr>
            <w:noProof/>
            <w:webHidden/>
          </w:rPr>
        </w:r>
        <w:r>
          <w:rPr>
            <w:noProof/>
            <w:webHidden/>
          </w:rPr>
          <w:fldChar w:fldCharType="separate"/>
        </w:r>
        <w:r w:rsidR="004D0E07">
          <w:rPr>
            <w:noProof/>
            <w:webHidden/>
          </w:rPr>
          <w:t>40</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Pr>
            <w:noProof/>
            <w:webHidden/>
          </w:rPr>
          <w:fldChar w:fldCharType="begin"/>
        </w:r>
        <w:r w:rsidR="004D0E07">
          <w:rPr>
            <w:noProof/>
            <w:webHidden/>
          </w:rPr>
          <w:instrText xml:space="preserve"> PAGEREF _Toc280545911 \h </w:instrText>
        </w:r>
        <w:r>
          <w:rPr>
            <w:noProof/>
            <w:webHidden/>
          </w:rPr>
        </w:r>
        <w:r>
          <w:rPr>
            <w:noProof/>
            <w:webHidden/>
          </w:rPr>
          <w:fldChar w:fldCharType="separate"/>
        </w:r>
        <w:r w:rsidR="004D0E07">
          <w:rPr>
            <w:noProof/>
            <w:webHidden/>
          </w:rPr>
          <w:t>41</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Pr>
            <w:noProof/>
            <w:webHidden/>
          </w:rPr>
          <w:fldChar w:fldCharType="begin"/>
        </w:r>
        <w:r w:rsidR="004D0E07">
          <w:rPr>
            <w:noProof/>
            <w:webHidden/>
          </w:rPr>
          <w:instrText xml:space="preserve"> PAGEREF _Toc280545912 \h </w:instrText>
        </w:r>
        <w:r>
          <w:rPr>
            <w:noProof/>
            <w:webHidden/>
          </w:rPr>
        </w:r>
        <w:r>
          <w:rPr>
            <w:noProof/>
            <w:webHidden/>
          </w:rPr>
          <w:fldChar w:fldCharType="separate"/>
        </w:r>
        <w:r w:rsidR="004D0E07">
          <w:rPr>
            <w:noProof/>
            <w:webHidden/>
          </w:rPr>
          <w:t>42</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Pr>
            <w:noProof/>
            <w:webHidden/>
          </w:rPr>
          <w:fldChar w:fldCharType="begin"/>
        </w:r>
        <w:r w:rsidR="004D0E07">
          <w:rPr>
            <w:noProof/>
            <w:webHidden/>
          </w:rPr>
          <w:instrText xml:space="preserve"> PAGEREF _Toc280545913 \h </w:instrText>
        </w:r>
        <w:r>
          <w:rPr>
            <w:noProof/>
            <w:webHidden/>
          </w:rPr>
        </w:r>
        <w:r>
          <w:rPr>
            <w:noProof/>
            <w:webHidden/>
          </w:rPr>
          <w:fldChar w:fldCharType="separate"/>
        </w:r>
        <w:r w:rsidR="004D0E07">
          <w:rPr>
            <w:noProof/>
            <w:webHidden/>
          </w:rPr>
          <w:t>43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Pr>
            <w:noProof/>
            <w:webHidden/>
          </w:rPr>
          <w:fldChar w:fldCharType="begin"/>
        </w:r>
        <w:r w:rsidR="004D0E07">
          <w:rPr>
            <w:noProof/>
            <w:webHidden/>
          </w:rPr>
          <w:instrText xml:space="preserve"> PAGEREF _Toc280545914 \h </w:instrText>
        </w:r>
        <w:r>
          <w:rPr>
            <w:noProof/>
            <w:webHidden/>
          </w:rPr>
        </w:r>
        <w:r>
          <w:rPr>
            <w:noProof/>
            <w:webHidden/>
          </w:rPr>
          <w:fldChar w:fldCharType="separate"/>
        </w:r>
        <w:r w:rsidR="004D0E07">
          <w:rPr>
            <w:noProof/>
            <w:webHidden/>
          </w:rPr>
          <w:t>44</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Pr>
            <w:noProof/>
            <w:webHidden/>
          </w:rPr>
          <w:fldChar w:fldCharType="begin"/>
        </w:r>
        <w:r w:rsidR="004D0E07">
          <w:rPr>
            <w:noProof/>
            <w:webHidden/>
          </w:rPr>
          <w:instrText xml:space="preserve"> PAGEREF _Toc280545915 \h </w:instrText>
        </w:r>
        <w:r>
          <w:rPr>
            <w:noProof/>
            <w:webHidden/>
          </w:rPr>
        </w:r>
        <w:r>
          <w:rPr>
            <w:noProof/>
            <w:webHidden/>
          </w:rPr>
          <w:fldChar w:fldCharType="separate"/>
        </w:r>
        <w:r w:rsidR="004D0E07">
          <w:rPr>
            <w:noProof/>
            <w:webHidden/>
          </w:rPr>
          <w:t>47</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Pr>
            <w:noProof/>
            <w:webHidden/>
          </w:rPr>
          <w:fldChar w:fldCharType="begin"/>
        </w:r>
        <w:r w:rsidR="004D0E07">
          <w:rPr>
            <w:noProof/>
            <w:webHidden/>
          </w:rPr>
          <w:instrText xml:space="preserve"> PAGEREF _Toc280545916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Pr>
            <w:noProof/>
            <w:webHidden/>
          </w:rPr>
          <w:fldChar w:fldCharType="begin"/>
        </w:r>
        <w:r w:rsidR="004D0E07">
          <w:rPr>
            <w:noProof/>
            <w:webHidden/>
          </w:rPr>
          <w:instrText xml:space="preserve"> PAGEREF _Toc280545917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Pr>
            <w:noProof/>
            <w:webHidden/>
          </w:rPr>
          <w:fldChar w:fldCharType="begin"/>
        </w:r>
        <w:r w:rsidR="004D0E07">
          <w:rPr>
            <w:noProof/>
            <w:webHidden/>
          </w:rPr>
          <w:instrText xml:space="preserve"> PAGEREF _Toc280545918 \h </w:instrText>
        </w:r>
        <w:r>
          <w:rPr>
            <w:noProof/>
            <w:webHidden/>
          </w:rPr>
        </w:r>
        <w:r>
          <w:rPr>
            <w:noProof/>
            <w:webHidden/>
          </w:rPr>
          <w:fldChar w:fldCharType="separate"/>
        </w:r>
        <w:r w:rsidR="004D0E07">
          <w:rPr>
            <w:noProof/>
            <w:webHidden/>
          </w:rPr>
          <w:t>50</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Pr>
            <w:noProof/>
            <w:webHidden/>
          </w:rPr>
          <w:fldChar w:fldCharType="begin"/>
        </w:r>
        <w:r w:rsidR="004D0E07">
          <w:rPr>
            <w:noProof/>
            <w:webHidden/>
          </w:rPr>
          <w:instrText xml:space="preserve"> PAGEREF _Toc280545919 \h </w:instrText>
        </w:r>
        <w:r>
          <w:rPr>
            <w:noProof/>
            <w:webHidden/>
          </w:rPr>
        </w:r>
        <w:r>
          <w:rPr>
            <w:noProof/>
            <w:webHidden/>
          </w:rPr>
          <w:fldChar w:fldCharType="separate"/>
        </w:r>
        <w:r w:rsidR="004D0E07">
          <w:rPr>
            <w:noProof/>
            <w:webHidden/>
          </w:rPr>
          <w:t>52</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Pr>
            <w:noProof/>
            <w:webHidden/>
          </w:rPr>
          <w:fldChar w:fldCharType="begin"/>
        </w:r>
        <w:r w:rsidR="004D0E07">
          <w:rPr>
            <w:noProof/>
            <w:webHidden/>
          </w:rPr>
          <w:instrText xml:space="preserve"> PAGEREF _Toc280545920 \h </w:instrText>
        </w:r>
        <w:r>
          <w:rPr>
            <w:noProof/>
            <w:webHidden/>
          </w:rPr>
        </w:r>
        <w:r>
          <w:rPr>
            <w:noProof/>
            <w:webHidden/>
          </w:rPr>
          <w:fldChar w:fldCharType="separate"/>
        </w:r>
        <w:r w:rsidR="004D0E07">
          <w:rPr>
            <w:noProof/>
            <w:webHidden/>
          </w:rPr>
          <w:t>53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Pr>
            <w:noProof/>
            <w:webHidden/>
          </w:rPr>
          <w:fldChar w:fldCharType="begin"/>
        </w:r>
        <w:r w:rsidR="004D0E07">
          <w:rPr>
            <w:noProof/>
            <w:webHidden/>
          </w:rPr>
          <w:instrText xml:space="preserve"> PAGEREF _Toc280545921 \h </w:instrText>
        </w:r>
        <w:r>
          <w:rPr>
            <w:noProof/>
            <w:webHidden/>
          </w:rPr>
        </w:r>
        <w:r>
          <w:rPr>
            <w:noProof/>
            <w:webHidden/>
          </w:rPr>
          <w:fldChar w:fldCharType="separate"/>
        </w:r>
        <w:r w:rsidR="004D0E07">
          <w:rPr>
            <w:noProof/>
            <w:webHidden/>
          </w:rPr>
          <w:t>57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Pr>
            <w:noProof/>
            <w:webHidden/>
          </w:rPr>
          <w:fldChar w:fldCharType="begin"/>
        </w:r>
        <w:r w:rsidR="004D0E07">
          <w:rPr>
            <w:noProof/>
            <w:webHidden/>
          </w:rPr>
          <w:instrText xml:space="preserve"> PAGEREF _Toc280545922 \h </w:instrText>
        </w:r>
        <w:r>
          <w:rPr>
            <w:noProof/>
            <w:webHidden/>
          </w:rPr>
        </w:r>
        <w:r>
          <w:rPr>
            <w:noProof/>
            <w:webHidden/>
          </w:rPr>
          <w:fldChar w:fldCharType="separate"/>
        </w:r>
        <w:r w:rsidR="004D0E07">
          <w:rPr>
            <w:noProof/>
            <w:webHidden/>
          </w:rPr>
          <w:t>61</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Pr>
            <w:noProof/>
            <w:webHidden/>
          </w:rPr>
          <w:fldChar w:fldCharType="begin"/>
        </w:r>
        <w:r w:rsidR="004D0E07">
          <w:rPr>
            <w:noProof/>
            <w:webHidden/>
          </w:rPr>
          <w:instrText xml:space="preserve"> PAGEREF _Toc280545923 \h </w:instrText>
        </w:r>
        <w:r>
          <w:rPr>
            <w:noProof/>
            <w:webHidden/>
          </w:rPr>
        </w:r>
        <w:r>
          <w:rPr>
            <w:noProof/>
            <w:webHidden/>
          </w:rPr>
          <w:fldChar w:fldCharType="separate"/>
        </w:r>
        <w:r w:rsidR="004D0E07">
          <w:rPr>
            <w:noProof/>
            <w:webHidden/>
          </w:rPr>
          <w:t>62</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Pr>
            <w:noProof/>
            <w:webHidden/>
          </w:rPr>
          <w:fldChar w:fldCharType="begin"/>
        </w:r>
        <w:r w:rsidR="004D0E07">
          <w:rPr>
            <w:noProof/>
            <w:webHidden/>
          </w:rPr>
          <w:instrText xml:space="preserve"> PAGEREF _Toc280545924 \h </w:instrText>
        </w:r>
        <w:r>
          <w:rPr>
            <w:noProof/>
            <w:webHidden/>
          </w:rPr>
        </w:r>
        <w:r>
          <w:rPr>
            <w:noProof/>
            <w:webHidden/>
          </w:rPr>
          <w:fldChar w:fldCharType="separate"/>
        </w:r>
        <w:r w:rsidR="004D0E07">
          <w:rPr>
            <w:noProof/>
            <w:webHidden/>
          </w:rPr>
          <w:t>63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Pr>
            <w:noProof/>
            <w:webHidden/>
          </w:rPr>
          <w:fldChar w:fldCharType="begin"/>
        </w:r>
        <w:r w:rsidR="004D0E07">
          <w:rPr>
            <w:noProof/>
            <w:webHidden/>
          </w:rPr>
          <w:instrText xml:space="preserve"> PAGEREF _Toc280545925 \h </w:instrText>
        </w:r>
        <w:r>
          <w:rPr>
            <w:noProof/>
            <w:webHidden/>
          </w:rPr>
        </w:r>
        <w:r>
          <w:rPr>
            <w:noProof/>
            <w:webHidden/>
          </w:rPr>
          <w:fldChar w:fldCharType="separate"/>
        </w:r>
        <w:r w:rsidR="004D0E07">
          <w:rPr>
            <w:noProof/>
            <w:webHidden/>
          </w:rPr>
          <w:t>64</w:t>
        </w:r>
        <w:r>
          <w:rPr>
            <w:noProof/>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Pr>
            <w:webHidden/>
          </w:rPr>
          <w:fldChar w:fldCharType="begin"/>
        </w:r>
        <w:r w:rsidR="004D0E07">
          <w:rPr>
            <w:webHidden/>
          </w:rPr>
          <w:instrText xml:space="preserve"> PAGEREF _Toc280545926 \h </w:instrText>
        </w:r>
        <w:r>
          <w:rPr>
            <w:webHidden/>
          </w:rPr>
        </w:r>
        <w:r>
          <w:rPr>
            <w:webHidden/>
          </w:rPr>
          <w:fldChar w:fldCharType="separate"/>
        </w:r>
        <w:r w:rsidR="004D0E07">
          <w:rPr>
            <w:webHidden/>
          </w:rPr>
          <w:t>65</w:t>
        </w:r>
        <w:r>
          <w:rPr>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Pr>
            <w:noProof/>
            <w:webHidden/>
          </w:rPr>
          <w:fldChar w:fldCharType="begin"/>
        </w:r>
        <w:r w:rsidR="004D0E07">
          <w:rPr>
            <w:noProof/>
            <w:webHidden/>
          </w:rPr>
          <w:instrText xml:space="preserve"> PAGEREF _Toc280545927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Pr>
            <w:noProof/>
            <w:webHidden/>
          </w:rPr>
          <w:fldChar w:fldCharType="begin"/>
        </w:r>
        <w:r w:rsidR="004D0E07">
          <w:rPr>
            <w:noProof/>
            <w:webHidden/>
          </w:rPr>
          <w:instrText xml:space="preserve"> PAGEREF _Toc280545928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Pr>
            <w:noProof/>
            <w:webHidden/>
          </w:rPr>
          <w:fldChar w:fldCharType="begin"/>
        </w:r>
        <w:r w:rsidR="004D0E07">
          <w:rPr>
            <w:noProof/>
            <w:webHidden/>
          </w:rPr>
          <w:instrText xml:space="preserve"> PAGEREF _Toc280545929 \h </w:instrText>
        </w:r>
        <w:r>
          <w:rPr>
            <w:noProof/>
            <w:webHidden/>
          </w:rPr>
        </w:r>
        <w:r>
          <w:rPr>
            <w:noProof/>
            <w:webHidden/>
          </w:rPr>
          <w:fldChar w:fldCharType="separate"/>
        </w:r>
        <w:r w:rsidR="004D0E07">
          <w:rPr>
            <w:noProof/>
            <w:webHidden/>
          </w:rPr>
          <w:t>67</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Pr>
            <w:noProof/>
            <w:webHidden/>
          </w:rPr>
          <w:fldChar w:fldCharType="begin"/>
        </w:r>
        <w:r w:rsidR="004D0E07">
          <w:rPr>
            <w:noProof/>
            <w:webHidden/>
          </w:rPr>
          <w:instrText xml:space="preserve"> PAGEREF _Toc280545930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Pr>
            <w:noProof/>
            <w:webHidden/>
          </w:rPr>
          <w:fldChar w:fldCharType="begin"/>
        </w:r>
        <w:r w:rsidR="004D0E07">
          <w:rPr>
            <w:noProof/>
            <w:webHidden/>
          </w:rPr>
          <w:instrText xml:space="preserve"> PAGEREF _Toc280545931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Pr>
            <w:noProof/>
            <w:webHidden/>
          </w:rPr>
          <w:fldChar w:fldCharType="begin"/>
        </w:r>
        <w:r w:rsidR="004D0E07">
          <w:rPr>
            <w:noProof/>
            <w:webHidden/>
          </w:rPr>
          <w:instrText xml:space="preserve"> PAGEREF _Toc280545932 \h </w:instrText>
        </w:r>
        <w:r>
          <w:rPr>
            <w:noProof/>
            <w:webHidden/>
          </w:rPr>
        </w:r>
        <w:r>
          <w:rPr>
            <w:noProof/>
            <w:webHidden/>
          </w:rPr>
          <w:fldChar w:fldCharType="separate"/>
        </w:r>
        <w:r w:rsidR="004D0E07">
          <w:rPr>
            <w:noProof/>
            <w:webHidden/>
          </w:rPr>
          <w:t>69</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Pr>
            <w:noProof/>
            <w:webHidden/>
          </w:rPr>
          <w:fldChar w:fldCharType="begin"/>
        </w:r>
        <w:r w:rsidR="004D0E07">
          <w:rPr>
            <w:noProof/>
            <w:webHidden/>
          </w:rPr>
          <w:instrText xml:space="preserve"> PAGEREF _Toc280545933 \h </w:instrText>
        </w:r>
        <w:r>
          <w:rPr>
            <w:noProof/>
            <w:webHidden/>
          </w:rPr>
        </w:r>
        <w:r>
          <w:rPr>
            <w:noProof/>
            <w:webHidden/>
          </w:rPr>
          <w:fldChar w:fldCharType="separate"/>
        </w:r>
        <w:r w:rsidR="004D0E07">
          <w:rPr>
            <w:noProof/>
            <w:webHidden/>
          </w:rPr>
          <w:t>72</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Pr>
            <w:noProof/>
            <w:webHidden/>
          </w:rPr>
          <w:fldChar w:fldCharType="begin"/>
        </w:r>
        <w:r w:rsidR="004D0E07">
          <w:rPr>
            <w:noProof/>
            <w:webHidden/>
          </w:rPr>
          <w:instrText xml:space="preserve"> PAGEREF _Toc280545934 \h </w:instrText>
        </w:r>
        <w:r>
          <w:rPr>
            <w:noProof/>
            <w:webHidden/>
          </w:rPr>
        </w:r>
        <w:r>
          <w:rPr>
            <w:noProof/>
            <w:webHidden/>
          </w:rPr>
          <w:fldChar w:fldCharType="separate"/>
        </w:r>
        <w:r w:rsidR="004D0E07">
          <w:rPr>
            <w:noProof/>
            <w:webHidden/>
          </w:rPr>
          <w:t>73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Pr>
            <w:noProof/>
            <w:webHidden/>
          </w:rPr>
          <w:fldChar w:fldCharType="begin"/>
        </w:r>
        <w:r w:rsidR="004D0E07">
          <w:rPr>
            <w:noProof/>
            <w:webHidden/>
          </w:rPr>
          <w:instrText xml:space="preserve"> PAGEREF _Toc280545935 \h </w:instrText>
        </w:r>
        <w:r>
          <w:rPr>
            <w:noProof/>
            <w:webHidden/>
          </w:rPr>
        </w:r>
        <w:r>
          <w:rPr>
            <w:noProof/>
            <w:webHidden/>
          </w:rPr>
          <w:fldChar w:fldCharType="separate"/>
        </w:r>
        <w:r w:rsidR="004D0E07">
          <w:rPr>
            <w:noProof/>
            <w:webHidden/>
          </w:rPr>
          <w:t>75</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Pr>
            <w:noProof/>
            <w:webHidden/>
          </w:rPr>
          <w:fldChar w:fldCharType="begin"/>
        </w:r>
        <w:r w:rsidR="004D0E07">
          <w:rPr>
            <w:noProof/>
            <w:webHidden/>
          </w:rPr>
          <w:instrText xml:space="preserve"> PAGEREF _Toc280545936 \h </w:instrText>
        </w:r>
        <w:r>
          <w:rPr>
            <w:noProof/>
            <w:webHidden/>
          </w:rPr>
        </w:r>
        <w:r>
          <w:rPr>
            <w:noProof/>
            <w:webHidden/>
          </w:rPr>
          <w:fldChar w:fldCharType="separate"/>
        </w:r>
        <w:r w:rsidR="004D0E07">
          <w:rPr>
            <w:noProof/>
            <w:webHidden/>
          </w:rPr>
          <w:t>76</w:t>
        </w:r>
        <w:r>
          <w:rPr>
            <w:noProof/>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Pr>
            <w:webHidden/>
          </w:rPr>
          <w:fldChar w:fldCharType="begin"/>
        </w:r>
        <w:r w:rsidR="004D0E07">
          <w:rPr>
            <w:webHidden/>
          </w:rPr>
          <w:instrText xml:space="preserve"> PAGEREF _Toc280545937 \h </w:instrText>
        </w:r>
        <w:r>
          <w:rPr>
            <w:webHidden/>
          </w:rPr>
        </w:r>
        <w:r>
          <w:rPr>
            <w:webHidden/>
          </w:rPr>
          <w:fldChar w:fldCharType="separate"/>
        </w:r>
        <w:r w:rsidR="004D0E07">
          <w:rPr>
            <w:webHidden/>
          </w:rPr>
          <w:t>78</w:t>
        </w:r>
        <w:r>
          <w:rPr>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Pr>
            <w:noProof/>
            <w:webHidden/>
          </w:rPr>
          <w:fldChar w:fldCharType="begin"/>
        </w:r>
        <w:r w:rsidR="004D0E07">
          <w:rPr>
            <w:noProof/>
            <w:webHidden/>
          </w:rPr>
          <w:instrText xml:space="preserve"> PAGEREF _Toc280545938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Pr>
            <w:noProof/>
            <w:webHidden/>
          </w:rPr>
          <w:fldChar w:fldCharType="begin"/>
        </w:r>
        <w:r w:rsidR="004D0E07">
          <w:rPr>
            <w:noProof/>
            <w:webHidden/>
          </w:rPr>
          <w:instrText xml:space="preserve"> PAGEREF _Toc280545939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Pr>
            <w:noProof/>
            <w:webHidden/>
          </w:rPr>
          <w:fldChar w:fldCharType="begin"/>
        </w:r>
        <w:r w:rsidR="004D0E07">
          <w:rPr>
            <w:noProof/>
            <w:webHidden/>
          </w:rPr>
          <w:instrText xml:space="preserve"> PAGEREF _Toc280545940 \h </w:instrText>
        </w:r>
        <w:r>
          <w:rPr>
            <w:noProof/>
            <w:webHidden/>
          </w:rPr>
        </w:r>
        <w:r>
          <w:rPr>
            <w:noProof/>
            <w:webHidden/>
          </w:rPr>
          <w:fldChar w:fldCharType="separate"/>
        </w:r>
        <w:r w:rsidR="004D0E07">
          <w:rPr>
            <w:noProof/>
            <w:webHidden/>
          </w:rPr>
          <w:t>79</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Pr>
            <w:noProof/>
            <w:webHidden/>
          </w:rPr>
          <w:fldChar w:fldCharType="begin"/>
        </w:r>
        <w:r w:rsidR="004D0E07">
          <w:rPr>
            <w:noProof/>
            <w:webHidden/>
          </w:rPr>
          <w:instrText xml:space="preserve"> PAGEREF _Toc280545941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Pr>
            <w:noProof/>
            <w:webHidden/>
          </w:rPr>
          <w:fldChar w:fldCharType="begin"/>
        </w:r>
        <w:r w:rsidR="004D0E07">
          <w:rPr>
            <w:noProof/>
            <w:webHidden/>
          </w:rPr>
          <w:instrText xml:space="preserve"> PAGEREF _Toc280545942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Pr>
            <w:noProof/>
            <w:webHidden/>
          </w:rPr>
          <w:fldChar w:fldCharType="begin"/>
        </w:r>
        <w:r w:rsidR="004D0E07">
          <w:rPr>
            <w:noProof/>
            <w:webHidden/>
          </w:rPr>
          <w:instrText xml:space="preserve"> PAGEREF _Toc280545943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Pr>
            <w:noProof/>
            <w:webHidden/>
          </w:rPr>
          <w:fldChar w:fldCharType="begin"/>
        </w:r>
        <w:r w:rsidR="004D0E07">
          <w:rPr>
            <w:noProof/>
            <w:webHidden/>
          </w:rPr>
          <w:instrText xml:space="preserve"> PAGEREF _Toc280545944 \h </w:instrText>
        </w:r>
        <w:r>
          <w:rPr>
            <w:noProof/>
            <w:webHidden/>
          </w:rPr>
        </w:r>
        <w:r>
          <w:rPr>
            <w:noProof/>
            <w:webHidden/>
          </w:rPr>
          <w:fldChar w:fldCharType="separate"/>
        </w:r>
        <w:r w:rsidR="004D0E07">
          <w:rPr>
            <w:noProof/>
            <w:webHidden/>
          </w:rPr>
          <w:t>82</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Pr>
            <w:noProof/>
            <w:webHidden/>
          </w:rPr>
          <w:fldChar w:fldCharType="begin"/>
        </w:r>
        <w:r w:rsidR="004D0E07">
          <w:rPr>
            <w:noProof/>
            <w:webHidden/>
          </w:rPr>
          <w:instrText xml:space="preserve"> PAGEREF _Toc280545945 \h </w:instrText>
        </w:r>
        <w:r>
          <w:rPr>
            <w:noProof/>
            <w:webHidden/>
          </w:rPr>
        </w:r>
        <w:r>
          <w:rPr>
            <w:noProof/>
            <w:webHidden/>
          </w:rPr>
          <w:fldChar w:fldCharType="separate"/>
        </w:r>
        <w:r w:rsidR="004D0E07">
          <w:rPr>
            <w:noProof/>
            <w:webHidden/>
          </w:rPr>
          <w:t>83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Pr>
            <w:noProof/>
            <w:webHidden/>
          </w:rPr>
          <w:fldChar w:fldCharType="begin"/>
        </w:r>
        <w:r w:rsidR="004D0E07">
          <w:rPr>
            <w:noProof/>
            <w:webHidden/>
          </w:rPr>
          <w:instrText xml:space="preserve"> PAGEREF _Toc280545946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Pr>
            <w:noProof/>
            <w:webHidden/>
          </w:rPr>
          <w:fldChar w:fldCharType="begin"/>
        </w:r>
        <w:r w:rsidR="004D0E07">
          <w:rPr>
            <w:noProof/>
            <w:webHidden/>
          </w:rPr>
          <w:instrText xml:space="preserve"> PAGEREF _Toc280545947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Pr>
            <w:noProof/>
            <w:webHidden/>
          </w:rPr>
          <w:fldChar w:fldCharType="begin"/>
        </w:r>
        <w:r w:rsidR="004D0E07">
          <w:rPr>
            <w:noProof/>
            <w:webHidden/>
          </w:rPr>
          <w:instrText xml:space="preserve"> PAGEREF _Toc280545948 \h </w:instrText>
        </w:r>
        <w:r>
          <w:rPr>
            <w:noProof/>
            <w:webHidden/>
          </w:rPr>
        </w:r>
        <w:r>
          <w:rPr>
            <w:noProof/>
            <w:webHidden/>
          </w:rPr>
          <w:fldChar w:fldCharType="separate"/>
        </w:r>
        <w:r w:rsidR="004D0E07">
          <w:rPr>
            <w:noProof/>
            <w:webHidden/>
          </w:rPr>
          <w:t>86</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Pr>
            <w:noProof/>
            <w:webHidden/>
          </w:rPr>
          <w:fldChar w:fldCharType="begin"/>
        </w:r>
        <w:r w:rsidR="004D0E07">
          <w:rPr>
            <w:noProof/>
            <w:webHidden/>
          </w:rPr>
          <w:instrText xml:space="preserve"> PAGEREF _Toc280545949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Pr>
            <w:noProof/>
            <w:webHidden/>
          </w:rPr>
          <w:fldChar w:fldCharType="begin"/>
        </w:r>
        <w:r w:rsidR="004D0E07">
          <w:rPr>
            <w:noProof/>
            <w:webHidden/>
          </w:rPr>
          <w:instrText xml:space="preserve"> PAGEREF _Toc280545950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Pr>
            <w:noProof/>
            <w:webHidden/>
          </w:rPr>
          <w:fldChar w:fldCharType="begin"/>
        </w:r>
        <w:r w:rsidR="004D0E07">
          <w:rPr>
            <w:noProof/>
            <w:webHidden/>
          </w:rPr>
          <w:instrText xml:space="preserve"> PAGEREF _Toc280545951 \h </w:instrText>
        </w:r>
        <w:r>
          <w:rPr>
            <w:noProof/>
            <w:webHidden/>
          </w:rPr>
        </w:r>
        <w:r>
          <w:rPr>
            <w:noProof/>
            <w:webHidden/>
          </w:rPr>
          <w:fldChar w:fldCharType="separate"/>
        </w:r>
        <w:r w:rsidR="004D0E07">
          <w:rPr>
            <w:noProof/>
            <w:webHidden/>
          </w:rPr>
          <w:t>88</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Pr>
            <w:noProof/>
            <w:webHidden/>
          </w:rPr>
          <w:fldChar w:fldCharType="begin"/>
        </w:r>
        <w:r w:rsidR="004D0E07">
          <w:rPr>
            <w:noProof/>
            <w:webHidden/>
          </w:rPr>
          <w:instrText xml:space="preserve"> PAGEREF _Toc280545952 \h </w:instrText>
        </w:r>
        <w:r>
          <w:rPr>
            <w:noProof/>
            <w:webHidden/>
          </w:rPr>
        </w:r>
        <w:r>
          <w:rPr>
            <w:noProof/>
            <w:webHidden/>
          </w:rPr>
          <w:fldChar w:fldCharType="separate"/>
        </w:r>
        <w:r w:rsidR="004D0E07">
          <w:rPr>
            <w:noProof/>
            <w:webHidden/>
          </w:rPr>
          <w:t>89</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Pr>
            <w:noProof/>
            <w:webHidden/>
          </w:rPr>
          <w:fldChar w:fldCharType="begin"/>
        </w:r>
        <w:r w:rsidR="004D0E07">
          <w:rPr>
            <w:noProof/>
            <w:webHidden/>
          </w:rPr>
          <w:instrText xml:space="preserve"> PAGEREF _Toc280545953 \h </w:instrText>
        </w:r>
        <w:r>
          <w:rPr>
            <w:noProof/>
            <w:webHidden/>
          </w:rPr>
        </w:r>
        <w:r>
          <w:rPr>
            <w:noProof/>
            <w:webHidden/>
          </w:rPr>
          <w:fldChar w:fldCharType="separate"/>
        </w:r>
        <w:r w:rsidR="004D0E07">
          <w:rPr>
            <w:noProof/>
            <w:webHidden/>
          </w:rPr>
          <w:t>90</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Pr>
            <w:noProof/>
            <w:webHidden/>
          </w:rPr>
          <w:fldChar w:fldCharType="begin"/>
        </w:r>
        <w:r w:rsidR="004D0E07">
          <w:rPr>
            <w:noProof/>
            <w:webHidden/>
          </w:rPr>
          <w:instrText xml:space="preserve"> PAGEREF _Toc280545954 \h </w:instrText>
        </w:r>
        <w:r>
          <w:rPr>
            <w:noProof/>
            <w:webHidden/>
          </w:rPr>
        </w:r>
        <w:r>
          <w:rPr>
            <w:noProof/>
            <w:webHidden/>
          </w:rPr>
          <w:fldChar w:fldCharType="separate"/>
        </w:r>
        <w:r w:rsidR="004D0E07">
          <w:rPr>
            <w:noProof/>
            <w:webHidden/>
          </w:rPr>
          <w:t>91</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Pr>
            <w:noProof/>
            <w:webHidden/>
          </w:rPr>
          <w:fldChar w:fldCharType="begin"/>
        </w:r>
        <w:r w:rsidR="004D0E07">
          <w:rPr>
            <w:noProof/>
            <w:webHidden/>
          </w:rPr>
          <w:instrText xml:space="preserve"> PAGEREF _Toc280545955 \h </w:instrText>
        </w:r>
        <w:r>
          <w:rPr>
            <w:noProof/>
            <w:webHidden/>
          </w:rPr>
        </w:r>
        <w:r>
          <w:rPr>
            <w:noProof/>
            <w:webHidden/>
          </w:rPr>
          <w:fldChar w:fldCharType="separate"/>
        </w:r>
        <w:r w:rsidR="004D0E07">
          <w:rPr>
            <w:noProof/>
            <w:webHidden/>
          </w:rPr>
          <w:t>96</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Pr>
            <w:noProof/>
            <w:webHidden/>
          </w:rPr>
          <w:fldChar w:fldCharType="begin"/>
        </w:r>
        <w:r w:rsidR="004D0E07">
          <w:rPr>
            <w:noProof/>
            <w:webHidden/>
          </w:rPr>
          <w:instrText xml:space="preserve"> PAGEREF _Toc280545956 \h </w:instrText>
        </w:r>
        <w:r>
          <w:rPr>
            <w:noProof/>
            <w:webHidden/>
          </w:rPr>
        </w:r>
        <w:r>
          <w:rPr>
            <w:noProof/>
            <w:webHidden/>
          </w:rPr>
          <w:fldChar w:fldCharType="separate"/>
        </w:r>
        <w:r w:rsidR="004D0E07">
          <w:rPr>
            <w:noProof/>
            <w:webHidden/>
          </w:rPr>
          <w:t>99</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Pr>
            <w:noProof/>
            <w:webHidden/>
          </w:rPr>
          <w:fldChar w:fldCharType="begin"/>
        </w:r>
        <w:r w:rsidR="004D0E07">
          <w:rPr>
            <w:noProof/>
            <w:webHidden/>
          </w:rPr>
          <w:instrText xml:space="preserve"> PAGEREF _Toc280545957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Pr>
            <w:noProof/>
            <w:webHidden/>
          </w:rPr>
          <w:fldChar w:fldCharType="begin"/>
        </w:r>
        <w:r w:rsidR="004D0E07">
          <w:rPr>
            <w:noProof/>
            <w:webHidden/>
          </w:rPr>
          <w:instrText xml:space="preserve"> PAGEREF _Toc280545958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Pr>
            <w:noProof/>
            <w:webHidden/>
          </w:rPr>
          <w:fldChar w:fldCharType="begin"/>
        </w:r>
        <w:r w:rsidR="004D0E07">
          <w:rPr>
            <w:noProof/>
            <w:webHidden/>
          </w:rPr>
          <w:instrText xml:space="preserve"> PAGEREF _Toc280545959 \h </w:instrText>
        </w:r>
        <w:r>
          <w:rPr>
            <w:noProof/>
            <w:webHidden/>
          </w:rPr>
        </w:r>
        <w:r>
          <w:rPr>
            <w:noProof/>
            <w:webHidden/>
          </w:rPr>
          <w:fldChar w:fldCharType="separate"/>
        </w:r>
        <w:r w:rsidR="004D0E07">
          <w:rPr>
            <w:noProof/>
            <w:webHidden/>
          </w:rPr>
          <w:t>114</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Pr>
            <w:noProof/>
            <w:webHidden/>
          </w:rPr>
          <w:fldChar w:fldCharType="begin"/>
        </w:r>
        <w:r w:rsidR="004D0E07">
          <w:rPr>
            <w:noProof/>
            <w:webHidden/>
          </w:rPr>
          <w:instrText xml:space="preserve"> PAGEREF _Toc280545960 \h </w:instrText>
        </w:r>
        <w:r>
          <w:rPr>
            <w:noProof/>
            <w:webHidden/>
          </w:rPr>
        </w:r>
        <w:r>
          <w:rPr>
            <w:noProof/>
            <w:webHidden/>
          </w:rPr>
          <w:fldChar w:fldCharType="separate"/>
        </w:r>
        <w:r w:rsidR="004D0E07">
          <w:rPr>
            <w:noProof/>
            <w:webHidden/>
          </w:rPr>
          <w:t>115</w:t>
        </w:r>
        <w:r>
          <w:rPr>
            <w:noProof/>
            <w:webHidden/>
          </w:rPr>
          <w:fldChar w:fldCharType="end"/>
        </w:r>
      </w:hyperlink>
    </w:p>
    <w:p w:rsidR="004D0E07" w:rsidRDefault="00FA7227">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Pr>
            <w:noProof/>
            <w:webHidden/>
          </w:rPr>
          <w:fldChar w:fldCharType="begin"/>
        </w:r>
        <w:r w:rsidR="004D0E07">
          <w:rPr>
            <w:noProof/>
            <w:webHidden/>
          </w:rPr>
          <w:instrText xml:space="preserve"> PAGEREF _Toc280545961 \h </w:instrText>
        </w:r>
        <w:r>
          <w:rPr>
            <w:noProof/>
            <w:webHidden/>
          </w:rPr>
        </w:r>
        <w:r>
          <w:rPr>
            <w:noProof/>
            <w:webHidden/>
          </w:rPr>
          <w:fldChar w:fldCharType="separate"/>
        </w:r>
        <w:r w:rsidR="004D0E07">
          <w:rPr>
            <w:noProof/>
            <w:webHidden/>
          </w:rPr>
          <w:t>119</w:t>
        </w:r>
        <w:r>
          <w:rPr>
            <w:noProof/>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Pr>
            <w:webHidden/>
          </w:rPr>
          <w:fldChar w:fldCharType="begin"/>
        </w:r>
        <w:r w:rsidR="004D0E07">
          <w:rPr>
            <w:webHidden/>
          </w:rPr>
          <w:instrText xml:space="preserve"> PAGEREF _Toc280545962 \h </w:instrText>
        </w:r>
        <w:r>
          <w:rPr>
            <w:webHidden/>
          </w:rPr>
        </w:r>
        <w:r>
          <w:rPr>
            <w:webHidden/>
          </w:rPr>
          <w:fldChar w:fldCharType="separate"/>
        </w:r>
        <w:r w:rsidR="004D0E07">
          <w:rPr>
            <w:webHidden/>
          </w:rPr>
          <w:t>127</w:t>
        </w:r>
        <w:r>
          <w:rPr>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Pr>
            <w:noProof/>
            <w:webHidden/>
          </w:rPr>
          <w:fldChar w:fldCharType="begin"/>
        </w:r>
        <w:r w:rsidR="004D0E07">
          <w:rPr>
            <w:noProof/>
            <w:webHidden/>
          </w:rPr>
          <w:instrText xml:space="preserve"> PAGEREF _Toc280545963 \h </w:instrText>
        </w:r>
        <w:r>
          <w:rPr>
            <w:noProof/>
            <w:webHidden/>
          </w:rPr>
        </w:r>
        <w:r>
          <w:rPr>
            <w:noProof/>
            <w:webHidden/>
          </w:rPr>
          <w:fldChar w:fldCharType="separate"/>
        </w:r>
        <w:r w:rsidR="004D0E07">
          <w:rPr>
            <w:noProof/>
            <w:webHidden/>
          </w:rPr>
          <w:t>127</w:t>
        </w:r>
        <w:r>
          <w:rPr>
            <w:noProof/>
            <w:webHidden/>
          </w:rPr>
          <w:fldChar w:fldCharType="end"/>
        </w:r>
      </w:hyperlink>
    </w:p>
    <w:p w:rsidR="004D0E07" w:rsidRDefault="00FA7227">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Pr>
            <w:noProof/>
            <w:webHidden/>
          </w:rPr>
          <w:fldChar w:fldCharType="begin"/>
        </w:r>
        <w:r w:rsidR="004D0E07">
          <w:rPr>
            <w:noProof/>
            <w:webHidden/>
          </w:rPr>
          <w:instrText xml:space="preserve"> PAGEREF _Toc280545964 \h </w:instrText>
        </w:r>
        <w:r>
          <w:rPr>
            <w:noProof/>
            <w:webHidden/>
          </w:rPr>
        </w:r>
        <w:r>
          <w:rPr>
            <w:noProof/>
            <w:webHidden/>
          </w:rPr>
          <w:fldChar w:fldCharType="separate"/>
        </w:r>
        <w:r w:rsidR="004D0E07">
          <w:rPr>
            <w:noProof/>
            <w:webHidden/>
          </w:rPr>
          <w:t>128</w:t>
        </w:r>
        <w:r>
          <w:rPr>
            <w:noProof/>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Pr>
            <w:webHidden/>
          </w:rPr>
          <w:fldChar w:fldCharType="begin"/>
        </w:r>
        <w:r w:rsidR="004D0E07">
          <w:rPr>
            <w:webHidden/>
          </w:rPr>
          <w:instrText xml:space="preserve"> PAGEREF _Toc280545965 \h </w:instrText>
        </w:r>
        <w:r>
          <w:rPr>
            <w:webHidden/>
          </w:rPr>
        </w:r>
        <w:r>
          <w:rPr>
            <w:webHidden/>
          </w:rPr>
          <w:fldChar w:fldCharType="separate"/>
        </w:r>
        <w:r w:rsidR="004D0E07">
          <w:rPr>
            <w:webHidden/>
          </w:rPr>
          <w:t>130</w:t>
        </w:r>
        <w:r>
          <w:rPr>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Pr>
            <w:webHidden/>
          </w:rPr>
          <w:fldChar w:fldCharType="begin"/>
        </w:r>
        <w:r w:rsidR="004D0E07">
          <w:rPr>
            <w:webHidden/>
          </w:rPr>
          <w:instrText xml:space="preserve"> PAGEREF _Toc280545966 \h </w:instrText>
        </w:r>
        <w:r>
          <w:rPr>
            <w:webHidden/>
          </w:rPr>
        </w:r>
        <w:r>
          <w:rPr>
            <w:webHidden/>
          </w:rPr>
          <w:fldChar w:fldCharType="separate"/>
        </w:r>
        <w:r w:rsidR="004D0E07">
          <w:rPr>
            <w:webHidden/>
          </w:rPr>
          <w:t>132</w:t>
        </w:r>
        <w:r>
          <w:rPr>
            <w:webHidden/>
          </w:rPr>
          <w:fldChar w:fldCharType="end"/>
        </w:r>
      </w:hyperlink>
    </w:p>
    <w:p w:rsidR="004D0E07" w:rsidRDefault="00FA7227">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Pr>
            <w:webHidden/>
          </w:rPr>
          <w:fldChar w:fldCharType="begin"/>
        </w:r>
        <w:r w:rsidR="004D0E07">
          <w:rPr>
            <w:webHidden/>
          </w:rPr>
          <w:instrText xml:space="preserve"> PAGEREF _Toc280545967 \h </w:instrText>
        </w:r>
        <w:r>
          <w:rPr>
            <w:webHidden/>
          </w:rPr>
        </w:r>
        <w:r>
          <w:rPr>
            <w:webHidden/>
          </w:rPr>
          <w:fldChar w:fldCharType="separate"/>
        </w:r>
        <w:r w:rsidR="004D0E07">
          <w:rPr>
            <w:webHidden/>
          </w:rPr>
          <w:t>133</w:t>
        </w:r>
        <w:r>
          <w:rPr>
            <w:webHidden/>
          </w:rPr>
          <w:fldChar w:fldCharType="end"/>
        </w:r>
      </w:hyperlink>
    </w:p>
    <w:p w:rsidR="00391FD4" w:rsidRDefault="00FA7227">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DD4F4F" w:rsidRDefault="00FA7227">
      <w:pPr>
        <w:pStyle w:val="Tabladeilustraciones"/>
        <w:tabs>
          <w:tab w:val="right" w:leader="dot" w:pos="8828"/>
        </w:tabs>
        <w:rPr>
          <w:rFonts w:asciiTheme="minorHAnsi" w:eastAsiaTheme="minorEastAsia" w:hAnsiTheme="minorHAnsi" w:cstheme="minorBidi"/>
          <w:noProof/>
          <w:sz w:val="22"/>
          <w:szCs w:val="22"/>
          <w:lang w:eastAsia="es-CL"/>
        </w:rPr>
      </w:pPr>
      <w:r w:rsidRPr="00FA7227">
        <w:rPr>
          <w:lang w:val="es-ES"/>
        </w:rPr>
        <w:fldChar w:fldCharType="begin"/>
      </w:r>
      <w:r w:rsidR="00E010D5">
        <w:rPr>
          <w:lang w:val="es-ES"/>
        </w:rPr>
        <w:instrText xml:space="preserve"> TOC \c "Ilustración" </w:instrText>
      </w:r>
      <w:r w:rsidRPr="00FA7227">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DD4F4F">
        <w:rPr>
          <w:noProof/>
        </w:rPr>
        <w:t>13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A7227">
        <w:rPr>
          <w:noProof/>
        </w:rPr>
        <w:fldChar w:fldCharType="begin"/>
      </w:r>
      <w:r>
        <w:rPr>
          <w:noProof/>
        </w:rPr>
        <w:instrText xml:space="preserve"> PAGEREF _Toc280817186 \h </w:instrText>
      </w:r>
      <w:r w:rsidR="00FA7227">
        <w:rPr>
          <w:noProof/>
        </w:rPr>
      </w:r>
      <w:r w:rsidR="00FA7227">
        <w:rPr>
          <w:noProof/>
        </w:rPr>
        <w:fldChar w:fldCharType="separate"/>
      </w:r>
      <w:r>
        <w:rPr>
          <w:noProof/>
        </w:rPr>
        <w:t>24</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A7227">
        <w:rPr>
          <w:noProof/>
        </w:rPr>
        <w:fldChar w:fldCharType="begin"/>
      </w:r>
      <w:r>
        <w:rPr>
          <w:noProof/>
        </w:rPr>
        <w:instrText xml:space="preserve"> PAGEREF _Toc280817187 \h </w:instrText>
      </w:r>
      <w:r w:rsidR="00FA7227">
        <w:rPr>
          <w:noProof/>
        </w:rPr>
      </w:r>
      <w:r w:rsidR="00FA7227">
        <w:rPr>
          <w:noProof/>
        </w:rPr>
        <w:fldChar w:fldCharType="separate"/>
      </w:r>
      <w:r>
        <w:rPr>
          <w:noProof/>
        </w:rPr>
        <w:t>26</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A7227">
        <w:rPr>
          <w:noProof/>
        </w:rPr>
        <w:fldChar w:fldCharType="begin"/>
      </w:r>
      <w:r>
        <w:rPr>
          <w:noProof/>
        </w:rPr>
        <w:instrText xml:space="preserve"> PAGEREF _Toc280817188 \h </w:instrText>
      </w:r>
      <w:r w:rsidR="00FA7227">
        <w:rPr>
          <w:noProof/>
        </w:rPr>
      </w:r>
      <w:r w:rsidR="00FA7227">
        <w:rPr>
          <w:noProof/>
        </w:rPr>
        <w:fldChar w:fldCharType="separate"/>
      </w:r>
      <w:r>
        <w:rPr>
          <w:noProof/>
        </w:rPr>
        <w:t>28</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A7227">
        <w:rPr>
          <w:noProof/>
        </w:rPr>
        <w:fldChar w:fldCharType="begin"/>
      </w:r>
      <w:r>
        <w:rPr>
          <w:noProof/>
        </w:rPr>
        <w:instrText xml:space="preserve"> PAGEREF _Toc280817189 \h </w:instrText>
      </w:r>
      <w:r w:rsidR="00FA7227">
        <w:rPr>
          <w:noProof/>
        </w:rPr>
      </w:r>
      <w:r w:rsidR="00FA7227">
        <w:rPr>
          <w:noProof/>
        </w:rPr>
        <w:fldChar w:fldCharType="separate"/>
      </w:r>
      <w:r>
        <w:rPr>
          <w:noProof/>
        </w:rPr>
        <w:t>30</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A7227">
        <w:rPr>
          <w:noProof/>
        </w:rPr>
        <w:fldChar w:fldCharType="begin"/>
      </w:r>
      <w:r>
        <w:rPr>
          <w:noProof/>
        </w:rPr>
        <w:instrText xml:space="preserve"> PAGEREF _Toc280817190 \h </w:instrText>
      </w:r>
      <w:r w:rsidR="00FA7227">
        <w:rPr>
          <w:noProof/>
        </w:rPr>
      </w:r>
      <w:r w:rsidR="00FA7227">
        <w:rPr>
          <w:noProof/>
        </w:rPr>
        <w:fldChar w:fldCharType="separate"/>
      </w:r>
      <w:r>
        <w:rPr>
          <w:noProof/>
        </w:rPr>
        <w:t>35</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A7227">
        <w:rPr>
          <w:noProof/>
        </w:rPr>
        <w:fldChar w:fldCharType="begin"/>
      </w:r>
      <w:r>
        <w:rPr>
          <w:noProof/>
        </w:rPr>
        <w:instrText xml:space="preserve"> PAGEREF _Toc280817191 \h </w:instrText>
      </w:r>
      <w:r w:rsidR="00FA7227">
        <w:rPr>
          <w:noProof/>
        </w:rPr>
      </w:r>
      <w:r w:rsidR="00FA7227">
        <w:rPr>
          <w:noProof/>
        </w:rPr>
        <w:fldChar w:fldCharType="separate"/>
      </w:r>
      <w:r>
        <w:rPr>
          <w:noProof/>
        </w:rPr>
        <w:t>40</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A7227">
        <w:rPr>
          <w:noProof/>
        </w:rPr>
        <w:fldChar w:fldCharType="begin"/>
      </w:r>
      <w:r>
        <w:rPr>
          <w:noProof/>
        </w:rPr>
        <w:instrText xml:space="preserve"> PAGEREF _Toc280817192 \h </w:instrText>
      </w:r>
      <w:r w:rsidR="00FA7227">
        <w:rPr>
          <w:noProof/>
        </w:rPr>
      </w:r>
      <w:r w:rsidR="00FA7227">
        <w:rPr>
          <w:noProof/>
        </w:rPr>
        <w:fldChar w:fldCharType="separate"/>
      </w:r>
      <w:r>
        <w:rPr>
          <w:noProof/>
        </w:rPr>
        <w:t>41</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A7227">
        <w:rPr>
          <w:noProof/>
        </w:rPr>
        <w:fldChar w:fldCharType="begin"/>
      </w:r>
      <w:r>
        <w:rPr>
          <w:noProof/>
        </w:rPr>
        <w:instrText xml:space="preserve"> PAGEREF _Toc280817193 \h </w:instrText>
      </w:r>
      <w:r w:rsidR="00FA7227">
        <w:rPr>
          <w:noProof/>
        </w:rPr>
      </w:r>
      <w:r w:rsidR="00FA7227">
        <w:rPr>
          <w:noProof/>
        </w:rPr>
        <w:fldChar w:fldCharType="separate"/>
      </w:r>
      <w:r>
        <w:rPr>
          <w:noProof/>
        </w:rPr>
        <w:t>42</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A7227">
        <w:rPr>
          <w:noProof/>
        </w:rPr>
        <w:fldChar w:fldCharType="begin"/>
      </w:r>
      <w:r>
        <w:rPr>
          <w:noProof/>
        </w:rPr>
        <w:instrText xml:space="preserve"> PAGEREF _Toc280817194 \h </w:instrText>
      </w:r>
      <w:r w:rsidR="00FA7227">
        <w:rPr>
          <w:noProof/>
        </w:rPr>
      </w:r>
      <w:r w:rsidR="00FA7227">
        <w:rPr>
          <w:noProof/>
        </w:rPr>
        <w:fldChar w:fldCharType="separate"/>
      </w:r>
      <w:r>
        <w:rPr>
          <w:noProof/>
        </w:rPr>
        <w:t>43</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A7227">
        <w:rPr>
          <w:noProof/>
        </w:rPr>
        <w:fldChar w:fldCharType="begin"/>
      </w:r>
      <w:r>
        <w:rPr>
          <w:noProof/>
        </w:rPr>
        <w:instrText xml:space="preserve"> PAGEREF _Toc280817195 \h </w:instrText>
      </w:r>
      <w:r w:rsidR="00FA7227">
        <w:rPr>
          <w:noProof/>
        </w:rPr>
      </w:r>
      <w:r w:rsidR="00FA7227">
        <w:rPr>
          <w:noProof/>
        </w:rPr>
        <w:fldChar w:fldCharType="separate"/>
      </w:r>
      <w:r>
        <w:rPr>
          <w:noProof/>
        </w:rPr>
        <w:t>45</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A7227">
        <w:rPr>
          <w:noProof/>
        </w:rPr>
        <w:fldChar w:fldCharType="begin"/>
      </w:r>
      <w:r>
        <w:rPr>
          <w:noProof/>
        </w:rPr>
        <w:instrText xml:space="preserve"> PAGEREF _Toc280817196 \h </w:instrText>
      </w:r>
      <w:r w:rsidR="00FA7227">
        <w:rPr>
          <w:noProof/>
        </w:rPr>
      </w:r>
      <w:r w:rsidR="00FA7227">
        <w:rPr>
          <w:noProof/>
        </w:rPr>
        <w:fldChar w:fldCharType="separate"/>
      </w:r>
      <w:r>
        <w:rPr>
          <w:noProof/>
        </w:rPr>
        <w:t>49</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A7227">
        <w:rPr>
          <w:noProof/>
        </w:rPr>
        <w:fldChar w:fldCharType="begin"/>
      </w:r>
      <w:r>
        <w:rPr>
          <w:noProof/>
        </w:rPr>
        <w:instrText xml:space="preserve"> PAGEREF _Toc280817197 \h </w:instrText>
      </w:r>
      <w:r w:rsidR="00FA7227">
        <w:rPr>
          <w:noProof/>
        </w:rPr>
      </w:r>
      <w:r w:rsidR="00FA7227">
        <w:rPr>
          <w:noProof/>
        </w:rPr>
        <w:fldChar w:fldCharType="separate"/>
      </w:r>
      <w:r>
        <w:rPr>
          <w:noProof/>
        </w:rPr>
        <w:t>51</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A7227">
        <w:rPr>
          <w:noProof/>
        </w:rPr>
        <w:fldChar w:fldCharType="begin"/>
      </w:r>
      <w:r>
        <w:rPr>
          <w:noProof/>
        </w:rPr>
        <w:instrText xml:space="preserve"> PAGEREF _Toc280817198 \h </w:instrText>
      </w:r>
      <w:r w:rsidR="00FA7227">
        <w:rPr>
          <w:noProof/>
        </w:rPr>
      </w:r>
      <w:r w:rsidR="00FA7227">
        <w:rPr>
          <w:noProof/>
        </w:rPr>
        <w:fldChar w:fldCharType="separate"/>
      </w:r>
      <w:r>
        <w:rPr>
          <w:noProof/>
        </w:rPr>
        <w:t>63</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A7227">
        <w:rPr>
          <w:noProof/>
        </w:rPr>
        <w:fldChar w:fldCharType="begin"/>
      </w:r>
      <w:r>
        <w:rPr>
          <w:noProof/>
        </w:rPr>
        <w:instrText xml:space="preserve"> PAGEREF _Toc280817199 \h </w:instrText>
      </w:r>
      <w:r w:rsidR="00FA7227">
        <w:rPr>
          <w:noProof/>
        </w:rPr>
      </w:r>
      <w:r w:rsidR="00FA7227">
        <w:rPr>
          <w:noProof/>
        </w:rPr>
        <w:fldChar w:fldCharType="separate"/>
      </w:r>
      <w:r>
        <w:rPr>
          <w:noProof/>
        </w:rPr>
        <w:t>64</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A7227">
        <w:rPr>
          <w:noProof/>
        </w:rPr>
        <w:fldChar w:fldCharType="begin"/>
      </w:r>
      <w:r>
        <w:rPr>
          <w:noProof/>
        </w:rPr>
        <w:instrText xml:space="preserve"> PAGEREF _Toc280817200 \h </w:instrText>
      </w:r>
      <w:r w:rsidR="00FA7227">
        <w:rPr>
          <w:noProof/>
        </w:rPr>
      </w:r>
      <w:r w:rsidR="00FA7227">
        <w:rPr>
          <w:noProof/>
        </w:rPr>
        <w:fldChar w:fldCharType="separate"/>
      </w:r>
      <w:r>
        <w:rPr>
          <w:noProof/>
        </w:rPr>
        <w:t>66</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A7227">
        <w:rPr>
          <w:noProof/>
        </w:rPr>
        <w:fldChar w:fldCharType="begin"/>
      </w:r>
      <w:r>
        <w:rPr>
          <w:noProof/>
        </w:rPr>
        <w:instrText xml:space="preserve"> PAGEREF _Toc280817201 \h </w:instrText>
      </w:r>
      <w:r w:rsidR="00FA7227">
        <w:rPr>
          <w:noProof/>
        </w:rPr>
      </w:r>
      <w:r w:rsidR="00FA7227">
        <w:rPr>
          <w:noProof/>
        </w:rPr>
        <w:fldChar w:fldCharType="separate"/>
      </w:r>
      <w:r>
        <w:rPr>
          <w:noProof/>
        </w:rPr>
        <w:t>67</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A7227">
        <w:rPr>
          <w:noProof/>
        </w:rPr>
        <w:fldChar w:fldCharType="begin"/>
      </w:r>
      <w:r>
        <w:rPr>
          <w:noProof/>
        </w:rPr>
        <w:instrText xml:space="preserve"> PAGEREF _Toc280817202 \h </w:instrText>
      </w:r>
      <w:r w:rsidR="00FA7227">
        <w:rPr>
          <w:noProof/>
        </w:rPr>
      </w:r>
      <w:r w:rsidR="00FA7227">
        <w:rPr>
          <w:noProof/>
        </w:rPr>
        <w:fldChar w:fldCharType="separate"/>
      </w:r>
      <w:r>
        <w:rPr>
          <w:noProof/>
        </w:rPr>
        <w:t>69</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A7227">
        <w:rPr>
          <w:noProof/>
        </w:rPr>
        <w:fldChar w:fldCharType="begin"/>
      </w:r>
      <w:r>
        <w:rPr>
          <w:noProof/>
        </w:rPr>
        <w:instrText xml:space="preserve"> PAGEREF _Toc280817203 \h </w:instrText>
      </w:r>
      <w:r w:rsidR="00FA7227">
        <w:rPr>
          <w:noProof/>
        </w:rPr>
      </w:r>
      <w:r w:rsidR="00FA7227">
        <w:rPr>
          <w:noProof/>
        </w:rPr>
        <w:fldChar w:fldCharType="separate"/>
      </w:r>
      <w:r>
        <w:rPr>
          <w:noProof/>
        </w:rPr>
        <w:t>70</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A7227">
        <w:rPr>
          <w:noProof/>
        </w:rPr>
        <w:fldChar w:fldCharType="begin"/>
      </w:r>
      <w:r>
        <w:rPr>
          <w:noProof/>
        </w:rPr>
        <w:instrText xml:space="preserve"> PAGEREF _Toc280817204 \h </w:instrText>
      </w:r>
      <w:r w:rsidR="00FA7227">
        <w:rPr>
          <w:noProof/>
        </w:rPr>
      </w:r>
      <w:r w:rsidR="00FA7227">
        <w:rPr>
          <w:noProof/>
        </w:rPr>
        <w:fldChar w:fldCharType="separate"/>
      </w:r>
      <w:r>
        <w:rPr>
          <w:noProof/>
        </w:rPr>
        <w:t>72</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A7227">
        <w:rPr>
          <w:noProof/>
        </w:rPr>
        <w:fldChar w:fldCharType="begin"/>
      </w:r>
      <w:r>
        <w:rPr>
          <w:noProof/>
        </w:rPr>
        <w:instrText xml:space="preserve"> PAGEREF _Toc280817205 \h </w:instrText>
      </w:r>
      <w:r w:rsidR="00FA7227">
        <w:rPr>
          <w:noProof/>
        </w:rPr>
      </w:r>
      <w:r w:rsidR="00FA7227">
        <w:rPr>
          <w:noProof/>
        </w:rPr>
        <w:fldChar w:fldCharType="separate"/>
      </w:r>
      <w:r>
        <w:rPr>
          <w:noProof/>
        </w:rPr>
        <w:t>73</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FA7227">
        <w:rPr>
          <w:noProof/>
        </w:rPr>
        <w:fldChar w:fldCharType="begin"/>
      </w:r>
      <w:r>
        <w:rPr>
          <w:noProof/>
        </w:rPr>
        <w:instrText xml:space="preserve"> PAGEREF _Toc280817206 \h </w:instrText>
      </w:r>
      <w:r w:rsidR="00FA7227">
        <w:rPr>
          <w:noProof/>
        </w:rPr>
      </w:r>
      <w:r w:rsidR="00FA7227">
        <w:rPr>
          <w:noProof/>
        </w:rPr>
        <w:fldChar w:fldCharType="separate"/>
      </w:r>
      <w:r>
        <w:rPr>
          <w:noProof/>
        </w:rPr>
        <w:t>74</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A7227">
        <w:rPr>
          <w:noProof/>
        </w:rPr>
        <w:fldChar w:fldCharType="begin"/>
      </w:r>
      <w:r>
        <w:rPr>
          <w:noProof/>
        </w:rPr>
        <w:instrText xml:space="preserve"> PAGEREF _Toc280817207 \h </w:instrText>
      </w:r>
      <w:r w:rsidR="00FA7227">
        <w:rPr>
          <w:noProof/>
        </w:rPr>
      </w:r>
      <w:r w:rsidR="00FA7227">
        <w:rPr>
          <w:noProof/>
        </w:rPr>
        <w:fldChar w:fldCharType="separate"/>
      </w:r>
      <w:r>
        <w:rPr>
          <w:noProof/>
        </w:rPr>
        <w:t>75</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A7227">
        <w:rPr>
          <w:noProof/>
        </w:rPr>
        <w:fldChar w:fldCharType="begin"/>
      </w:r>
      <w:r>
        <w:rPr>
          <w:noProof/>
        </w:rPr>
        <w:instrText xml:space="preserve"> PAGEREF _Toc280817208 \h </w:instrText>
      </w:r>
      <w:r w:rsidR="00FA7227">
        <w:rPr>
          <w:noProof/>
        </w:rPr>
      </w:r>
      <w:r w:rsidR="00FA7227">
        <w:rPr>
          <w:noProof/>
        </w:rPr>
        <w:fldChar w:fldCharType="separate"/>
      </w:r>
      <w:r>
        <w:rPr>
          <w:noProof/>
        </w:rPr>
        <w:t>77</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A7227">
        <w:rPr>
          <w:noProof/>
        </w:rPr>
        <w:fldChar w:fldCharType="begin"/>
      </w:r>
      <w:r>
        <w:rPr>
          <w:noProof/>
        </w:rPr>
        <w:instrText xml:space="preserve"> PAGEREF _Toc280817209 \h </w:instrText>
      </w:r>
      <w:r w:rsidR="00FA7227">
        <w:rPr>
          <w:noProof/>
        </w:rPr>
      </w:r>
      <w:r w:rsidR="00FA7227">
        <w:rPr>
          <w:noProof/>
        </w:rPr>
        <w:fldChar w:fldCharType="separate"/>
      </w:r>
      <w:r>
        <w:rPr>
          <w:noProof/>
        </w:rPr>
        <w:t>81</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A7227">
        <w:rPr>
          <w:noProof/>
        </w:rPr>
        <w:fldChar w:fldCharType="begin"/>
      </w:r>
      <w:r>
        <w:rPr>
          <w:noProof/>
        </w:rPr>
        <w:instrText xml:space="preserve"> PAGEREF _Toc280817210 \h </w:instrText>
      </w:r>
      <w:r w:rsidR="00FA7227">
        <w:rPr>
          <w:noProof/>
        </w:rPr>
      </w:r>
      <w:r w:rsidR="00FA7227">
        <w:rPr>
          <w:noProof/>
        </w:rPr>
        <w:fldChar w:fldCharType="separate"/>
      </w:r>
      <w:r>
        <w:rPr>
          <w:noProof/>
        </w:rPr>
        <w:t>85</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A7227">
        <w:rPr>
          <w:noProof/>
        </w:rPr>
        <w:fldChar w:fldCharType="begin"/>
      </w:r>
      <w:r>
        <w:rPr>
          <w:noProof/>
        </w:rPr>
        <w:instrText xml:space="preserve"> PAGEREF _Toc280817211 \h </w:instrText>
      </w:r>
      <w:r w:rsidR="00FA7227">
        <w:rPr>
          <w:noProof/>
        </w:rPr>
      </w:r>
      <w:r w:rsidR="00FA7227">
        <w:rPr>
          <w:noProof/>
        </w:rPr>
        <w:fldChar w:fldCharType="separate"/>
      </w:r>
      <w:r>
        <w:rPr>
          <w:noProof/>
        </w:rPr>
        <w:t>87</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A7227">
        <w:rPr>
          <w:noProof/>
        </w:rPr>
        <w:fldChar w:fldCharType="begin"/>
      </w:r>
      <w:r>
        <w:rPr>
          <w:noProof/>
        </w:rPr>
        <w:instrText xml:space="preserve"> PAGEREF _Toc280817212 \h </w:instrText>
      </w:r>
      <w:r w:rsidR="00FA7227">
        <w:rPr>
          <w:noProof/>
        </w:rPr>
      </w:r>
      <w:r w:rsidR="00FA7227">
        <w:rPr>
          <w:noProof/>
        </w:rPr>
        <w:fldChar w:fldCharType="separate"/>
      </w:r>
      <w:r>
        <w:rPr>
          <w:noProof/>
        </w:rPr>
        <w:t>88</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A7227">
        <w:rPr>
          <w:noProof/>
        </w:rPr>
        <w:fldChar w:fldCharType="begin"/>
      </w:r>
      <w:r>
        <w:rPr>
          <w:noProof/>
        </w:rPr>
        <w:instrText xml:space="preserve"> PAGEREF _Toc280817213 \h </w:instrText>
      </w:r>
      <w:r w:rsidR="00FA7227">
        <w:rPr>
          <w:noProof/>
        </w:rPr>
      </w:r>
      <w:r w:rsidR="00FA7227">
        <w:rPr>
          <w:noProof/>
        </w:rPr>
        <w:fldChar w:fldCharType="separate"/>
      </w:r>
      <w:r>
        <w:rPr>
          <w:noProof/>
        </w:rPr>
        <w:t>89</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A7227">
        <w:rPr>
          <w:noProof/>
        </w:rPr>
        <w:fldChar w:fldCharType="begin"/>
      </w:r>
      <w:r>
        <w:rPr>
          <w:noProof/>
        </w:rPr>
        <w:instrText xml:space="preserve"> PAGEREF _Toc280817214 \h </w:instrText>
      </w:r>
      <w:r w:rsidR="00FA7227">
        <w:rPr>
          <w:noProof/>
        </w:rPr>
      </w:r>
      <w:r w:rsidR="00FA7227">
        <w:rPr>
          <w:noProof/>
        </w:rPr>
        <w:fldChar w:fldCharType="separate"/>
      </w:r>
      <w:r>
        <w:rPr>
          <w:noProof/>
        </w:rPr>
        <w:t>93</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A7227">
        <w:rPr>
          <w:noProof/>
        </w:rPr>
        <w:fldChar w:fldCharType="begin"/>
      </w:r>
      <w:r>
        <w:rPr>
          <w:noProof/>
        </w:rPr>
        <w:instrText xml:space="preserve"> PAGEREF _Toc280817215 \h </w:instrText>
      </w:r>
      <w:r w:rsidR="00FA7227">
        <w:rPr>
          <w:noProof/>
        </w:rPr>
      </w:r>
      <w:r w:rsidR="00FA7227">
        <w:rPr>
          <w:noProof/>
        </w:rPr>
        <w:fldChar w:fldCharType="separate"/>
      </w:r>
      <w:r>
        <w:rPr>
          <w:noProof/>
        </w:rPr>
        <w:t>95</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A7227">
        <w:rPr>
          <w:noProof/>
        </w:rPr>
        <w:fldChar w:fldCharType="begin"/>
      </w:r>
      <w:r>
        <w:rPr>
          <w:noProof/>
        </w:rPr>
        <w:instrText xml:space="preserve"> PAGEREF _Toc280817216 \h </w:instrText>
      </w:r>
      <w:r w:rsidR="00FA7227">
        <w:rPr>
          <w:noProof/>
        </w:rPr>
      </w:r>
      <w:r w:rsidR="00FA7227">
        <w:rPr>
          <w:noProof/>
        </w:rPr>
        <w:fldChar w:fldCharType="separate"/>
      </w:r>
      <w:r>
        <w:rPr>
          <w:noProof/>
        </w:rPr>
        <w:t>98</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A7227">
        <w:rPr>
          <w:noProof/>
        </w:rPr>
        <w:fldChar w:fldCharType="begin"/>
      </w:r>
      <w:r>
        <w:rPr>
          <w:noProof/>
        </w:rPr>
        <w:instrText xml:space="preserve"> PAGEREF _Toc280817217 \h </w:instrText>
      </w:r>
      <w:r w:rsidR="00FA7227">
        <w:rPr>
          <w:noProof/>
        </w:rPr>
      </w:r>
      <w:r w:rsidR="00FA7227">
        <w:rPr>
          <w:noProof/>
        </w:rPr>
        <w:fldChar w:fldCharType="separate"/>
      </w:r>
      <w:r>
        <w:rPr>
          <w:noProof/>
        </w:rPr>
        <w:t>100</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A7227">
        <w:rPr>
          <w:noProof/>
        </w:rPr>
        <w:fldChar w:fldCharType="begin"/>
      </w:r>
      <w:r>
        <w:rPr>
          <w:noProof/>
        </w:rPr>
        <w:instrText xml:space="preserve"> PAGEREF _Toc280817218 \h </w:instrText>
      </w:r>
      <w:r w:rsidR="00FA7227">
        <w:rPr>
          <w:noProof/>
        </w:rPr>
      </w:r>
      <w:r w:rsidR="00FA7227">
        <w:rPr>
          <w:noProof/>
        </w:rPr>
        <w:fldChar w:fldCharType="separate"/>
      </w:r>
      <w:r>
        <w:rPr>
          <w:noProof/>
        </w:rPr>
        <w:t>104</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A7227">
        <w:rPr>
          <w:noProof/>
        </w:rPr>
        <w:fldChar w:fldCharType="begin"/>
      </w:r>
      <w:r>
        <w:rPr>
          <w:noProof/>
        </w:rPr>
        <w:instrText xml:space="preserve"> PAGEREF _Toc280817219 \h </w:instrText>
      </w:r>
      <w:r w:rsidR="00FA7227">
        <w:rPr>
          <w:noProof/>
        </w:rPr>
      </w:r>
      <w:r w:rsidR="00FA7227">
        <w:rPr>
          <w:noProof/>
        </w:rPr>
        <w:fldChar w:fldCharType="separate"/>
      </w:r>
      <w:r>
        <w:rPr>
          <w:noProof/>
        </w:rPr>
        <w:t>110</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A7227">
        <w:rPr>
          <w:noProof/>
        </w:rPr>
        <w:fldChar w:fldCharType="begin"/>
      </w:r>
      <w:r>
        <w:rPr>
          <w:noProof/>
        </w:rPr>
        <w:instrText xml:space="preserve"> PAGEREF _Toc280817220 \h </w:instrText>
      </w:r>
      <w:r w:rsidR="00FA7227">
        <w:rPr>
          <w:noProof/>
        </w:rPr>
      </w:r>
      <w:r w:rsidR="00FA7227">
        <w:rPr>
          <w:noProof/>
        </w:rPr>
        <w:fldChar w:fldCharType="separate"/>
      </w:r>
      <w:r>
        <w:rPr>
          <w:noProof/>
        </w:rPr>
        <w:t>111</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A7227">
        <w:rPr>
          <w:noProof/>
        </w:rPr>
        <w:fldChar w:fldCharType="begin"/>
      </w:r>
      <w:r>
        <w:rPr>
          <w:noProof/>
        </w:rPr>
        <w:instrText xml:space="preserve"> PAGEREF _Toc280817221 \h </w:instrText>
      </w:r>
      <w:r w:rsidR="00FA7227">
        <w:rPr>
          <w:noProof/>
        </w:rPr>
      </w:r>
      <w:r w:rsidR="00FA7227">
        <w:rPr>
          <w:noProof/>
        </w:rPr>
        <w:fldChar w:fldCharType="separate"/>
      </w:r>
      <w:r>
        <w:rPr>
          <w:noProof/>
        </w:rPr>
        <w:t>112</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A7227">
        <w:rPr>
          <w:noProof/>
        </w:rPr>
        <w:fldChar w:fldCharType="begin"/>
      </w:r>
      <w:r>
        <w:rPr>
          <w:noProof/>
        </w:rPr>
        <w:instrText xml:space="preserve"> PAGEREF _Toc280817222 \h </w:instrText>
      </w:r>
      <w:r w:rsidR="00FA7227">
        <w:rPr>
          <w:noProof/>
        </w:rPr>
      </w:r>
      <w:r w:rsidR="00FA7227">
        <w:rPr>
          <w:noProof/>
        </w:rPr>
        <w:fldChar w:fldCharType="separate"/>
      </w:r>
      <w:r>
        <w:rPr>
          <w:noProof/>
        </w:rPr>
        <w:t>119</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A7227">
        <w:rPr>
          <w:noProof/>
        </w:rPr>
        <w:fldChar w:fldCharType="begin"/>
      </w:r>
      <w:r>
        <w:rPr>
          <w:noProof/>
        </w:rPr>
        <w:instrText xml:space="preserve"> PAGEREF _Toc280817223 \h </w:instrText>
      </w:r>
      <w:r w:rsidR="00FA7227">
        <w:rPr>
          <w:noProof/>
        </w:rPr>
      </w:r>
      <w:r w:rsidR="00FA7227">
        <w:rPr>
          <w:noProof/>
        </w:rPr>
        <w:fldChar w:fldCharType="separate"/>
      </w:r>
      <w:r>
        <w:rPr>
          <w:noProof/>
        </w:rPr>
        <w:t>120</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A7227">
        <w:rPr>
          <w:noProof/>
        </w:rPr>
        <w:fldChar w:fldCharType="begin"/>
      </w:r>
      <w:r>
        <w:rPr>
          <w:noProof/>
        </w:rPr>
        <w:instrText xml:space="preserve"> PAGEREF _Toc280817224 \h </w:instrText>
      </w:r>
      <w:r w:rsidR="00FA7227">
        <w:rPr>
          <w:noProof/>
        </w:rPr>
      </w:r>
      <w:r w:rsidR="00FA7227">
        <w:rPr>
          <w:noProof/>
        </w:rPr>
        <w:fldChar w:fldCharType="separate"/>
      </w:r>
      <w:r>
        <w:rPr>
          <w:noProof/>
        </w:rPr>
        <w:t>121</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A7227">
        <w:rPr>
          <w:noProof/>
        </w:rPr>
        <w:fldChar w:fldCharType="begin"/>
      </w:r>
      <w:r>
        <w:rPr>
          <w:noProof/>
        </w:rPr>
        <w:instrText xml:space="preserve"> PAGEREF _Toc280817225 \h </w:instrText>
      </w:r>
      <w:r w:rsidR="00FA7227">
        <w:rPr>
          <w:noProof/>
        </w:rPr>
      </w:r>
      <w:r w:rsidR="00FA7227">
        <w:rPr>
          <w:noProof/>
        </w:rPr>
        <w:fldChar w:fldCharType="separate"/>
      </w:r>
      <w:r>
        <w:rPr>
          <w:noProof/>
        </w:rPr>
        <w:t>123</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A7227">
        <w:rPr>
          <w:noProof/>
        </w:rPr>
        <w:fldChar w:fldCharType="begin"/>
      </w:r>
      <w:r>
        <w:rPr>
          <w:noProof/>
        </w:rPr>
        <w:instrText xml:space="preserve"> PAGEREF _Toc280817226 \h </w:instrText>
      </w:r>
      <w:r w:rsidR="00FA7227">
        <w:rPr>
          <w:noProof/>
        </w:rPr>
      </w:r>
      <w:r w:rsidR="00FA7227">
        <w:rPr>
          <w:noProof/>
        </w:rPr>
        <w:fldChar w:fldCharType="separate"/>
      </w:r>
      <w:r>
        <w:rPr>
          <w:noProof/>
        </w:rPr>
        <w:t>124</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A7227">
        <w:rPr>
          <w:noProof/>
        </w:rPr>
        <w:fldChar w:fldCharType="begin"/>
      </w:r>
      <w:r>
        <w:rPr>
          <w:noProof/>
        </w:rPr>
        <w:instrText xml:space="preserve"> PAGEREF _Toc280817227 \h </w:instrText>
      </w:r>
      <w:r w:rsidR="00FA7227">
        <w:rPr>
          <w:noProof/>
        </w:rPr>
      </w:r>
      <w:r w:rsidR="00FA7227">
        <w:rPr>
          <w:noProof/>
        </w:rPr>
        <w:fldChar w:fldCharType="separate"/>
      </w:r>
      <w:r>
        <w:rPr>
          <w:noProof/>
        </w:rPr>
        <w:t>125</w:t>
      </w:r>
      <w:r w:rsidR="00FA7227">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A7227">
        <w:rPr>
          <w:noProof/>
        </w:rPr>
        <w:fldChar w:fldCharType="begin"/>
      </w:r>
      <w:r>
        <w:rPr>
          <w:noProof/>
        </w:rPr>
        <w:instrText xml:space="preserve"> PAGEREF _Toc280817228 \h </w:instrText>
      </w:r>
      <w:r w:rsidR="00FA7227">
        <w:rPr>
          <w:noProof/>
        </w:rPr>
      </w:r>
      <w:r w:rsidR="00FA7227">
        <w:rPr>
          <w:noProof/>
        </w:rPr>
        <w:fldChar w:fldCharType="separate"/>
      </w:r>
      <w:r>
        <w:rPr>
          <w:noProof/>
        </w:rPr>
        <w:t>126</w:t>
      </w:r>
      <w:r w:rsidR="00FA7227">
        <w:rPr>
          <w:noProof/>
        </w:rPr>
        <w:fldChar w:fldCharType="end"/>
      </w:r>
    </w:p>
    <w:p w:rsidR="009A106D" w:rsidRDefault="00FA7227"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A7227">
        <w:fldChar w:fldCharType="begin"/>
      </w:r>
      <w:r>
        <w:instrText xml:space="preserve"> SEQ Ilustración \* ARABIC </w:instrText>
      </w:r>
      <w:r w:rsidR="00FA7227">
        <w:fldChar w:fldCharType="separate"/>
      </w:r>
      <w:r w:rsidR="00BF0133">
        <w:rPr>
          <w:noProof/>
        </w:rPr>
        <w:t>1</w:t>
      </w:r>
      <w:r w:rsidR="00FA7227">
        <w:fldChar w:fldCharType="end"/>
      </w:r>
      <w:r>
        <w:t xml:space="preserve"> - Componentes que intervienen en acceso multimedia web</w:t>
      </w:r>
      <w:bookmarkEnd w:id="2"/>
    </w:p>
    <w:p w:rsidR="009A106D" w:rsidRPr="00460025" w:rsidRDefault="00FA7227"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A7227">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1</w:t>
      </w:r>
      <w:r w:rsidR="009E3122">
        <w:t>. Objetivos</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4"/>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817186"/>
      <w:r>
        <w:t xml:space="preserve">Ilustración </w:t>
      </w:r>
      <w:r w:rsidR="00FA7227">
        <w:fldChar w:fldCharType="begin"/>
      </w:r>
      <w:r>
        <w:instrText xml:space="preserve"> SEQ Ilustración \* ARABIC </w:instrText>
      </w:r>
      <w:r w:rsidR="00FA7227">
        <w:fldChar w:fldCharType="separate"/>
      </w:r>
      <w:r w:rsidR="00BF0133">
        <w:rPr>
          <w:noProof/>
        </w:rPr>
        <w:t>2</w:t>
      </w:r>
      <w:r w:rsidR="00FA7227">
        <w:fldChar w:fldCharType="end"/>
      </w:r>
      <w:r>
        <w:t xml:space="preserve"> - </w:t>
      </w:r>
      <w:r w:rsidRPr="00464E84">
        <w:t>Adaptación de cont</w:t>
      </w:r>
      <w:r>
        <w:t>enidos para un acceso universal</w:t>
      </w:r>
      <w:bookmarkEnd w:id="13"/>
      <w:bookmarkEnd w:id="14"/>
    </w:p>
    <w:p w:rsidR="009A106D" w:rsidRPr="00460025" w:rsidRDefault="00FA7227"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817187"/>
      <w:r>
        <w:t xml:space="preserve">Ilustración </w:t>
      </w:r>
      <w:r w:rsidR="00FA7227">
        <w:fldChar w:fldCharType="begin"/>
      </w:r>
      <w:r>
        <w:instrText xml:space="preserve"> SEQ Ilustración \* ARABIC </w:instrText>
      </w:r>
      <w:r w:rsidR="00FA7227">
        <w:fldChar w:fldCharType="separate"/>
      </w:r>
      <w:r w:rsidR="00BF0133">
        <w:rPr>
          <w:noProof/>
        </w:rPr>
        <w:t>3</w:t>
      </w:r>
      <w:r w:rsidR="00FA7227">
        <w:fldChar w:fldCharType="end"/>
      </w:r>
      <w:r>
        <w:t xml:space="preserve"> - </w:t>
      </w:r>
      <w:r w:rsidRPr="001D0396">
        <w:t>Esquema SOAP seg</w:t>
      </w:r>
      <w:r w:rsidR="00F8658A">
        <w:t>ú</w:t>
      </w:r>
      <w:r w:rsidRPr="001D0396">
        <w:t>n la W3C</w:t>
      </w:r>
      <w:bookmarkEnd w:id="19"/>
      <w:bookmarkEnd w:id="20"/>
    </w:p>
    <w:p w:rsidR="009A106D" w:rsidRPr="00460025" w:rsidRDefault="00FA7227"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817188"/>
      <w:r>
        <w:t xml:space="preserve">Ilustración </w:t>
      </w:r>
      <w:r w:rsidR="00FA7227">
        <w:fldChar w:fldCharType="begin"/>
      </w:r>
      <w:r>
        <w:instrText xml:space="preserve"> SEQ Ilustración \* ARABIC </w:instrText>
      </w:r>
      <w:r w:rsidR="00FA7227">
        <w:fldChar w:fldCharType="separate"/>
      </w:r>
      <w:r w:rsidR="00BF0133">
        <w:rPr>
          <w:noProof/>
        </w:rPr>
        <w:t>4</w:t>
      </w:r>
      <w:r w:rsidR="00FA7227">
        <w:fldChar w:fldCharType="end"/>
      </w:r>
      <w:r>
        <w:t xml:space="preserve"> - </w:t>
      </w:r>
      <w:r w:rsidRPr="008D05B2">
        <w:t>Esquema del funcionamiento de RSS</w:t>
      </w:r>
      <w:bookmarkEnd w:id="23"/>
    </w:p>
    <w:p w:rsidR="000262D2" w:rsidRDefault="00FA7227"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817189"/>
      <w:r>
        <w:t xml:space="preserve">Ilustración </w:t>
      </w:r>
      <w:r w:rsidR="00FA7227">
        <w:fldChar w:fldCharType="begin"/>
      </w:r>
      <w:r>
        <w:instrText xml:space="preserve"> SEQ Ilustración \* ARABIC </w:instrText>
      </w:r>
      <w:r w:rsidR="00FA7227">
        <w:fldChar w:fldCharType="separate"/>
      </w:r>
      <w:r w:rsidR="00BF0133">
        <w:rPr>
          <w:noProof/>
        </w:rPr>
        <w:t>5</w:t>
      </w:r>
      <w:r w:rsidR="00FA7227">
        <w:fldChar w:fldCharType="end"/>
      </w:r>
      <w:r>
        <w:t xml:space="preserve"> - </w:t>
      </w:r>
      <w:r w:rsidRPr="00E46373">
        <w:t>Esquema de XML Orientado a MVC</w:t>
      </w:r>
      <w:bookmarkEnd w:id="25"/>
      <w:bookmarkEnd w:id="26"/>
    </w:p>
    <w:p w:rsidR="00AC2D2B" w:rsidRDefault="00FA7227"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817190"/>
      <w:r>
        <w:t xml:space="preserve">Ilustración </w:t>
      </w:r>
      <w:r w:rsidR="00FA7227">
        <w:fldChar w:fldCharType="begin"/>
      </w:r>
      <w:r>
        <w:instrText xml:space="preserve"> SEQ Ilustración \* ARABIC </w:instrText>
      </w:r>
      <w:r w:rsidR="00FA7227">
        <w:fldChar w:fldCharType="separate"/>
      </w:r>
      <w:r w:rsidR="00BF0133">
        <w:rPr>
          <w:noProof/>
        </w:rPr>
        <w:t>6</w:t>
      </w:r>
      <w:r w:rsidR="00FA7227">
        <w:fldChar w:fldCharType="end"/>
      </w:r>
      <w:r>
        <w:t xml:space="preserve"> - </w:t>
      </w:r>
      <w:r w:rsidRPr="00620C24">
        <w:t>Modelo típico de un servicio streaming</w:t>
      </w:r>
      <w:bookmarkEnd w:id="35"/>
    </w:p>
    <w:p w:rsidR="00BA71DB" w:rsidRPr="008551A5" w:rsidRDefault="00FA7227"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817191"/>
      <w:r>
        <w:t xml:space="preserve">Ilustración </w:t>
      </w:r>
      <w:r w:rsidR="00FA7227">
        <w:fldChar w:fldCharType="begin"/>
      </w:r>
      <w:r>
        <w:instrText xml:space="preserve"> SEQ Ilustración \* ARABIC </w:instrText>
      </w:r>
      <w:r w:rsidR="00FA7227">
        <w:fldChar w:fldCharType="separate"/>
      </w:r>
      <w:r w:rsidR="00BF0133">
        <w:rPr>
          <w:noProof/>
        </w:rPr>
        <w:t>7</w:t>
      </w:r>
      <w:r w:rsidR="00FA7227">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817192"/>
      <w:r>
        <w:t xml:space="preserve">Ilustración </w:t>
      </w:r>
      <w:r w:rsidR="00FA7227">
        <w:fldChar w:fldCharType="begin"/>
      </w:r>
      <w:r>
        <w:instrText xml:space="preserve"> SEQ Ilustración \* ARABIC </w:instrText>
      </w:r>
      <w:r w:rsidR="00FA7227">
        <w:fldChar w:fldCharType="separate"/>
      </w:r>
      <w:r w:rsidR="00BF0133">
        <w:rPr>
          <w:noProof/>
        </w:rPr>
        <w:t>8</w:t>
      </w:r>
      <w:r w:rsidR="00FA7227">
        <w:fldChar w:fldCharType="end"/>
      </w:r>
      <w:r>
        <w:t xml:space="preserve"> - Real Player 11</w:t>
      </w:r>
      <w:bookmarkEnd w:id="47"/>
      <w:bookmarkEnd w:id="48"/>
    </w:p>
    <w:p w:rsidR="00B23E60" w:rsidRDefault="00FA7227"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817193"/>
      <w:r>
        <w:t xml:space="preserve">Ilustración </w:t>
      </w:r>
      <w:r w:rsidR="00FA7227">
        <w:fldChar w:fldCharType="begin"/>
      </w:r>
      <w:r>
        <w:instrText xml:space="preserve"> SEQ Ilustración \* ARABIC </w:instrText>
      </w:r>
      <w:r w:rsidR="00FA7227">
        <w:fldChar w:fldCharType="separate"/>
      </w:r>
      <w:r w:rsidR="00BF0133">
        <w:rPr>
          <w:noProof/>
        </w:rPr>
        <w:t>9</w:t>
      </w:r>
      <w:r w:rsidR="00FA7227">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817194"/>
      <w:r>
        <w:t xml:space="preserve">Ilustración </w:t>
      </w:r>
      <w:r w:rsidR="00FA7227">
        <w:fldChar w:fldCharType="begin"/>
      </w:r>
      <w:r>
        <w:instrText xml:space="preserve"> SEQ Ilustración \* ARABIC </w:instrText>
      </w:r>
      <w:r w:rsidR="00FA7227">
        <w:fldChar w:fldCharType="separate"/>
      </w:r>
      <w:r w:rsidR="00BF0133">
        <w:rPr>
          <w:noProof/>
        </w:rPr>
        <w:t>10</w:t>
      </w:r>
      <w:r w:rsidR="00FA7227">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817195"/>
      <w:r>
        <w:t xml:space="preserve">Ilustración </w:t>
      </w:r>
      <w:r w:rsidR="00FA7227">
        <w:fldChar w:fldCharType="begin"/>
      </w:r>
      <w:r>
        <w:instrText xml:space="preserve"> SEQ Ilustración \* ARABIC </w:instrText>
      </w:r>
      <w:r w:rsidR="00FA7227">
        <w:fldChar w:fldCharType="separate"/>
      </w:r>
      <w:r w:rsidR="00BF0133">
        <w:rPr>
          <w:noProof/>
        </w:rPr>
        <w:t>11</w:t>
      </w:r>
      <w:r w:rsidR="00FA7227">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bookmarkEnd w:id="63"/>
      <w:r w:rsidR="009E3122">
        <w:t>. FFmpeg</w:t>
      </w:r>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817196"/>
      <w:r>
        <w:t xml:space="preserve">Ilustración </w:t>
      </w:r>
      <w:r w:rsidR="00FA7227">
        <w:fldChar w:fldCharType="begin"/>
      </w:r>
      <w:r>
        <w:instrText xml:space="preserve"> SEQ Ilustración \* ARABIC </w:instrText>
      </w:r>
      <w:r w:rsidR="00FA7227">
        <w:fldChar w:fldCharType="separate"/>
      </w:r>
      <w:r w:rsidR="00BF0133">
        <w:rPr>
          <w:noProof/>
        </w:rPr>
        <w:t>12</w:t>
      </w:r>
      <w:r w:rsidR="00FA7227">
        <w:fldChar w:fldCharType="end"/>
      </w:r>
      <w:r>
        <w:t xml:space="preserve"> - Esquema de componentes de FFmpeg</w:t>
      </w:r>
      <w:bookmarkEnd w:id="65"/>
      <w:bookmarkEnd w:id="66"/>
    </w:p>
    <w:p w:rsidR="00107078" w:rsidRPr="008551A5" w:rsidRDefault="00FA7227"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817197"/>
      <w:r>
        <w:t xml:space="preserve">Ilustración </w:t>
      </w:r>
      <w:r w:rsidR="00FA7227">
        <w:fldChar w:fldCharType="begin"/>
      </w:r>
      <w:r>
        <w:instrText xml:space="preserve"> SEQ Ilustración \* ARABIC </w:instrText>
      </w:r>
      <w:r w:rsidR="00FA7227">
        <w:fldChar w:fldCharType="separate"/>
      </w:r>
      <w:r w:rsidR="00BF0133">
        <w:rPr>
          <w:noProof/>
        </w:rPr>
        <w:t>13</w:t>
      </w:r>
      <w:r w:rsidR="00FA7227">
        <w:fldChar w:fldCharType="end"/>
      </w:r>
      <w:r>
        <w:t xml:space="preserve"> - Infraestructura de redes IPTV</w:t>
      </w:r>
      <w:bookmarkEnd w:id="68"/>
      <w:bookmarkEnd w:id="69"/>
    </w:p>
    <w:p w:rsidR="006859D3" w:rsidRPr="00460025" w:rsidRDefault="00FA7227"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8626F7">
      <w:pPr>
        <w:pStyle w:val="Subttulo"/>
      </w:pPr>
      <w:r>
        <w:br w:type="page"/>
      </w:r>
      <w:r w:rsidR="00F21C81">
        <w:lastRenderedPageBreak/>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9E3122">
        <w:t>. Software</w:t>
      </w:r>
      <w:r w:rsidR="00665B89">
        <w:t xml:space="preserv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9E3122" w:rsidRPr="009E3122">
        <w:rPr>
          <w:lang w:val="es-ES"/>
        </w:rPr>
        <w:t>ú</w:t>
      </w:r>
      <w:r w:rsidR="008626F7" w:rsidRPr="009E3122">
        <w:rPr>
          <w:lang w:val="es-ES"/>
        </w:rPr>
        <w:t>ltimo</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2.9.1. Zend Framework</w:t>
      </w:r>
      <w:bookmarkEnd w:id="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817198"/>
      <w:r>
        <w:t xml:space="preserve">Ilustración </w:t>
      </w:r>
      <w:r w:rsidR="00FA7227">
        <w:fldChar w:fldCharType="begin"/>
      </w:r>
      <w:r w:rsidR="000051F5">
        <w:instrText xml:space="preserve"> SEQ Ilustración \* ARABIC </w:instrText>
      </w:r>
      <w:r w:rsidR="00FA7227">
        <w:fldChar w:fldCharType="separate"/>
      </w:r>
      <w:r w:rsidR="00BF0133">
        <w:rPr>
          <w:noProof/>
        </w:rPr>
        <w:t>14</w:t>
      </w:r>
      <w:r w:rsidR="00FA7227">
        <w:rPr>
          <w:noProof/>
        </w:rPr>
        <w:fldChar w:fldCharType="end"/>
      </w:r>
      <w:r>
        <w:t xml:space="preserve"> - Visión general Zend Framework</w:t>
      </w:r>
      <w:bookmarkEnd w:id="77"/>
    </w:p>
    <w:p w:rsidR="003607CB" w:rsidRDefault="00FA7227"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817199"/>
      <w:r>
        <w:t xml:space="preserve">Ilustración </w:t>
      </w:r>
      <w:r w:rsidR="00FA7227">
        <w:fldChar w:fldCharType="begin"/>
      </w:r>
      <w:r w:rsidR="000051F5">
        <w:instrText xml:space="preserve"> SEQ Ilustración \* ARABIC </w:instrText>
      </w:r>
      <w:r w:rsidR="00FA7227">
        <w:fldChar w:fldCharType="separate"/>
      </w:r>
      <w:r w:rsidR="00BF0133">
        <w:rPr>
          <w:noProof/>
        </w:rPr>
        <w:t>15</w:t>
      </w:r>
      <w:r w:rsidR="00FA7227">
        <w:rPr>
          <w:noProof/>
        </w:rPr>
        <w:fldChar w:fldCharType="end"/>
      </w:r>
      <w:r>
        <w:t xml:space="preserve"> - Esquema de Widgets GWT</w:t>
      </w:r>
      <w:bookmarkEnd w:id="79"/>
    </w:p>
    <w:p w:rsidR="003607CB" w:rsidRPr="00BE13A4" w:rsidRDefault="00FA7227"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bookmarkEnd w:id="83"/>
      <w:r w:rsidR="009E3122">
        <w:rPr>
          <w:lang w:val="es-ES"/>
        </w:rPr>
        <w:t>.</w:t>
      </w:r>
      <w:r w:rsidR="009E3122" w:rsidRPr="007E48E2">
        <w:rPr>
          <w:lang w:val="es-ES"/>
        </w:rPr>
        <w:t>PHPMotion</w:t>
      </w:r>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817200"/>
      <w:r>
        <w:t xml:space="preserve">Ilustración </w:t>
      </w:r>
      <w:r w:rsidR="00FA7227">
        <w:fldChar w:fldCharType="begin"/>
      </w:r>
      <w:r>
        <w:instrText xml:space="preserve"> SEQ Ilustración \* ARABIC </w:instrText>
      </w:r>
      <w:r w:rsidR="00FA7227">
        <w:fldChar w:fldCharType="separate"/>
      </w:r>
      <w:r w:rsidR="00BF0133">
        <w:rPr>
          <w:noProof/>
        </w:rPr>
        <w:t>16</w:t>
      </w:r>
      <w:r w:rsidR="00FA7227">
        <w:fldChar w:fldCharType="end"/>
      </w:r>
      <w:r>
        <w:t xml:space="preserve"> - Web PHPMotion</w:t>
      </w:r>
      <w:bookmarkEnd w:id="84"/>
      <w:bookmarkEnd w:id="85"/>
    </w:p>
    <w:bookmarkStart w:id="86" w:name="_Toc266039206"/>
    <w:p w:rsidR="007C0EE8" w:rsidRPr="00460025" w:rsidRDefault="00FA7227"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bookmarkEnd w:id="87"/>
      <w:r w:rsidR="009E3122">
        <w:rPr>
          <w:lang w:val="es-ES"/>
        </w:rPr>
        <w:t>.</w:t>
      </w:r>
      <w:r w:rsidR="009E3122" w:rsidRPr="007E48E2">
        <w:rPr>
          <w:lang w:val="es-ES"/>
        </w:rPr>
        <w:t>OsTube</w:t>
      </w:r>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817201"/>
      <w:r>
        <w:t xml:space="preserve">Ilustración </w:t>
      </w:r>
      <w:r w:rsidR="00FA7227">
        <w:fldChar w:fldCharType="begin"/>
      </w:r>
      <w:r>
        <w:instrText xml:space="preserve"> SEQ Ilustración \* ARABIC </w:instrText>
      </w:r>
      <w:r w:rsidR="00FA7227">
        <w:fldChar w:fldCharType="separate"/>
      </w:r>
      <w:r w:rsidR="00BF0133">
        <w:rPr>
          <w:noProof/>
        </w:rPr>
        <w:t>17</w:t>
      </w:r>
      <w:r w:rsidR="00FA7227">
        <w:fldChar w:fldCharType="end"/>
      </w:r>
      <w:r>
        <w:t xml:space="preserve"> - </w:t>
      </w:r>
      <w:r w:rsidRPr="00AE733E">
        <w:t>OSTube</w:t>
      </w:r>
      <w:bookmarkEnd w:id="88"/>
      <w:bookmarkEnd w:id="89"/>
    </w:p>
    <w:bookmarkStart w:id="90" w:name="_Toc266039207"/>
    <w:p w:rsidR="007C0EE8" w:rsidRPr="00460025" w:rsidRDefault="00FA7227"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bookmarkEnd w:id="93"/>
      <w:bookmarkEnd w:id="94"/>
      <w:r w:rsidR="009E3122">
        <w:rPr>
          <w:lang w:val="es-ES"/>
        </w:rPr>
        <w:t>.</w:t>
      </w:r>
      <w:r w:rsidR="009E3122" w:rsidRPr="00BD1B4B">
        <w:rPr>
          <w:lang w:val="es-ES"/>
        </w:rPr>
        <w:t>Youtube</w:t>
      </w:r>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817202"/>
      <w:r>
        <w:t xml:space="preserve">Ilustración </w:t>
      </w:r>
      <w:r w:rsidR="00FA7227">
        <w:fldChar w:fldCharType="begin"/>
      </w:r>
      <w:r>
        <w:instrText xml:space="preserve"> SEQ Ilustración \* ARABIC </w:instrText>
      </w:r>
      <w:r w:rsidR="00FA7227">
        <w:fldChar w:fldCharType="separate"/>
      </w:r>
      <w:r w:rsidR="00BF0133">
        <w:rPr>
          <w:noProof/>
        </w:rPr>
        <w:t>18</w:t>
      </w:r>
      <w:r w:rsidR="00FA7227">
        <w:fldChar w:fldCharType="end"/>
      </w:r>
      <w:r>
        <w:t xml:space="preserve"> - </w:t>
      </w:r>
      <w:r w:rsidRPr="001D6F6B">
        <w:t>Youtube</w:t>
      </w:r>
      <w:bookmarkEnd w:id="95"/>
      <w:bookmarkEnd w:id="96"/>
    </w:p>
    <w:bookmarkStart w:id="97" w:name="_Toc266039208"/>
    <w:p w:rsidR="007C0EE8" w:rsidRPr="0026694D" w:rsidRDefault="00FA7227"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817203"/>
      <w:r>
        <w:t xml:space="preserve">Ilustración </w:t>
      </w:r>
      <w:r w:rsidR="00FA7227">
        <w:fldChar w:fldCharType="begin"/>
      </w:r>
      <w:r>
        <w:instrText xml:space="preserve"> SEQ Ilustración \* ARABIC </w:instrText>
      </w:r>
      <w:r w:rsidR="00FA7227">
        <w:fldChar w:fldCharType="separate"/>
      </w:r>
      <w:r w:rsidR="00BF0133">
        <w:rPr>
          <w:noProof/>
        </w:rPr>
        <w:t>19</w:t>
      </w:r>
      <w:r w:rsidR="00FA7227">
        <w:fldChar w:fldCharType="end"/>
      </w:r>
      <w:r>
        <w:t xml:space="preserve"> - Google Video</w:t>
      </w:r>
      <w:bookmarkEnd w:id="100"/>
    </w:p>
    <w:bookmarkStart w:id="101" w:name="_Toc266039209"/>
    <w:p w:rsidR="007C0EE8" w:rsidRPr="00460025" w:rsidRDefault="00FA7227"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817204"/>
      <w:r w:rsidRPr="00CE025F">
        <w:t xml:space="preserve">Ilustración </w:t>
      </w:r>
      <w:r w:rsidR="00FA7227" w:rsidRPr="00CE025F">
        <w:fldChar w:fldCharType="begin"/>
      </w:r>
      <w:r w:rsidRPr="00CE025F">
        <w:instrText xml:space="preserve"> SEQ Ilustración \* ARABIC </w:instrText>
      </w:r>
      <w:r w:rsidR="00FA7227" w:rsidRPr="00CE025F">
        <w:fldChar w:fldCharType="separate"/>
      </w:r>
      <w:r w:rsidR="00BF0133">
        <w:rPr>
          <w:noProof/>
        </w:rPr>
        <w:t>20</w:t>
      </w:r>
      <w:r w:rsidR="00FA7227" w:rsidRPr="00CE025F">
        <w:fldChar w:fldCharType="end"/>
      </w:r>
      <w:r w:rsidRPr="00CE025F">
        <w:t xml:space="preserve"> - Vimeo</w:t>
      </w:r>
      <w:bookmarkEnd w:id="104"/>
    </w:p>
    <w:bookmarkStart w:id="105" w:name="_Toc266039210"/>
    <w:p w:rsidR="007C0EE8" w:rsidRPr="00CE025F" w:rsidRDefault="00FA7227"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bookmarkEnd w:id="106"/>
      <w:bookmarkEnd w:id="107"/>
      <w:r w:rsidR="009E3122">
        <w:rPr>
          <w:lang w:val="es-ES"/>
        </w:rPr>
        <w:t>.</w:t>
      </w:r>
      <w:r w:rsidR="009E3122" w:rsidRPr="007E48E2">
        <w:rPr>
          <w:lang w:val="es-ES"/>
        </w:rPr>
        <w:t>TerraTV</w:t>
      </w:r>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817205"/>
      <w:r>
        <w:t xml:space="preserve">Ilustración </w:t>
      </w:r>
      <w:r w:rsidR="00FA7227">
        <w:fldChar w:fldCharType="begin"/>
      </w:r>
      <w:r>
        <w:instrText xml:space="preserve"> SEQ Ilustración \* ARABIC </w:instrText>
      </w:r>
      <w:r w:rsidR="00FA7227">
        <w:fldChar w:fldCharType="separate"/>
      </w:r>
      <w:r w:rsidR="00BF0133">
        <w:rPr>
          <w:noProof/>
        </w:rPr>
        <w:t>21</w:t>
      </w:r>
      <w:r w:rsidR="00FA7227">
        <w:fldChar w:fldCharType="end"/>
      </w:r>
      <w:r>
        <w:t xml:space="preserve"> - Terra TV</w:t>
      </w:r>
      <w:bookmarkEnd w:id="108"/>
      <w:bookmarkEnd w:id="109"/>
    </w:p>
    <w:bookmarkStart w:id="110" w:name="_Toc266039211"/>
    <w:p w:rsidR="007C0EE8" w:rsidRPr="00460025" w:rsidRDefault="00FA72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bookmarkEnd w:id="11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817206"/>
      <w:r>
        <w:t xml:space="preserve">Ilustración </w:t>
      </w:r>
      <w:r w:rsidR="00FA7227">
        <w:fldChar w:fldCharType="begin"/>
      </w:r>
      <w:r>
        <w:instrText xml:space="preserve"> SEQ Ilustración \* ARABIC </w:instrText>
      </w:r>
      <w:r w:rsidR="00FA7227">
        <w:fldChar w:fldCharType="separate"/>
      </w:r>
      <w:r w:rsidR="00BF0133">
        <w:rPr>
          <w:noProof/>
        </w:rPr>
        <w:t>22</w:t>
      </w:r>
      <w:r w:rsidR="00FA7227">
        <w:fldChar w:fldCharType="end"/>
      </w:r>
      <w:r>
        <w:t xml:space="preserve"> - Emol TV</w:t>
      </w:r>
      <w:bookmarkEnd w:id="112"/>
    </w:p>
    <w:bookmarkStart w:id="113" w:name="_Toc266039212"/>
    <w:p w:rsidR="007C0EE8" w:rsidRPr="00460025" w:rsidRDefault="00FA72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817207"/>
      <w:r>
        <w:t xml:space="preserve">Ilustración </w:t>
      </w:r>
      <w:r w:rsidR="00FA7227">
        <w:fldChar w:fldCharType="begin"/>
      </w:r>
      <w:r>
        <w:instrText xml:space="preserve"> SEQ Ilustración \* ARABIC </w:instrText>
      </w:r>
      <w:r w:rsidR="00FA7227">
        <w:fldChar w:fldCharType="separate"/>
      </w:r>
      <w:r w:rsidR="00BF0133">
        <w:rPr>
          <w:noProof/>
        </w:rPr>
        <w:t>23</w:t>
      </w:r>
      <w:r w:rsidR="00FA7227">
        <w:fldChar w:fldCharType="end"/>
      </w:r>
      <w:r>
        <w:t xml:space="preserve"> - </w:t>
      </w:r>
      <w:r w:rsidRPr="00B90018">
        <w:t>3TV</w:t>
      </w:r>
      <w:bookmarkEnd w:id="116"/>
      <w:bookmarkEnd w:id="117"/>
    </w:p>
    <w:bookmarkStart w:id="118" w:name="_Toc266039213"/>
    <w:p w:rsidR="007C0EE8" w:rsidRPr="00460025" w:rsidRDefault="00FA7227"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817208"/>
      <w:r>
        <w:t xml:space="preserve">Ilustración </w:t>
      </w:r>
      <w:r w:rsidR="00FA7227">
        <w:fldChar w:fldCharType="begin"/>
      </w:r>
      <w:r>
        <w:instrText xml:space="preserve"> SEQ Ilustración \* ARABIC </w:instrText>
      </w:r>
      <w:r w:rsidR="00FA7227">
        <w:fldChar w:fldCharType="separate"/>
      </w:r>
      <w:r w:rsidR="00BF0133">
        <w:rPr>
          <w:noProof/>
        </w:rPr>
        <w:t>24</w:t>
      </w:r>
      <w:r w:rsidR="00FA7227">
        <w:fldChar w:fldCharType="end"/>
      </w:r>
      <w:r>
        <w:t xml:space="preserve"> – Google TV en un televisor IPTV conectado a internet</w:t>
      </w:r>
      <w:bookmarkEnd w:id="120"/>
      <w:bookmarkEnd w:id="121"/>
    </w:p>
    <w:p w:rsidR="009A106D" w:rsidRPr="00460025" w:rsidRDefault="00FA7227"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bookmarkStart w:id="124" w:name="_Toc280545939"/>
      <w:r>
        <w:br w:type="page"/>
      </w:r>
    </w:p>
    <w:p w:rsidR="000E1C37" w:rsidRDefault="000E1C37" w:rsidP="000B5660">
      <w:pPr>
        <w:pStyle w:val="Subttulo"/>
        <w:outlineLvl w:val="2"/>
      </w:pPr>
      <w:r w:rsidRPr="000B5660">
        <w:lastRenderedPageBreak/>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lastRenderedPageBreak/>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F83408" w:rsidRDefault="0029319F" w:rsidP="00F83408">
      <w:r>
        <w:t>S</w:t>
      </w:r>
      <w:r w:rsidR="00B8683C">
        <w:t>e usar</w:t>
      </w:r>
      <w:r w:rsidR="009E3122">
        <w:t>á</w:t>
      </w:r>
      <w:r w:rsidR="00B8683C">
        <w:t>n</w:t>
      </w:r>
      <w:r w:rsidR="00532FF3">
        <w:t xml:space="preserve"> PHP 5.3, MySQL 5</w:t>
      </w:r>
      <w:r w:rsidR="00B8683C">
        <w:t>,</w:t>
      </w:r>
      <w:r>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009E3122">
        <w:t>Frente</w:t>
      </w:r>
      <w:ins w:id="128" w:author="Rodrigo Riquelme" w:date="2010-12-22T22:42:00Z">
        <w:r w:rsidR="00B966FF">
          <w:t xml:space="preserve"> </w:t>
        </w:r>
      </w:ins>
      <w:r w:rsidRPr="000B5660">
        <w:t>S</w:t>
      </w:r>
      <w:r w:rsidR="00B53E02" w:rsidRPr="000B5660">
        <w:t>ervidor</w:t>
      </w:r>
      <w:bookmarkEnd w:id="127"/>
    </w:p>
    <w:p w:rsidR="00B53E02" w:rsidRPr="000B5660" w:rsidRDefault="000E1C37" w:rsidP="000E1C37">
      <w:pPr>
        <w:pStyle w:val="Subttulo"/>
        <w:outlineLvl w:val="2"/>
      </w:pPr>
      <w:bookmarkStart w:id="129" w:name="_Toc280545943"/>
      <w:r w:rsidRPr="000B5660">
        <w:t xml:space="preserve">4.2.1.1. </w:t>
      </w:r>
      <w:r w:rsidR="00B53E02" w:rsidRPr="000B5660">
        <w:t>PHP 5.3</w:t>
      </w:r>
      <w:bookmarkEnd w:id="129"/>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817209"/>
      <w:r>
        <w:t xml:space="preserve">Ilustración </w:t>
      </w:r>
      <w:r w:rsidR="00FA7227">
        <w:fldChar w:fldCharType="begin"/>
      </w:r>
      <w:r w:rsidR="008D3920">
        <w:instrText xml:space="preserve"> SEQ Ilustración \* ARABIC </w:instrText>
      </w:r>
      <w:r w:rsidR="00FA7227">
        <w:fldChar w:fldCharType="separate"/>
      </w:r>
      <w:r w:rsidR="00BF0133">
        <w:rPr>
          <w:noProof/>
        </w:rPr>
        <w:t>25</w:t>
      </w:r>
      <w:r w:rsidR="00FA7227">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545944"/>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545945"/>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545946"/>
      <w:r w:rsidRPr="000B5660">
        <w:lastRenderedPageBreak/>
        <w:t xml:space="preserve">4.2.2. </w:t>
      </w:r>
      <w:r w:rsidR="00AD2221">
        <w:t>Frente</w:t>
      </w:r>
      <w:r w:rsidR="00473027">
        <w:t xml:space="preserve"> </w:t>
      </w:r>
      <w:r w:rsidRPr="000B5660">
        <w:t>Cliente</w:t>
      </w:r>
      <w:bookmarkEnd w:id="133"/>
    </w:p>
    <w:p w:rsidR="000E1C37" w:rsidRDefault="000E1C37" w:rsidP="000E1C37">
      <w:pPr>
        <w:pStyle w:val="Subttulo"/>
        <w:outlineLvl w:val="2"/>
      </w:pPr>
      <w:bookmarkStart w:id="134" w:name="_Toc280545947"/>
      <w:r w:rsidRPr="000B5660">
        <w:t>4.2.2.1 J</w:t>
      </w:r>
      <w:r w:rsidR="00302ACA">
        <w:t>avascript</w:t>
      </w:r>
      <w:bookmarkEnd w:id="134"/>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35"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DE2566">
        <w:t>la legibilidad del código para efectos de ser leído por un programador.</w:t>
      </w:r>
      <w:r>
        <w:t>.</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6" w:name="_Toc280817210"/>
      <w:r>
        <w:t xml:space="preserve">Ilustración </w:t>
      </w:r>
      <w:r w:rsidR="00FA7227">
        <w:fldChar w:fldCharType="begin"/>
      </w:r>
      <w:r w:rsidR="008D3920">
        <w:instrText xml:space="preserve"> SEQ Ilustración \* ARABIC </w:instrText>
      </w:r>
      <w:r w:rsidR="00FA7227">
        <w:fldChar w:fldCharType="separate"/>
      </w:r>
      <w:r w:rsidR="00BF0133">
        <w:rPr>
          <w:noProof/>
        </w:rPr>
        <w:t>26</w:t>
      </w:r>
      <w:r w:rsidR="00FA7227">
        <w:rPr>
          <w:noProof/>
        </w:rPr>
        <w:fldChar w:fldCharType="end"/>
      </w:r>
      <w:r>
        <w:t xml:space="preserve"> - Estructura de carpetas javascript</w:t>
      </w:r>
      <w:bookmarkEnd w:id="136"/>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7" w:name="_Toc280545948"/>
      <w:r w:rsidRPr="000B5660">
        <w:lastRenderedPageBreak/>
        <w:t>4.2.2.2 JW Player</w:t>
      </w:r>
      <w:bookmarkEnd w:id="137"/>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8" w:name="_Toc280545949"/>
      <w:r>
        <w:lastRenderedPageBreak/>
        <w:t>4.3</w:t>
      </w:r>
      <w:r w:rsidR="00D3784E">
        <w:t xml:space="preserve">. </w:t>
      </w:r>
      <w:r>
        <w:t>Entorno de Desarrollo</w:t>
      </w:r>
      <w:bookmarkEnd w:id="138"/>
    </w:p>
    <w:p w:rsidR="006D756E" w:rsidRDefault="006D756E" w:rsidP="00AB32B1">
      <w:pPr>
        <w:pStyle w:val="Subttulo"/>
        <w:outlineLvl w:val="2"/>
      </w:pPr>
      <w:bookmarkStart w:id="139" w:name="_Toc280545950"/>
      <w:r>
        <w:t xml:space="preserve">4.3.1. </w:t>
      </w:r>
      <w:r w:rsidR="00D8645F">
        <w:t>Entorno Integrado de Desarrollo (IDE)</w:t>
      </w:r>
      <w:bookmarkEnd w:id="139"/>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r>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0" w:name="_Toc280817211"/>
      <w:r>
        <w:t xml:space="preserve">Ilustración </w:t>
      </w:r>
      <w:r w:rsidR="00FA7227">
        <w:fldChar w:fldCharType="begin"/>
      </w:r>
      <w:r w:rsidR="008D3920">
        <w:instrText xml:space="preserve"> SEQ Ilustración \* ARABIC </w:instrText>
      </w:r>
      <w:r w:rsidR="00FA7227">
        <w:fldChar w:fldCharType="separate"/>
      </w:r>
      <w:r w:rsidR="00BF0133">
        <w:rPr>
          <w:noProof/>
        </w:rPr>
        <w:t>27</w:t>
      </w:r>
      <w:r w:rsidR="00FA7227">
        <w:rPr>
          <w:noProof/>
        </w:rPr>
        <w:fldChar w:fldCharType="end"/>
      </w:r>
      <w:r>
        <w:t xml:space="preserve"> - Zend Studio en Ubuntu Linux</w:t>
      </w:r>
      <w:bookmarkEnd w:id="140"/>
    </w:p>
    <w:p w:rsidR="006D756E" w:rsidRPr="006D756E" w:rsidRDefault="006D756E" w:rsidP="00AB32B1">
      <w:pPr>
        <w:pStyle w:val="Subttulo"/>
        <w:outlineLvl w:val="2"/>
        <w:rPr>
          <w:u w:val="single"/>
        </w:rPr>
      </w:pPr>
      <w:bookmarkStart w:id="141" w:name="_Toc280545951"/>
      <w:r>
        <w:lastRenderedPageBreak/>
        <w:t>4.3.2. Control de versiones</w:t>
      </w:r>
      <w:bookmarkEnd w:id="141"/>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2" w:name="_Toc280817212"/>
      <w:r>
        <w:t xml:space="preserve">Ilustración </w:t>
      </w:r>
      <w:r w:rsidR="00FA7227">
        <w:fldChar w:fldCharType="begin"/>
      </w:r>
      <w:r w:rsidR="008D3920">
        <w:instrText xml:space="preserve"> SEQ Ilustración \* ARABIC </w:instrText>
      </w:r>
      <w:r w:rsidR="00FA7227">
        <w:fldChar w:fldCharType="separate"/>
      </w:r>
      <w:r w:rsidR="00BF0133">
        <w:rPr>
          <w:noProof/>
        </w:rPr>
        <w:t>28</w:t>
      </w:r>
      <w:r w:rsidR="00FA7227">
        <w:rPr>
          <w:noProof/>
        </w:rPr>
        <w:fldChar w:fldCharType="end"/>
      </w:r>
      <w:r>
        <w:t xml:space="preserve"> - Estructura de repositorio Subversion vista en Zend Studio</w:t>
      </w:r>
      <w:bookmarkEnd w:id="142"/>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3" w:name="_Toc280545952"/>
      <w:r w:rsidRPr="000B5660">
        <w:lastRenderedPageBreak/>
        <w:t>4.3. Diagrama de Datos</w:t>
      </w:r>
      <w:bookmarkEnd w:id="143"/>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4" w:name="_Toc280817213"/>
      <w:r w:rsidRPr="0073406A">
        <w:rPr>
          <w:rStyle w:val="nfasis"/>
          <w:i w:val="0"/>
        </w:rPr>
        <w:t xml:space="preserve">Ilustración </w:t>
      </w:r>
      <w:r w:rsidR="00FA7227" w:rsidRPr="0073406A">
        <w:rPr>
          <w:rStyle w:val="nfasis"/>
          <w:i w:val="0"/>
        </w:rPr>
        <w:fldChar w:fldCharType="begin"/>
      </w:r>
      <w:r w:rsidRPr="0073406A">
        <w:rPr>
          <w:rStyle w:val="nfasis"/>
          <w:i w:val="0"/>
        </w:rPr>
        <w:instrText xml:space="preserve"> SEQ Ilustración \* ARABIC </w:instrText>
      </w:r>
      <w:r w:rsidR="00FA7227" w:rsidRPr="0073406A">
        <w:rPr>
          <w:rStyle w:val="nfasis"/>
          <w:i w:val="0"/>
        </w:rPr>
        <w:fldChar w:fldCharType="separate"/>
      </w:r>
      <w:r w:rsidR="00BF0133">
        <w:rPr>
          <w:rStyle w:val="nfasis"/>
          <w:i w:val="0"/>
          <w:noProof/>
        </w:rPr>
        <w:t>29</w:t>
      </w:r>
      <w:r w:rsidR="00FA7227"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4"/>
    </w:p>
    <w:p w:rsidR="005E46BE" w:rsidRDefault="00234060" w:rsidP="00D8645F">
      <w:pPr>
        <w:pStyle w:val="Subttulo"/>
        <w:outlineLvl w:val="1"/>
      </w:pPr>
      <w:del w:id="145" w:author="Rodrigo Riquelme" w:date="2010-12-05T11:46:00Z">
        <w:r>
          <w:lastRenderedPageBreak/>
          <w:br w:type="page"/>
        </w:r>
      </w:del>
      <w:bookmarkStart w:id="146" w:name="_Toc280545953"/>
      <w:r w:rsidR="000E1C37"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0545954"/>
      <w:r>
        <w:lastRenderedPageBreak/>
        <w:t xml:space="preserve">4.4.1. </w:t>
      </w:r>
      <w:r w:rsidR="0052362F">
        <w:t>Namespace</w:t>
      </w:r>
      <w:ins w:id="148" w:author="Rodrigo Riquelme" w:date="2010-12-22T23:25:00Z">
        <w:r w:rsidR="00B676DD">
          <w:t xml:space="preserve"> </w:t>
        </w:r>
      </w:ins>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lastRenderedPageBreak/>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C7B9F" w:rsidP="00CF21BE">
      <w:pPr>
        <w:keepNext/>
        <w:jc w:val="center"/>
      </w:pPr>
      <w:ins w:id="149"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50" w:author="Rodrigo Riquelme" w:date="2010-12-05T11:46:00Z"/>
          <w:vanish/>
          <w:specVanish/>
        </w:rPr>
      </w:pPr>
      <w:bookmarkStart w:id="151" w:name="_Toc280817214"/>
      <w:r>
        <w:t xml:space="preserve">Ilustración </w:t>
      </w:r>
      <w:r w:rsidR="00FA7227">
        <w:fldChar w:fldCharType="begin"/>
      </w:r>
      <w:r w:rsidR="00F231A4">
        <w:instrText xml:space="preserve"> SEQ Ilustración \* ARABIC </w:instrText>
      </w:r>
      <w:r w:rsidR="00FA7227">
        <w:fldChar w:fldCharType="separate"/>
      </w:r>
      <w:r w:rsidR="00BF0133">
        <w:rPr>
          <w:noProof/>
        </w:rPr>
        <w:t>30</w:t>
      </w:r>
      <w:r w:rsidR="00FA7227">
        <w:rPr>
          <w:noProof/>
        </w:rPr>
        <w:fldChar w:fldCharType="end"/>
      </w:r>
      <w:r>
        <w:t xml:space="preserve"> – NamespaceModels - Parte 1</w:t>
      </w:r>
      <w:bookmarkEnd w:id="151"/>
    </w:p>
    <w:p w:rsidR="0052362F" w:rsidRPr="00CF21BE" w:rsidRDefault="0052362F" w:rsidP="0052362F">
      <w:pPr>
        <w:rPr>
          <w:ins w:id="152"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817215"/>
      <w:r>
        <w:t xml:space="preserve">Ilustración </w:t>
      </w:r>
      <w:r w:rsidR="00FA7227">
        <w:fldChar w:fldCharType="begin"/>
      </w:r>
      <w:r w:rsidR="00F231A4">
        <w:instrText xml:space="preserve"> SEQ Ilustración \* ARABIC </w:instrText>
      </w:r>
      <w:r w:rsidR="00FA7227">
        <w:fldChar w:fldCharType="separate"/>
      </w:r>
      <w:r w:rsidR="00BF0133">
        <w:rPr>
          <w:noProof/>
        </w:rPr>
        <w:t>31</w:t>
      </w:r>
      <w:r w:rsidR="00FA7227">
        <w:rPr>
          <w:noProof/>
        </w:rPr>
        <w:fldChar w:fldCharType="end"/>
      </w:r>
      <w:r>
        <w:t xml:space="preserve"> - NamespaceModels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545955"/>
      <w:r w:rsidRPr="00B17E86">
        <w:lastRenderedPageBreak/>
        <w:t>4.4.2. NamespaceV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lastRenderedPageBreak/>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C7B9F" w:rsidP="007D5A2D">
      <w:pPr>
        <w:keepNext/>
        <w:jc w:val="center"/>
      </w:pPr>
      <w:ins w:id="155"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817216"/>
      <w:r>
        <w:t xml:space="preserve">Ilustración </w:t>
      </w:r>
      <w:r w:rsidR="00FA7227">
        <w:fldChar w:fldCharType="begin"/>
      </w:r>
      <w:r w:rsidR="00F231A4">
        <w:instrText xml:space="preserve"> SEQ Ilustración \* ARABIC </w:instrText>
      </w:r>
      <w:r w:rsidR="00FA7227">
        <w:fldChar w:fldCharType="separate"/>
      </w:r>
      <w:r w:rsidR="00BF0133">
        <w:rPr>
          <w:noProof/>
        </w:rPr>
        <w:t>32</w:t>
      </w:r>
      <w:r w:rsidR="00FA7227">
        <w:rPr>
          <w:noProof/>
        </w:rPr>
        <w:fldChar w:fldCharType="end"/>
      </w:r>
      <w:r>
        <w:t xml:space="preserve"> - NamespaceViews</w:t>
      </w:r>
      <w:bookmarkEnd w:id="156"/>
    </w:p>
    <w:p w:rsidR="008B312B" w:rsidRDefault="008B312B" w:rsidP="008B312B">
      <w:pPr>
        <w:pStyle w:val="Subttulo"/>
        <w:outlineLvl w:val="2"/>
      </w:pPr>
      <w:bookmarkStart w:id="157" w:name="_Toc280545956"/>
      <w:r>
        <w:lastRenderedPageBreak/>
        <w:t>4.4.3</w:t>
      </w:r>
      <w:r w:rsidRPr="00B17E86">
        <w:t>. Namespace</w:t>
      </w:r>
      <w:ins w:id="158" w:author="Rodrigo Riquelme" w:date="2010-12-22T23:38:00Z">
        <w:r w:rsidR="00B352FB">
          <w:t xml:space="preserve"> </w:t>
        </w:r>
      </w:ins>
      <w:r>
        <w:t>Controllers</w:t>
      </w:r>
      <w:bookmarkEnd w:id="157"/>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159"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60"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A7227"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DD4F4F" w:rsidRPr="00C66B22" w:rsidRDefault="00DD4F4F" w:rsidP="002239C2">
                  <w:pPr>
                    <w:pStyle w:val="Epgrafe"/>
                    <w:jc w:val="center"/>
                    <w:rPr>
                      <w:rFonts w:eastAsia="Calibri" w:cs="Calibri"/>
                      <w:noProof/>
                      <w:sz w:val="24"/>
                    </w:rPr>
                  </w:pPr>
                  <w:bookmarkStart w:id="161" w:name="_Toc280817217"/>
                  <w:r>
                    <w:t xml:space="preserve">Ilustración </w:t>
                  </w:r>
                  <w:fldSimple w:instr=" SEQ Ilustración \* ARABIC ">
                    <w:r w:rsidR="00BF0133">
                      <w:rPr>
                        <w:noProof/>
                      </w:rPr>
                      <w:t>33</w:t>
                    </w:r>
                  </w:fldSimple>
                  <w:r>
                    <w:t xml:space="preserve"> </w:t>
                  </w:r>
                  <w:del w:id="162" w:author="Rodrigo Riquelme" w:date="2010-12-22T23:44:00Z">
                    <w:r w:rsidDel="00B352FB">
                      <w:delText>-</w:delText>
                    </w:r>
                  </w:del>
                  <w:ins w:id="163" w:author="Rodrigo Riquelme" w:date="2010-12-22T23:44:00Z">
                    <w:r w:rsidR="00B352FB">
                      <w:t>–</w:t>
                    </w:r>
                  </w:ins>
                  <w:r>
                    <w:t xml:space="preserve"> Namespace</w:t>
                  </w:r>
                  <w:ins w:id="164" w:author="Rodrigo Riquelme" w:date="2010-12-22T23:44:00Z">
                    <w:r w:rsidR="00B352FB">
                      <w:t xml:space="preserve"> </w:t>
                    </w:r>
                  </w:ins>
                  <w:r>
                    <w:t>Controllers</w:t>
                  </w:r>
                  <w:bookmarkEnd w:id="161"/>
                </w:p>
              </w:txbxContent>
            </v:textbox>
            <w10:wrap type="square"/>
          </v:shape>
        </w:pict>
      </w:r>
      <w:ins w:id="165" w:author="Rodrigo Riquelme" w:date="2010-12-05T11:46:00Z">
        <w:r w:rsidR="006C7B9F">
          <w:rPr>
            <w:noProof/>
            <w:lang w:eastAsia="es-CL"/>
            <w:rPrChange w:id="166">
              <w:rPr>
                <w:rFonts w:eastAsia="Calibri" w:cs="Calibri"/>
                <w:b w:val="0"/>
                <w:noProof/>
                <w:sz w:val="24"/>
                <w:szCs w:val="22"/>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67" w:author="Rodrigo Riquelme" w:date="2010-12-22T23:44:00Z">
        <w:r w:rsidR="00B352FB">
          <w:t xml:space="preserve"> </w:t>
        </w:r>
      </w:ins>
      <w:r>
        <w:rPr>
          <w:b/>
        </w:rPr>
        <w:t>Element,</w:t>
      </w:r>
      <w:ins w:id="168" w:author="Rodrigo Riquelme" w:date="2010-12-22T23:44:00Z">
        <w:r w:rsidR="00B352FB">
          <w:rPr>
            <w:b/>
          </w:rPr>
          <w:t xml:space="preserve"> </w:t>
        </w:r>
      </w:ins>
      <w:r>
        <w:rPr>
          <w:b/>
        </w:rPr>
        <w:t>Controller,</w:t>
      </w:r>
      <w:ins w:id="169" w:author="Rodrigo Riquelme" w:date="2010-12-22T23:44:00Z">
        <w:r w:rsidR="00B352FB">
          <w:rPr>
            <w:b/>
          </w:rPr>
          <w:t xml:space="preserve"> </w:t>
        </w:r>
      </w:ins>
      <w:r>
        <w:rPr>
          <w:b/>
        </w:rPr>
        <w:t>Table,</w:t>
      </w:r>
      <w:ins w:id="170"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171"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172" w:author="Dahianna Vega Leiva" w:date="2010-12-22T12:35:00Z"/>
        </w:rPr>
      </w:pPr>
    </w:p>
    <w:p w:rsidR="00842C3B" w:rsidDel="00AD2221" w:rsidRDefault="00842C3B" w:rsidP="00C87BA9">
      <w:pPr>
        <w:rPr>
          <w:del w:id="173"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174"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C7B9F" w:rsidP="00F23A57">
      <w:pPr>
        <w:pStyle w:val="Subttulo"/>
        <w:keepNext/>
        <w:jc w:val="center"/>
      </w:pPr>
      <w:del w:id="175" w:author="Rodrigo Riquelme" w:date="2010-12-05T11:46:00Z">
        <w:r>
          <w:rPr>
            <w:noProof/>
            <w:lang w:eastAsia="es-CL"/>
            <w:rPrChange w:id="176">
              <w:rPr>
                <w:rFonts w:eastAsia="Calibri" w:cs="Calibri"/>
                <w:b w:val="0"/>
                <w:noProof/>
                <w:sz w:val="24"/>
                <w:szCs w:val="22"/>
                <w:lang w:eastAsia="es-CL"/>
              </w:rPr>
            </w:rPrChange>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77" w:author="Rodrigo Riquelme" w:date="2010-12-05T11:46:00Z">
        <w:r>
          <w:rPr>
            <w:noProof/>
            <w:lang w:eastAsia="es-CL"/>
            <w:rPrChange w:id="178">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79" w:name="_Toc280817218"/>
      <w:r>
        <w:t xml:space="preserve">Ilustración </w:t>
      </w:r>
      <w:r w:rsidR="00FA7227">
        <w:fldChar w:fldCharType="begin"/>
      </w:r>
      <w:r w:rsidR="00F231A4">
        <w:instrText xml:space="preserve"> SEQ Ilustración \* ARABIC </w:instrText>
      </w:r>
      <w:r w:rsidR="00FA7227">
        <w:fldChar w:fldCharType="separate"/>
      </w:r>
      <w:r w:rsidR="00BF0133">
        <w:rPr>
          <w:noProof/>
        </w:rPr>
        <w:t>34</w:t>
      </w:r>
      <w:r w:rsidR="00FA7227">
        <w:rPr>
          <w:noProof/>
        </w:rPr>
        <w:fldChar w:fldCharType="end"/>
      </w:r>
      <w:r>
        <w:t xml:space="preserve"> - NamespaceAdmin</w:t>
      </w:r>
      <w:bookmarkEnd w:id="179"/>
    </w:p>
    <w:p w:rsidR="00451834" w:rsidRDefault="00451834" w:rsidP="00451834">
      <w:pPr>
        <w:pStyle w:val="Subttulo"/>
        <w:keepNext/>
      </w:pPr>
      <w:r>
        <w:lastRenderedPageBreak/>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w:t>
      </w:r>
      <w:ins w:id="180" w:author="Rodrigo Riquelme" w:date="2010-12-23T20:50:00Z">
        <w:r w:rsidR="000C64E2">
          <w:t>s</w:t>
        </w:r>
      </w:ins>
      <w:del w:id="181" w:author="Rodrigo Riquelme" w:date="2010-12-23T20:50:00Z">
        <w:r w:rsidR="006E1827" w:rsidDel="000C64E2">
          <w:delText xml:space="preserve"> a un estándar</w:delText>
        </w:r>
      </w:del>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 xml:space="preserve">ejecuta los comandos </w:t>
      </w:r>
      <w:ins w:id="182" w:author="Rodrigo Riquelme" w:date="2010-12-23T20:51:00Z">
        <w:r w:rsidR="00097C5F">
          <w:t xml:space="preserve">en </w:t>
        </w:r>
      </w:ins>
      <w:del w:id="183" w:author="Rodrigo Riquelme" w:date="2010-12-23T20:51:00Z">
        <w:r w:rsidR="006E1827" w:rsidDel="00097C5F">
          <w:delText>para el comienzo de la conversión</w:delText>
        </w:r>
      </w:del>
      <w:ins w:id="184" w:author="Rodrigo Riquelme" w:date="2010-12-23T20:51:00Z">
        <w:r w:rsidR="00097C5F">
          <w:t>shell</w:t>
        </w:r>
      </w:ins>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185" w:author="Rodrigo Riquelme" w:date="2010-12-22T23:47:00Z"/>
        </w:rPr>
      </w:pPr>
    </w:p>
    <w:p w:rsidR="00706702" w:rsidDel="00977EE7" w:rsidRDefault="00706702" w:rsidP="00706702">
      <w:pPr>
        <w:rPr>
          <w:del w:id="186" w:author="Rodrigo Riquelme" w:date="2010-12-22T23:47:00Z"/>
        </w:rPr>
      </w:pPr>
    </w:p>
    <w:p w:rsidR="00706702" w:rsidDel="00977EE7" w:rsidRDefault="00706702" w:rsidP="00706702">
      <w:pPr>
        <w:rPr>
          <w:del w:id="187" w:author="Rodrigo Riquelme" w:date="2010-12-22T23:47:00Z"/>
        </w:rPr>
      </w:pPr>
    </w:p>
    <w:p w:rsidR="00C43BA3" w:rsidRPr="00646E08" w:rsidRDefault="00C43BA3" w:rsidP="005E46BE">
      <w:pPr>
        <w:pStyle w:val="Subttulo"/>
        <w:outlineLvl w:val="2"/>
        <w:rPr>
          <w:del w:id="188" w:author="Rodrigo Riquelme" w:date="2010-12-05T11:46:00Z"/>
        </w:rPr>
      </w:pPr>
    </w:p>
    <w:p w:rsidR="00C43BA3" w:rsidRPr="00646E08" w:rsidRDefault="00C43BA3" w:rsidP="005E46BE">
      <w:pPr>
        <w:pStyle w:val="Subttulo"/>
        <w:outlineLvl w:val="2"/>
        <w:rPr>
          <w:del w:id="189" w:author="Rodrigo Riquelme" w:date="2010-12-05T11:46:00Z"/>
        </w:rPr>
      </w:pPr>
    </w:p>
    <w:p w:rsidR="00C43BA3" w:rsidRPr="00646E08" w:rsidRDefault="00C43BA3" w:rsidP="005E46BE">
      <w:pPr>
        <w:pStyle w:val="Subttulo"/>
        <w:outlineLvl w:val="2"/>
        <w:rPr>
          <w:del w:id="190" w:author="Rodrigo Riquelme" w:date="2010-12-05T11:46:00Z"/>
        </w:rPr>
      </w:pPr>
    </w:p>
    <w:p w:rsidR="00C43BA3" w:rsidRPr="00646E08" w:rsidRDefault="00C43BA3" w:rsidP="005E46BE">
      <w:pPr>
        <w:pStyle w:val="Subttulo"/>
        <w:outlineLvl w:val="2"/>
        <w:rPr>
          <w:del w:id="191" w:author="Rodrigo Riquelme" w:date="2010-12-05T11:46:00Z"/>
        </w:rPr>
      </w:pPr>
    </w:p>
    <w:p w:rsidR="00C43BA3" w:rsidRPr="00646E08" w:rsidRDefault="00C43BA3" w:rsidP="005E46BE">
      <w:pPr>
        <w:pStyle w:val="Subttulo"/>
        <w:outlineLvl w:val="2"/>
        <w:rPr>
          <w:del w:id="192" w:author="Rodrigo Riquelme" w:date="2010-12-05T11:46:00Z"/>
        </w:rPr>
      </w:pPr>
    </w:p>
    <w:p w:rsidR="00C43BA3" w:rsidRPr="00646E08" w:rsidRDefault="00C43BA3" w:rsidP="005E46BE">
      <w:pPr>
        <w:pStyle w:val="Subttulo"/>
        <w:outlineLvl w:val="2"/>
        <w:rPr>
          <w:del w:id="193" w:author="Rodrigo Riquelme" w:date="2010-12-05T11:46:00Z"/>
        </w:rPr>
      </w:pPr>
    </w:p>
    <w:p w:rsidR="00D9256C" w:rsidRPr="00646E08" w:rsidRDefault="00D9256C">
      <w:pPr>
        <w:suppressAutoHyphens w:val="0"/>
        <w:spacing w:before="0" w:after="0" w:line="240" w:lineRule="auto"/>
        <w:jc w:val="left"/>
      </w:pPr>
    </w:p>
    <w:p w:rsidR="00C43BA3" w:rsidRPr="00646E08" w:rsidRDefault="006C7B9F" w:rsidP="00C43BA3">
      <w:pPr>
        <w:rPr>
          <w:del w:id="194" w:author="Rodrigo Riquelme" w:date="2010-12-05T11:46:00Z"/>
        </w:rPr>
      </w:pPr>
      <w:del w:id="195"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96" w:author="Rodrigo Riquelme" w:date="2010-12-05T11:46:00Z"/>
          <w:b w:val="0"/>
          <w:sz w:val="28"/>
          <w:szCs w:val="24"/>
        </w:rPr>
      </w:pPr>
      <w:del w:id="197" w:author="Rodrigo Riquelme" w:date="2010-12-05T11:46:00Z">
        <w:r w:rsidRPr="00646E08">
          <w:delText>Ilustración 33 - Clases agrupadas NamespaceLib</w:delText>
        </w:r>
      </w:del>
    </w:p>
    <w:p w:rsidR="00C43BA3" w:rsidRPr="00646E08" w:rsidRDefault="006C7B9F" w:rsidP="000E1C37">
      <w:pPr>
        <w:pStyle w:val="Subttulo"/>
        <w:outlineLvl w:val="1"/>
        <w:rPr>
          <w:del w:id="198" w:author="Rodrigo Riquelme" w:date="2010-12-05T11:46:00Z"/>
        </w:rPr>
      </w:pPr>
      <w:del w:id="199" w:author="Rodrigo Riquelme" w:date="2010-12-05T11:46:00Z">
        <w:r>
          <w:rPr>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00" w:author="Rodrigo Riquelme" w:date="2010-12-05T11:46:00Z"/>
          <w:b w:val="0"/>
          <w:sz w:val="28"/>
          <w:szCs w:val="24"/>
        </w:rPr>
      </w:pPr>
      <w:del w:id="201" w:author="Rodrigo Riquelme" w:date="2010-12-05T11:46:00Z">
        <w:r w:rsidRPr="00646E08">
          <w:delText>Ilustración 34 - Clases agrupadas NamespaceLib</w:delText>
        </w:r>
      </w:del>
    </w:p>
    <w:p w:rsidR="006B4E9A" w:rsidRPr="00646E08" w:rsidRDefault="006B4E9A" w:rsidP="00C43BA3">
      <w:pPr>
        <w:jc w:val="center"/>
        <w:rPr>
          <w:del w:id="202" w:author="Rodrigo Riquelme" w:date="2010-12-05T11:46:00Z"/>
        </w:rPr>
      </w:pPr>
    </w:p>
    <w:p w:rsidR="006B4E9A" w:rsidRPr="00646E08" w:rsidRDefault="006C7B9F" w:rsidP="000E1C37">
      <w:pPr>
        <w:pStyle w:val="Subttulo"/>
        <w:outlineLvl w:val="1"/>
        <w:rPr>
          <w:del w:id="203" w:author="Rodrigo Riquelme" w:date="2010-12-05T11:46:00Z"/>
        </w:rPr>
      </w:pPr>
      <w:del w:id="204" w:author="Rodrigo Riquelme" w:date="2010-12-05T11:46:00Z">
        <w:r>
          <w:rPr>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05" w:author="Rodrigo Riquelme" w:date="2010-12-05T11:46:00Z">
        <w:r w:rsidRPr="00646E08">
          <w:delText>Ilustración 35 - Clases agrupadas NamespaceLib</w:delText>
        </w:r>
      </w:del>
    </w:p>
    <w:p w:rsidR="000D6FD3" w:rsidRDefault="006C7B9F" w:rsidP="000D6FD3">
      <w:pPr>
        <w:keepNext/>
        <w:suppressAutoHyphens w:val="0"/>
        <w:spacing w:before="0" w:after="0" w:line="240" w:lineRule="auto"/>
        <w:jc w:val="center"/>
      </w:pPr>
      <w:ins w:id="206"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07" w:author="Rodrigo Riquelme" w:date="2010-12-05T11:46:00Z"/>
          <w:b w:val="0"/>
          <w:sz w:val="28"/>
          <w:szCs w:val="24"/>
        </w:rPr>
      </w:pPr>
      <w:bookmarkStart w:id="208" w:name="_Toc280817219"/>
      <w:r>
        <w:t xml:space="preserve">Ilustración </w:t>
      </w:r>
      <w:r w:rsidR="00FA7227">
        <w:fldChar w:fldCharType="begin"/>
      </w:r>
      <w:r w:rsidR="00F231A4">
        <w:instrText xml:space="preserve"> SEQ Ilustración \* ARABIC </w:instrText>
      </w:r>
      <w:r w:rsidR="00FA7227">
        <w:fldChar w:fldCharType="separate"/>
      </w:r>
      <w:r w:rsidR="00BF0133">
        <w:rPr>
          <w:noProof/>
        </w:rPr>
        <w:t>35</w:t>
      </w:r>
      <w:r w:rsidR="00FA7227">
        <w:rPr>
          <w:noProof/>
        </w:rPr>
        <w:fldChar w:fldCharType="end"/>
      </w:r>
      <w:r>
        <w:t xml:space="preserve"> </w:t>
      </w:r>
      <w:del w:id="209" w:author="Rodrigo Riquelme" w:date="2010-12-22T23:47:00Z">
        <w:r w:rsidDel="00977EE7">
          <w:delText>-</w:delText>
        </w:r>
      </w:del>
      <w:ins w:id="210" w:author="Rodrigo Riquelme" w:date="2010-12-22T23:47:00Z">
        <w:r w:rsidR="00977EE7">
          <w:t>–</w:t>
        </w:r>
      </w:ins>
      <w:r>
        <w:t xml:space="preserve"> Namespace</w:t>
      </w:r>
      <w:ins w:id="211" w:author="Rodrigo Riquelme" w:date="2010-12-22T23:47:00Z">
        <w:r w:rsidR="00977EE7">
          <w:t xml:space="preserve"> </w:t>
        </w:r>
      </w:ins>
      <w:r>
        <w:t>Lib - Parte 1</w:t>
      </w:r>
      <w:bookmarkEnd w:id="208"/>
    </w:p>
    <w:p w:rsidR="000D6FD3" w:rsidRDefault="000D6FD3" w:rsidP="000E1C37">
      <w:pPr>
        <w:pStyle w:val="Subttulo"/>
        <w:outlineLvl w:val="1"/>
        <w:rPr>
          <w:noProof/>
          <w:lang w:eastAsia="es-CL"/>
        </w:rPr>
      </w:pPr>
    </w:p>
    <w:p w:rsidR="000D6FD3" w:rsidRDefault="006C7B9F" w:rsidP="0064191E">
      <w:pPr>
        <w:pStyle w:val="Subttulo"/>
        <w:keepNext/>
        <w:jc w:val="center"/>
      </w:pPr>
      <w:ins w:id="212" w:author="Rodrigo Riquelme" w:date="2010-12-05T11:46:00Z">
        <w:r>
          <w:rPr>
            <w:noProof/>
            <w:lang w:eastAsia="es-CL"/>
            <w:rPrChange w:id="213">
              <w:rPr>
                <w:rFonts w:eastAsia="Calibri" w:cs="Calibri"/>
                <w:b w:val="0"/>
                <w:noProof/>
                <w:sz w:val="24"/>
                <w:szCs w:val="22"/>
                <w:lang w:eastAsia="es-CL"/>
              </w:rPr>
            </w:rPrChange>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14" w:author="Rodrigo Riquelme" w:date="2010-12-05T11:46:00Z"/>
        </w:rPr>
      </w:pPr>
      <w:bookmarkStart w:id="215" w:name="_Toc280817220"/>
      <w:r>
        <w:t xml:space="preserve">Ilustración </w:t>
      </w:r>
      <w:r w:rsidR="00FA7227">
        <w:fldChar w:fldCharType="begin"/>
      </w:r>
      <w:r w:rsidR="00F231A4">
        <w:instrText xml:space="preserve"> SEQ Ilustración \* ARABIC </w:instrText>
      </w:r>
      <w:r w:rsidR="00FA7227">
        <w:fldChar w:fldCharType="separate"/>
      </w:r>
      <w:r w:rsidR="00BF0133">
        <w:rPr>
          <w:noProof/>
        </w:rPr>
        <w:t>36</w:t>
      </w:r>
      <w:r w:rsidR="00FA7227">
        <w:rPr>
          <w:noProof/>
        </w:rPr>
        <w:fldChar w:fldCharType="end"/>
      </w:r>
      <w:r>
        <w:t xml:space="preserve"> </w:t>
      </w:r>
      <w:del w:id="216" w:author="Rodrigo Riquelme" w:date="2010-12-22T23:48:00Z">
        <w:r w:rsidDel="00977EE7">
          <w:delText>-</w:delText>
        </w:r>
      </w:del>
      <w:ins w:id="217" w:author="Rodrigo Riquelme" w:date="2010-12-22T23:48:00Z">
        <w:r w:rsidR="00977EE7">
          <w:t>–</w:t>
        </w:r>
      </w:ins>
      <w:r>
        <w:t xml:space="preserve"> Namespace</w:t>
      </w:r>
      <w:ins w:id="218" w:author="Rodrigo Riquelme" w:date="2010-12-22T23:48:00Z">
        <w:r w:rsidR="00977EE7">
          <w:t xml:space="preserve"> </w:t>
        </w:r>
      </w:ins>
      <w:r>
        <w:t>Lib - Parte 2</w:t>
      </w:r>
      <w:bookmarkEnd w:id="215"/>
    </w:p>
    <w:p w:rsidR="000D6FD3" w:rsidRDefault="006C7B9F" w:rsidP="0064191E">
      <w:pPr>
        <w:pStyle w:val="Subttulo"/>
        <w:keepNext/>
        <w:jc w:val="center"/>
      </w:pPr>
      <w:ins w:id="219" w:author="Rodrigo Riquelme" w:date="2010-12-05T11:46:00Z">
        <w:r>
          <w:rPr>
            <w:noProof/>
            <w:lang w:eastAsia="es-CL"/>
            <w:rPrChange w:id="220">
              <w:rPr>
                <w:rFonts w:eastAsia="Calibri" w:cs="Calibri"/>
                <w:b w:val="0"/>
                <w:noProof/>
                <w:sz w:val="24"/>
                <w:szCs w:val="22"/>
                <w:lang w:eastAsia="es-CL"/>
              </w:rPr>
            </w:rPrChange>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21" w:author="Rodrigo Riquelme" w:date="2010-12-05T11:46:00Z"/>
        </w:rPr>
      </w:pPr>
      <w:bookmarkStart w:id="222" w:name="_Toc280817221"/>
      <w:r>
        <w:t xml:space="preserve">Ilustración </w:t>
      </w:r>
      <w:r w:rsidR="00FA7227">
        <w:fldChar w:fldCharType="begin"/>
      </w:r>
      <w:r w:rsidR="00F231A4">
        <w:instrText xml:space="preserve"> SEQ Ilustración \* ARABIC </w:instrText>
      </w:r>
      <w:r w:rsidR="00FA7227">
        <w:fldChar w:fldCharType="separate"/>
      </w:r>
      <w:r w:rsidR="00BF0133">
        <w:rPr>
          <w:noProof/>
        </w:rPr>
        <w:t>37</w:t>
      </w:r>
      <w:r w:rsidR="00FA7227">
        <w:rPr>
          <w:noProof/>
        </w:rPr>
        <w:fldChar w:fldCharType="end"/>
      </w:r>
      <w:r>
        <w:t xml:space="preserve"> </w:t>
      </w:r>
      <w:del w:id="223" w:author="Rodrigo Riquelme" w:date="2010-12-22T23:48:00Z">
        <w:r w:rsidDel="00977EE7">
          <w:delText>-</w:delText>
        </w:r>
      </w:del>
      <w:ins w:id="224" w:author="Rodrigo Riquelme" w:date="2010-12-22T23:48:00Z">
        <w:r w:rsidR="00977EE7">
          <w:t>–</w:t>
        </w:r>
      </w:ins>
      <w:r>
        <w:t xml:space="preserve"> Namespace</w:t>
      </w:r>
      <w:ins w:id="225" w:author="Rodrigo Riquelme" w:date="2010-12-22T23:48:00Z">
        <w:r w:rsidR="00977EE7">
          <w:t xml:space="preserve"> </w:t>
        </w:r>
      </w:ins>
      <w:r>
        <w:t>Lib - Parte 3</w:t>
      </w:r>
      <w:bookmarkEnd w:id="222"/>
    </w:p>
    <w:p w:rsidR="006B4E9A" w:rsidRDefault="006B4E9A" w:rsidP="000E1C37">
      <w:pPr>
        <w:pStyle w:val="Subttulo"/>
        <w:outlineLvl w:val="1"/>
        <w:rPr>
          <w:ins w:id="226" w:author="Rodrigo Riquelme" w:date="2010-12-05T11:46:00Z"/>
        </w:rPr>
      </w:pPr>
    </w:p>
    <w:p w:rsidR="00000000" w:rsidRDefault="006C7B9F">
      <w:pPr>
        <w:suppressAutoHyphens w:val="0"/>
        <w:spacing w:before="0" w:after="0" w:line="240" w:lineRule="auto"/>
        <w:jc w:val="left"/>
        <w:rPr>
          <w:b/>
          <w:rPrChange w:id="227" w:author="Rodrigo Riquelme" w:date="2010-12-05T11:46:00Z">
            <w:rPr>
              <w:b w:val="0"/>
              <w:sz w:val="28"/>
            </w:rPr>
          </w:rPrChange>
        </w:rPr>
        <w:pPrChange w:id="228" w:author="Rodrigo Riquelme" w:date="2010-12-05T11:46:00Z">
          <w:pPr>
            <w:pStyle w:val="Epgrafe"/>
            <w:jc w:val="center"/>
          </w:pPr>
        </w:pPrChange>
      </w:pPr>
    </w:p>
    <w:p w:rsidR="005E46BE" w:rsidRDefault="005E46BE" w:rsidP="000E1C37">
      <w:pPr>
        <w:pStyle w:val="Subttulo"/>
        <w:outlineLvl w:val="1"/>
      </w:pPr>
    </w:p>
    <w:p w:rsidR="00C43BA3" w:rsidRPr="00C43BA3" w:rsidRDefault="006C7B9F" w:rsidP="00C43BA3">
      <w:pPr>
        <w:rPr>
          <w:del w:id="229" w:author="Rodrigo Riquelme" w:date="2010-12-05T11:46:00Z"/>
        </w:rPr>
      </w:pPr>
      <w:del w:id="230" w:author="Rodrigo Riquelme" w:date="2010-12-05T11:46:00Z">
        <w:r>
          <w:rPr>
            <w:noProof/>
            <w:lang w:eastAsia="es-CL"/>
            <w:rPrChange w:id="231">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32" w:author="Rodrigo Riquelme" w:date="2010-12-05T11:46:00Z"/>
          <w:b w:val="0"/>
          <w:sz w:val="28"/>
          <w:szCs w:val="24"/>
        </w:rPr>
      </w:pPr>
      <w:del w:id="233"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34" w:author="Rodrigo Riquelme" w:date="2010-12-05T11:46:00Z"/>
        </w:rPr>
      </w:pPr>
    </w:p>
    <w:p w:rsidR="004C78D3" w:rsidRDefault="006C7B9F">
      <w:pPr>
        <w:suppressAutoHyphens w:val="0"/>
        <w:spacing w:before="0" w:after="0" w:line="240" w:lineRule="auto"/>
        <w:jc w:val="left"/>
        <w:rPr>
          <w:del w:id="235" w:author="Rodrigo Riquelme" w:date="2010-12-05T11:46:00Z"/>
          <w:rFonts w:eastAsia="Times New Roman" w:cs="Times New Roman"/>
          <w:b/>
          <w:sz w:val="28"/>
          <w:szCs w:val="24"/>
        </w:rPr>
      </w:pPr>
      <w:del w:id="236" w:author="Rodrigo Riquelme" w:date="2010-12-05T11:46:00Z">
        <w:r>
          <w:rPr>
            <w:noProof/>
            <w:lang w:eastAsia="es-CL"/>
            <w:rPrChange w:id="237">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38" w:author="Rodrigo Riquelme" w:date="2010-12-05T11:46:00Z"/>
        </w:rPr>
      </w:pPr>
    </w:p>
    <w:p w:rsidR="00C43BA3" w:rsidRDefault="00C43BA3" w:rsidP="00C43BA3">
      <w:pPr>
        <w:pStyle w:val="Epgrafe"/>
        <w:jc w:val="center"/>
        <w:rPr>
          <w:del w:id="239" w:author="Rodrigo Riquelme" w:date="2010-12-05T11:46:00Z"/>
          <w:b w:val="0"/>
          <w:sz w:val="28"/>
          <w:szCs w:val="24"/>
        </w:rPr>
      </w:pPr>
      <w:del w:id="240"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41" w:author="Rodrigo Riquelme" w:date="2010-12-05T11:46:00Z"/>
        </w:rPr>
      </w:pPr>
    </w:p>
    <w:p w:rsidR="000E1C37" w:rsidRDefault="000E1C37" w:rsidP="000E1C37">
      <w:pPr>
        <w:pStyle w:val="Subttulo"/>
        <w:outlineLvl w:val="1"/>
      </w:pPr>
      <w:bookmarkStart w:id="242"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42"/>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43" w:author="Dahianna Vega Leiva" w:date="2010-12-22T12:37:00Z">
        <w:r w:rsidRPr="00770BE8" w:rsidDel="0070187F">
          <w:delText>,</w:delText>
        </w:r>
      </w:del>
      <w:r w:rsidRPr="00770BE8">
        <w:t xml:space="preserve"> y como actúan sobre un modelo de datos relacional</w:t>
      </w:r>
      <w:ins w:id="244" w:author="Dahianna Vega Leiva" w:date="2010-12-22T12:37:00Z">
        <w:r w:rsidR="0070187F">
          <w:t>. Lo</w:t>
        </w:r>
      </w:ins>
      <w:del w:id="245"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46" w:author="Dahianna Vega Leiva" w:date="2010-12-22T12:37:00Z">
        <w:r w:rsidR="0070187F">
          <w:t>,</w:t>
        </w:r>
      </w:ins>
      <w:r w:rsidRPr="00770BE8">
        <w:t xml:space="preserve"> lo más lógico es encapsular los elementos de formularios en clases</w:t>
      </w:r>
      <w:del w:id="247" w:author="Dahianna Vega Leiva" w:date="2010-12-22T12:37:00Z">
        <w:r w:rsidRPr="00770BE8" w:rsidDel="0070187F">
          <w:delText xml:space="preserve">, para </w:delText>
        </w:r>
      </w:del>
      <w:ins w:id="248"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249" w:author="Dahianna Vega Leiva" w:date="2010-12-22T12:37:00Z">
        <w:r w:rsidR="0070187F">
          <w:t>, en la cual</w:t>
        </w:r>
      </w:ins>
      <w:del w:id="250"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51" w:name="_Toc280545958"/>
      <w:r>
        <w:t xml:space="preserve">4.5.1. </w:t>
      </w:r>
      <w:r w:rsidR="002E5790" w:rsidRPr="00770BE8">
        <w:t>Configuración de Sitio</w:t>
      </w:r>
      <w:bookmarkEnd w:id="251"/>
    </w:p>
    <w:p w:rsidR="008C51BB" w:rsidRPr="00770BE8" w:rsidRDefault="00C43BA3" w:rsidP="00D9256C">
      <w:del w:id="252" w:author="Rodrigo Riquelme" w:date="2010-12-05T11:46:00Z">
        <w:r w:rsidRPr="00770BE8">
          <w:delText>También</w:delText>
        </w:r>
      </w:del>
      <w:ins w:id="253" w:author="Rodrigo Riquelme" w:date="2010-12-05T11:46:00Z">
        <w:del w:id="254" w:author="Dahianna Vega Leiva" w:date="2010-12-22T12:37:00Z">
          <w:r w:rsidR="008C51BB" w:rsidRPr="00770BE8" w:rsidDel="0070187F">
            <w:delText>Tambien</w:delText>
          </w:r>
        </w:del>
      </w:ins>
      <w:ins w:id="255"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256" w:author="Dahianna Vega Leiva" w:date="2010-12-22T12:38:00Z">
        <w:r w:rsidR="002E5790" w:rsidRPr="00770BE8" w:rsidDel="0070187F">
          <w:delText>, al</w:delText>
        </w:r>
      </w:del>
      <w:ins w:id="257"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258"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59" w:author="Rodrigo Riquelme" w:date="2010-12-05T11:46:00Z"/>
        </w:rPr>
      </w:pPr>
    </w:p>
    <w:p w:rsidR="006D756E" w:rsidRDefault="006D756E" w:rsidP="006D756E"/>
    <w:p w:rsidR="006D756E" w:rsidRPr="00770BE8" w:rsidRDefault="00236077" w:rsidP="004C5C22">
      <w:pPr>
        <w:pStyle w:val="Subttulo"/>
        <w:outlineLvl w:val="2"/>
      </w:pPr>
      <w:bookmarkStart w:id="260" w:name="_Toc280545959"/>
      <w:r>
        <w:lastRenderedPageBreak/>
        <w:t>4.5.2</w:t>
      </w:r>
      <w:r w:rsidR="006D756E" w:rsidRPr="00770BE8">
        <w:t>. Componentes XML</w:t>
      </w:r>
      <w:bookmarkEnd w:id="260"/>
    </w:p>
    <w:p w:rsidR="002873B4" w:rsidRDefault="002873B4" w:rsidP="002873B4">
      <w:r w:rsidRPr="00770BE8">
        <w:t xml:space="preserve">Los </w:t>
      </w:r>
      <w:del w:id="261" w:author="Dahianna Vega Leiva" w:date="2010-12-22T12:38:00Z">
        <w:r w:rsidRPr="00770BE8" w:rsidDel="0070187F">
          <w:delText>components</w:delText>
        </w:r>
      </w:del>
      <w:ins w:id="262"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263" w:author="Dahianna Vega Leiva" w:date="2010-12-22T12:38:00Z">
        <w:r w:rsidR="0070187F">
          <w:t>. Para</w:t>
        </w:r>
      </w:ins>
      <w:del w:id="264" w:author="Dahianna Vega Leiva" w:date="2010-12-22T12:38:00Z">
        <w:r w:rsidRPr="00770BE8" w:rsidDel="0070187F">
          <w:delText xml:space="preserve"> para</w:delText>
        </w:r>
      </w:del>
      <w:r w:rsidRPr="00770BE8">
        <w:t xml:space="preserve"> este caso se especifica el type=”table”</w:t>
      </w:r>
      <w:ins w:id="265" w:author="Dahianna Vega Leiva" w:date="2010-12-22T12:41:00Z">
        <w:r w:rsidR="0070187F">
          <w:t xml:space="preserve"> y </w:t>
        </w:r>
      </w:ins>
      <w:del w:id="266"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w:t>
      </w:r>
      <w:ins w:id="267" w:author="Rodrigo Riquelme" w:date="2010-12-23T20:43:00Z">
        <w:r w:rsidR="00834D16">
          <w:t xml:space="preserve"> </w:t>
        </w:r>
      </w:ins>
      <w:r w:rsidR="007E0203">
        <w:t>admin y Msettings a la clase del package</w:t>
      </w:r>
      <w:ins w:id="268" w:author="Rodrigo Riquelme" w:date="2010-12-23T20:43:00Z">
        <w:r w:rsidR="00834D16">
          <w:t xml:space="preserve"> </w:t>
        </w:r>
      </w:ins>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69" w:author="Rodrigo Riquelme" w:date="2010-12-05T11:46:00Z">
          <w:pPr>
            <w:pStyle w:val="Subttulo"/>
          </w:pPr>
        </w:pPrChange>
      </w:pPr>
      <w:r>
        <w:rPr>
          <w:lang w:val="en-US"/>
        </w:rPr>
        <w:br w:type="page"/>
      </w:r>
      <w:moveFromRangeStart w:id="270" w:author="Rodrigo Riquelme" w:date="2010-12-05T11:46:00Z" w:name="move279312906"/>
      <w:moveFrom w:id="271" w:author="Rodrigo Riquelme" w:date="2010-12-05T11:46:00Z">
        <w:r w:rsidR="000E1C37" w:rsidRPr="00E06820">
          <w:rPr>
            <w:lang w:val="en-US"/>
          </w:rPr>
          <w:t>4.6. Especificaciones front office</w:t>
        </w:r>
      </w:moveFrom>
      <w:moveFromRangeEnd w:id="270"/>
    </w:p>
    <w:p w:rsidR="00CF0939" w:rsidRDefault="00FA7227" w:rsidP="00CF0939">
      <w:pPr>
        <w:pStyle w:val="Subttulo"/>
        <w:outlineLvl w:val="1"/>
      </w:pPr>
      <w:bookmarkStart w:id="272" w:name="_Toc280545960"/>
      <w:moveToRangeStart w:id="273" w:author="Rodrigo Riquelme" w:date="2010-12-05T11:46:00Z" w:name="move279312906"/>
      <w:moveTo w:id="274" w:author="Rodrigo Riquelme" w:date="2010-12-05T11:46:00Z">
        <w:r w:rsidRPr="00FA7227">
          <w:rPr>
            <w:rPrChange w:id="275" w:author="Rodrigo Riquelme" w:date="2010-12-05T11:46:00Z">
              <w:rPr>
                <w:lang w:val="en-US"/>
              </w:rPr>
            </w:rPrChange>
          </w:rPr>
          <w:lastRenderedPageBreak/>
          <w:t xml:space="preserve">4.6. Especificaciones </w:t>
        </w:r>
      </w:moveTo>
      <w:r w:rsidR="00CF0939">
        <w:t>F</w:t>
      </w:r>
      <w:moveTo w:id="276" w:author="Rodrigo Riquelme" w:date="2010-12-05T11:46:00Z">
        <w:r w:rsidRPr="00FA7227">
          <w:rPr>
            <w:rPrChange w:id="277" w:author="Rodrigo Riquelme" w:date="2010-12-05T11:46:00Z">
              <w:rPr>
                <w:lang w:val="en-US"/>
              </w:rPr>
            </w:rPrChange>
          </w:rPr>
          <w:t xml:space="preserve">ront </w:t>
        </w:r>
      </w:moveTo>
      <w:r w:rsidR="00CF0939">
        <w:t>O</w:t>
      </w:r>
      <w:moveTo w:id="278" w:author="Rodrigo Riquelme" w:date="2010-12-05T11:46:00Z">
        <w:r w:rsidRPr="00FA7227">
          <w:rPr>
            <w:rPrChange w:id="279" w:author="Rodrigo Riquelme" w:date="2010-12-05T11:46:00Z">
              <w:rPr>
                <w:lang w:val="en-US"/>
              </w:rPr>
            </w:rPrChange>
          </w:rPr>
          <w:t>ffice</w:t>
        </w:r>
      </w:moveTo>
      <w:bookmarkStart w:id="280" w:name="_Toc279302806"/>
      <w:bookmarkEnd w:id="272"/>
      <w:moveToRangeEnd w:id="273"/>
    </w:p>
    <w:p w:rsidR="0064191E" w:rsidRDefault="00CF0939" w:rsidP="00CF0939">
      <w:r>
        <w:t>En el Front</w:t>
      </w:r>
      <w:r w:rsidR="00C33F26">
        <w:t xml:space="preserve"> Office se</w:t>
      </w:r>
      <w:r w:rsidR="00812729">
        <w:t xml:space="preserve"> compone de templates</w:t>
      </w:r>
      <w:ins w:id="281" w:author="Rodrigo Riquelme" w:date="2010-12-23T20:42:00Z">
        <w:r w:rsidR="007E64ED">
          <w:t xml:space="preserve"> </w:t>
        </w:r>
      </w:ins>
      <w:r w:rsidR="00461CC4">
        <w:t>HTML</w:t>
      </w:r>
      <w:r w:rsidR="0064191E">
        <w:t xml:space="preserve"> </w:t>
      </w:r>
      <w:del w:id="282" w:author="Rodrigo Riquelme" w:date="2010-12-23T20:43:00Z">
        <w:r w:rsidR="0064191E" w:rsidDel="007E64ED">
          <w:delText>(en general)</w:delText>
        </w:r>
      </w:del>
      <w:r w:rsidR="00812729">
        <w:t>y componentes</w:t>
      </w:r>
      <w:r w:rsidR="00461CC4">
        <w:t xml:space="preserve"> XML</w:t>
      </w:r>
      <w:r w:rsidR="0064191E">
        <w:t>.</w:t>
      </w:r>
    </w:p>
    <w:p w:rsidR="0064191E" w:rsidRDefault="0064191E" w:rsidP="00CF0939">
      <w:commentRangeStart w:id="28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283"/>
      <w:r w:rsidR="0070187F">
        <w:rPr>
          <w:rStyle w:val="Refdecomentario"/>
          <w:rFonts w:eastAsia="Times New Roman" w:cs="Times New Roman"/>
          <w:szCs w:val="20"/>
          <w:lang w:eastAsia="en-US"/>
        </w:rPr>
        <w:commentReference w:id="283"/>
      </w:r>
    </w:p>
    <w:p w:rsidR="00C14D0C" w:rsidRDefault="00C14D0C" w:rsidP="00CF0939">
      <w:r>
        <w:t xml:space="preserve">Para la funcionalidad de templates y la de componentes xml </w:t>
      </w:r>
      <w:ins w:id="284" w:author="Rodrigo Riquelme" w:date="2010-12-23T20:44:00Z">
        <w:r w:rsidR="00E6243C">
          <w:t>esta basada en</w:t>
        </w:r>
      </w:ins>
      <w:del w:id="285" w:author="Rodrigo Riquelme" w:date="2010-12-23T20:44:00Z">
        <w:r w:rsidDel="00E6243C">
          <w:delText>se usa</w:delText>
        </w:r>
      </w:del>
      <w:r>
        <w:t xml:space="preserve"> </w:t>
      </w:r>
      <w:ins w:id="286" w:author="Rodrigo Riquelme" w:date="2010-12-23T20:44:00Z">
        <w:r w:rsidR="00E6243C">
          <w:t xml:space="preserve">las </w:t>
        </w:r>
      </w:ins>
      <w:r w:rsidRPr="00E6243C">
        <w:rPr>
          <w:rPrChange w:id="287" w:author="Rodrigo Riquelme" w:date="2010-12-23T20:44:00Z">
            <w:rPr/>
          </w:rPrChange>
        </w:rPr>
        <w:t>clase</w:t>
      </w:r>
      <w:ins w:id="288" w:author="Rodrigo Riquelme" w:date="2010-12-23T20:44:00Z">
        <w:r w:rsidR="00E6243C" w:rsidRPr="00E6243C">
          <w:rPr>
            <w:rPrChange w:id="289" w:author="Rodrigo Riquelme" w:date="2010-12-23T20:44:00Z">
              <w:rPr/>
            </w:rPrChange>
          </w:rPr>
          <w:t>s</w:t>
        </w:r>
      </w:ins>
      <w:del w:id="290" w:author="Rodrigo Riquelme" w:date="2010-12-23T20:44:00Z">
        <w:r w:rsidRPr="00E6243C" w:rsidDel="00E6243C">
          <w:rPr>
            <w:rPrChange w:id="291" w:author="Rodrigo Riquelme" w:date="2010-12-23T20:44:00Z">
              <w:rPr/>
            </w:rPrChange>
          </w:rPr>
          <w:delText>n</w:delText>
        </w:r>
      </w:del>
      <w:r>
        <w:t xml:space="preserve"> </w:t>
      </w:r>
      <w:r w:rsidRPr="00C14D0C">
        <w:rPr>
          <w:b/>
        </w:rPr>
        <w:t>Template</w:t>
      </w:r>
      <w:r>
        <w:t xml:space="preserve"> y </w:t>
      </w:r>
      <w:r w:rsidRPr="00C14D0C">
        <w:rPr>
          <w:b/>
        </w:rPr>
        <w:t>Component</w:t>
      </w:r>
      <w:r>
        <w:t xml:space="preserve"> del namespace</w:t>
      </w:r>
      <w:ins w:id="292" w:author="Rodrigo Riquelme" w:date="2010-12-23T20:44:00Z">
        <w:r w:rsidR="00E6243C">
          <w:t xml:space="preserve"> </w:t>
        </w:r>
      </w:ins>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29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29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ins w:id="295" w:author="Rodrigo Riquelme" w:date="2010-12-22T23:49:00Z">
        <w:r w:rsidR="00977EE7">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29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297"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98"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29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0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0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0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0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del w:id="304" w:author="Dahianna Vega Leiva" w:date="2010-12-22T12:42:00Z">
        <w:r w:rsidDel="0070187F">
          <w:delText xml:space="preserve">Llamaremos </w:delText>
        </w:r>
      </w:del>
      <w:ins w:id="30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del w:id="306" w:author="Dahianna Vega Leiva" w:date="2010-12-22T12:42:00Z">
        <w:r w:rsidRPr="003F33A5" w:rsidDel="0070187F">
          <w:rPr>
            <w:lang w:eastAsia="es-CL"/>
          </w:rPr>
          <w:delText>que</w:delText>
        </w:r>
      </w:del>
      <w:ins w:id="307"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08" w:author="Dahianna Vega Leiva" w:date="2010-12-22T12:42:00Z">
        <w:r w:rsidDel="0070187F">
          <w:rPr>
            <w:lang w:eastAsia="es-CL"/>
          </w:rPr>
          <w:delText xml:space="preserve">mostraremos </w:delText>
        </w:r>
      </w:del>
      <w:ins w:id="309"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10"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11" w:author="Dahianna Vega Leiva" w:date="2010-12-22T12:43:00Z">
        <w:r w:rsidDel="0070187F">
          <w:rPr>
            <w:lang w:eastAsia="es-CL"/>
          </w:rPr>
          <w:delText>cual</w:delText>
        </w:r>
      </w:del>
      <w:ins w:id="312"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13" w:name="_Toc280545961"/>
      <w:commentRangeStart w:id="314"/>
      <w:r w:rsidRPr="00B14044">
        <w:t xml:space="preserve">4.7. </w:t>
      </w:r>
      <w:bookmarkEnd w:id="280"/>
      <w:del w:id="315" w:author="Rodrigo Riquelme" w:date="2010-12-23T00:09:00Z">
        <w:r w:rsidR="008F248C" w:rsidDel="000B0263">
          <w:delText>Maquetas F</w:delText>
        </w:r>
        <w:r w:rsidR="0064191E" w:rsidDel="000B0263">
          <w:delText>uncionales</w:delText>
        </w:r>
      </w:del>
      <w:ins w:id="316" w:author="Rodrigo Riquelme" w:date="2010-12-23T00:09:00Z">
        <w:r w:rsidR="000B0263">
          <w:t>Prototipos</w:t>
        </w:r>
      </w:ins>
      <w:r w:rsidR="008F248C">
        <w:t xml:space="preserve"> Back Office.</w:t>
      </w:r>
      <w:bookmarkEnd w:id="313"/>
      <w:commentRangeEnd w:id="314"/>
      <w:r w:rsidR="0070187F">
        <w:rPr>
          <w:rStyle w:val="Refdecomentario"/>
          <w:b w:val="0"/>
          <w:szCs w:val="20"/>
          <w:lang w:eastAsia="en-US"/>
        </w:rPr>
        <w:commentReference w:id="314"/>
      </w:r>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7" w:name="_Toc280817222"/>
      <w:r>
        <w:t xml:space="preserve">Ilustración </w:t>
      </w:r>
      <w:r w:rsidR="00FA7227">
        <w:fldChar w:fldCharType="begin"/>
      </w:r>
      <w:r w:rsidR="00F231A4">
        <w:instrText xml:space="preserve"> SEQ Ilustración \* ARABIC </w:instrText>
      </w:r>
      <w:r w:rsidR="00FA7227">
        <w:fldChar w:fldCharType="separate"/>
      </w:r>
      <w:r w:rsidR="00BF0133">
        <w:rPr>
          <w:noProof/>
        </w:rPr>
        <w:t>38</w:t>
      </w:r>
      <w:r w:rsidR="00FA7227">
        <w:rPr>
          <w:noProof/>
        </w:rPr>
        <w:fldChar w:fldCharType="end"/>
      </w:r>
      <w:r>
        <w:t xml:space="preserve"> - Ingreso al Back Office</w:t>
      </w:r>
      <w:bookmarkEnd w:id="317"/>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8" w:name="_Toc280817223"/>
      <w:r>
        <w:t xml:space="preserve">Ilustración </w:t>
      </w:r>
      <w:r w:rsidR="00FA7227">
        <w:fldChar w:fldCharType="begin"/>
      </w:r>
      <w:r w:rsidR="00F231A4">
        <w:instrText xml:space="preserve"> SEQ Ilustración \* ARABIC </w:instrText>
      </w:r>
      <w:r w:rsidR="00FA7227">
        <w:fldChar w:fldCharType="separate"/>
      </w:r>
      <w:r w:rsidR="00BF0133">
        <w:rPr>
          <w:noProof/>
        </w:rPr>
        <w:t>39</w:t>
      </w:r>
      <w:r w:rsidR="00FA7227">
        <w:rPr>
          <w:noProof/>
        </w:rPr>
        <w:fldChar w:fldCharType="end"/>
      </w:r>
      <w:r>
        <w:t xml:space="preserve"> - Menú Principal</w:t>
      </w:r>
      <w:bookmarkEnd w:id="318"/>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9" w:name="_Toc280817224"/>
      <w:r>
        <w:t xml:space="preserve">Ilustración </w:t>
      </w:r>
      <w:r w:rsidR="00FA7227">
        <w:fldChar w:fldCharType="begin"/>
      </w:r>
      <w:r w:rsidR="00F231A4">
        <w:instrText xml:space="preserve"> SEQ Ilustración \* ARABIC </w:instrText>
      </w:r>
      <w:r w:rsidR="00FA7227">
        <w:fldChar w:fldCharType="separate"/>
      </w:r>
      <w:r w:rsidR="00BF0133">
        <w:rPr>
          <w:noProof/>
        </w:rPr>
        <w:t>40</w:t>
      </w:r>
      <w:r w:rsidR="00FA7227">
        <w:rPr>
          <w:noProof/>
        </w:rPr>
        <w:fldChar w:fldCharType="end"/>
      </w:r>
      <w:r>
        <w:t xml:space="preserve"> - Configuración del Servidor</w:t>
      </w:r>
      <w:bookmarkEnd w:id="319"/>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0" w:name="_Toc280817225"/>
      <w:r>
        <w:t xml:space="preserve">Ilustración </w:t>
      </w:r>
      <w:r w:rsidR="00FA7227">
        <w:fldChar w:fldCharType="begin"/>
      </w:r>
      <w:r w:rsidR="00F231A4">
        <w:instrText xml:space="preserve"> SEQ Ilustración \* ARABIC </w:instrText>
      </w:r>
      <w:r w:rsidR="00FA7227">
        <w:fldChar w:fldCharType="separate"/>
      </w:r>
      <w:r w:rsidR="00BF0133">
        <w:rPr>
          <w:noProof/>
        </w:rPr>
        <w:t>41</w:t>
      </w:r>
      <w:r w:rsidR="00FA7227">
        <w:rPr>
          <w:noProof/>
        </w:rPr>
        <w:fldChar w:fldCharType="end"/>
      </w:r>
      <w:del w:id="321" w:author="copesa" w:date="2010-12-22T14:03:00Z">
        <w:r w:rsidR="00D30F0A" w:rsidDel="00885C91">
          <w:delText>2</w:delText>
        </w:r>
      </w:del>
      <w:r>
        <w:t xml:space="preserve"> - Contenido Páginas</w:t>
      </w:r>
      <w:bookmarkEnd w:id="320"/>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2" w:name="_Toc280817226"/>
      <w:r>
        <w:t xml:space="preserve">Ilustración </w:t>
      </w:r>
      <w:r w:rsidR="00FA7227">
        <w:fldChar w:fldCharType="begin"/>
      </w:r>
      <w:r w:rsidR="00F231A4">
        <w:instrText xml:space="preserve"> SEQ Ilustración \* ARABIC </w:instrText>
      </w:r>
      <w:r w:rsidR="00FA7227">
        <w:fldChar w:fldCharType="separate"/>
      </w:r>
      <w:r w:rsidR="00BF0133">
        <w:rPr>
          <w:noProof/>
        </w:rPr>
        <w:t>42</w:t>
      </w:r>
      <w:r w:rsidR="00FA7227">
        <w:rPr>
          <w:noProof/>
        </w:rPr>
        <w:fldChar w:fldCharType="end"/>
      </w:r>
      <w:r>
        <w:t xml:space="preserve"> - Videos</w:t>
      </w:r>
      <w:bookmarkEnd w:id="322"/>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3" w:name="_Toc280817227"/>
      <w:r>
        <w:t xml:space="preserve">Ilustración </w:t>
      </w:r>
      <w:r w:rsidR="00FA7227">
        <w:fldChar w:fldCharType="begin"/>
      </w:r>
      <w:r w:rsidR="00F231A4">
        <w:instrText xml:space="preserve"> SEQ Ilustración \* ARABIC </w:instrText>
      </w:r>
      <w:r w:rsidR="00FA7227">
        <w:fldChar w:fldCharType="separate"/>
      </w:r>
      <w:r w:rsidR="00BF0133">
        <w:rPr>
          <w:noProof/>
        </w:rPr>
        <w:t>43</w:t>
      </w:r>
      <w:r w:rsidR="00FA7227">
        <w:rPr>
          <w:noProof/>
        </w:rPr>
        <w:fldChar w:fldCharType="end"/>
      </w:r>
      <w:r>
        <w:t xml:space="preserve"> - Tipos de Videos</w:t>
      </w:r>
      <w:bookmarkEnd w:id="323"/>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24" w:name="_Toc280817228"/>
      <w:r w:rsidRPr="001175CC">
        <w:t xml:space="preserve">Ilustración </w:t>
      </w:r>
      <w:r w:rsidR="00FA7227">
        <w:fldChar w:fldCharType="begin"/>
      </w:r>
      <w:r w:rsidRPr="001175CC">
        <w:instrText xml:space="preserve"> SEQ Ilustración \* ARABIC </w:instrText>
      </w:r>
      <w:r w:rsidR="00FA7227">
        <w:fldChar w:fldCharType="separate"/>
      </w:r>
      <w:r w:rsidR="00BF0133">
        <w:rPr>
          <w:noProof/>
        </w:rPr>
        <w:t>44</w:t>
      </w:r>
      <w:r w:rsidR="00FA7227">
        <w:fldChar w:fldCharType="end"/>
      </w:r>
      <w:r w:rsidRPr="001175CC">
        <w:t xml:space="preserve"> - Miniaturas</w:t>
      </w:r>
      <w:bookmarkEnd w:id="324"/>
    </w:p>
    <w:p w:rsidR="00000000" w:rsidRDefault="006C7B9F">
      <w:pPr>
        <w:suppressAutoHyphens w:val="0"/>
        <w:autoSpaceDE w:val="0"/>
        <w:autoSpaceDN w:val="0"/>
        <w:adjustRightInd w:val="0"/>
        <w:spacing w:before="0" w:after="0" w:line="240" w:lineRule="auto"/>
        <w:jc w:val="left"/>
        <w:rPr>
          <w:del w:id="325" w:author="Rodrigo Riquelme" w:date="2010-12-05T11:46:00Z"/>
        </w:rPr>
        <w:pPrChange w:id="326" w:author="Rodrigo Riquelme" w:date="2010-12-05T11:46:00Z">
          <w:pPr/>
        </w:pPrChange>
      </w:pPr>
    </w:p>
    <w:p w:rsidR="00F7176C" w:rsidRDefault="00F7176C">
      <w:pPr>
        <w:suppressAutoHyphens w:val="0"/>
        <w:spacing w:before="0" w:after="0" w:line="240" w:lineRule="auto"/>
        <w:jc w:val="left"/>
        <w:rPr>
          <w:ins w:id="327" w:author="Rodrigo Riquelme" w:date="2010-12-23T00:10:00Z"/>
        </w:rPr>
      </w:pPr>
      <w:ins w:id="328" w:author="Rodrigo Riquelme" w:date="2010-12-23T00:10:00Z">
        <w:r>
          <w:rPr>
            <w:b/>
          </w:rPr>
          <w:br w:type="page"/>
        </w:r>
      </w:ins>
    </w:p>
    <w:p w:rsidR="00F7176C" w:rsidRDefault="00F7176C" w:rsidP="00CF0939">
      <w:pPr>
        <w:pStyle w:val="Subttulo"/>
        <w:outlineLvl w:val="1"/>
        <w:rPr>
          <w:ins w:id="329" w:author="Rodrigo Riquelme" w:date="2010-12-23T00:10:00Z"/>
        </w:rPr>
      </w:pPr>
      <w:ins w:id="330" w:author="Rodrigo Riquelme" w:date="2010-12-23T00:10:00Z">
        <w:r>
          <w:lastRenderedPageBreak/>
          <w:t>4.8. Puesta en producción</w:t>
        </w:r>
      </w:ins>
    </w:p>
    <w:p w:rsidR="00000000" w:rsidRDefault="00F7176C">
      <w:pPr>
        <w:rPr>
          <w:ins w:id="331" w:author="Rodrigo Riquelme" w:date="2010-12-23T00:14:00Z"/>
        </w:rPr>
        <w:pPrChange w:id="332" w:author="Rodrigo Riquelme" w:date="2010-12-23T00:10:00Z">
          <w:pPr>
            <w:pStyle w:val="Subttulo"/>
            <w:outlineLvl w:val="1"/>
          </w:pPr>
        </w:pPrChange>
      </w:pPr>
      <w:ins w:id="333" w:author="Rodrigo Riquelme" w:date="2010-12-23T00:10:00Z">
        <w:r>
          <w:t xml:space="preserve">Luego de los cumplir con los objetivos trazados para los ambientes de desarrollo, se implementa un ambiente de producción en Servidor Web Ubuntu </w:t>
        </w:r>
      </w:ins>
      <w:ins w:id="334" w:author="Rodrigo Riquelme" w:date="2010-12-23T00:13:00Z">
        <w:r>
          <w:t xml:space="preserve">Server </w:t>
        </w:r>
      </w:ins>
      <w:ins w:id="335" w:author="Rodrigo Riquelme" w:date="2010-12-23T00:10:00Z">
        <w:r>
          <w:t>10.04</w:t>
        </w:r>
      </w:ins>
      <w:ins w:id="336" w:author="Rodrigo Riquelme" w:date="2010-12-23T00:13:00Z">
        <w:r>
          <w:t xml:space="preserve"> LTS</w:t>
        </w:r>
      </w:ins>
      <w:ins w:id="337" w:author="Rodrigo Riquelme" w:date="2010-12-23T00:10:00Z">
        <w:r>
          <w:t xml:space="preserve">, se escogió esa versión por la buena documentación que existe sobre servidores LAMP y configuración de FFmpeg </w:t>
        </w:r>
      </w:ins>
      <w:ins w:id="338" w:author="Rodrigo Riquelme" w:date="2010-12-23T00:13:00Z">
        <w:r>
          <w:t xml:space="preserve">sobre esa plataforma y por ser vesión LTS esto quiere decir que tiene soporte extendido por </w:t>
        </w:r>
      </w:ins>
      <w:ins w:id="339" w:author="Rodrigo Riquelme" w:date="2010-12-23T00:14:00Z">
        <w:r>
          <w:t xml:space="preserve">lo menos </w:t>
        </w:r>
      </w:ins>
      <w:ins w:id="340" w:author="Rodrigo Riquelme" w:date="2010-12-23T00:13:00Z">
        <w:r>
          <w:t>5 años.</w:t>
        </w:r>
      </w:ins>
    </w:p>
    <w:p w:rsidR="00000000" w:rsidRDefault="00E95A91">
      <w:pPr>
        <w:rPr>
          <w:ins w:id="341" w:author="Rodrigo Riquelme" w:date="2010-12-23T00:22:00Z"/>
        </w:rPr>
        <w:pPrChange w:id="342" w:author="Rodrigo Riquelme" w:date="2010-12-23T00:10:00Z">
          <w:pPr>
            <w:pStyle w:val="Subttulo"/>
            <w:outlineLvl w:val="1"/>
          </w:pPr>
        </w:pPrChange>
      </w:pPr>
      <w:ins w:id="343" w:author="Rodrigo Riquelme" w:date="2010-12-23T00:14:00Z">
        <w:r>
          <w:t>Se inscribió un subdominio gratuito asociado al servicio de NO IP cuya URL es</w:t>
        </w:r>
      </w:ins>
      <w:ins w:id="344" w:author="Rodrigo Riquelme" w:date="2010-12-23T00:21:00Z">
        <w:r w:rsidR="00234F6C">
          <w:t>.</w:t>
        </w:r>
      </w:ins>
    </w:p>
    <w:p w:rsidR="00000000" w:rsidRDefault="00234F6C">
      <w:pPr>
        <w:jc w:val="left"/>
        <w:rPr>
          <w:ins w:id="345" w:author="Rodrigo Riquelme" w:date="2010-12-23T00:52:00Z"/>
        </w:rPr>
        <w:pPrChange w:id="346" w:author="Rodrigo Riquelme" w:date="2010-12-23T00:52:00Z">
          <w:pPr>
            <w:jc w:val="center"/>
          </w:pPr>
        </w:pPrChange>
      </w:pPr>
      <w:ins w:id="347" w:author="Rodrigo Riquelme" w:date="2010-12-23T00:22:00Z">
        <w:r>
          <w:t>Se puede ingresar a es</w:t>
        </w:r>
      </w:ins>
      <w:ins w:id="348" w:author="Rodrigo Riquelme" w:date="2010-12-23T00:24:00Z">
        <w:r>
          <w:t>t</w:t>
        </w:r>
      </w:ins>
      <w:ins w:id="349" w:author="Rodrigo Riquelme" w:date="2010-12-23T00:22:00Z">
        <w:r>
          <w:t xml:space="preserve">a URL a través del siguiente código QR el cual es un link  que puede ser </w:t>
        </w:r>
      </w:ins>
      <w:ins w:id="350" w:author="Rodrigo Riquelme" w:date="2010-12-23T00:23:00Z">
        <w:r>
          <w:t>leído</w:t>
        </w:r>
      </w:ins>
      <w:ins w:id="351" w:author="Rodrigo Riquelme" w:date="2010-12-23T00:22:00Z">
        <w:r>
          <w:t xml:space="preserve"> </w:t>
        </w:r>
      </w:ins>
      <w:ins w:id="352" w:author="Rodrigo Riquelme" w:date="2010-12-23T00:23:00Z">
        <w:r>
          <w:t>por lectores con capacidad de interpretar</w:t>
        </w:r>
      </w:ins>
      <w:ins w:id="353" w:author="Rodrigo Riquelme" w:date="2010-12-23T20:40:00Z">
        <w:r w:rsidR="00C84D9F">
          <w:t>lo</w:t>
        </w:r>
      </w:ins>
      <w:ins w:id="354" w:author="Rodrigo Riquelme" w:date="2010-12-23T00:23:00Z">
        <w:r>
          <w:t>, e</w:t>
        </w:r>
      </w:ins>
      <w:ins w:id="355" w:author="Rodrigo Riquelme" w:date="2010-12-23T20:40:00Z">
        <w:r w:rsidR="00C84D9F">
          <w:t>ste</w:t>
        </w:r>
      </w:ins>
      <w:ins w:id="356" w:author="Rodrigo Riquelme" w:date="2010-12-23T00:23:00Z">
        <w:r>
          <w:t xml:space="preserve"> código </w:t>
        </w:r>
      </w:ins>
      <w:ins w:id="357" w:author="Rodrigo Riquelme" w:date="2010-12-23T20:40:00Z">
        <w:r w:rsidR="00C84D9F">
          <w:t xml:space="preserve">esta </w:t>
        </w:r>
      </w:ins>
      <w:ins w:id="358" w:author="Rodrigo Riquelme" w:date="2010-12-23T00:23:00Z">
        <w:r>
          <w:t>orientado a dispositivos móviles, principalmente smarthphones</w:t>
        </w:r>
      </w:ins>
      <w:ins w:id="359" w:author="Rodrigo Riquelme" w:date="2010-12-23T00:24:00Z">
        <w:r>
          <w:t>.</w:t>
        </w:r>
      </w:ins>
    </w:p>
    <w:p w:rsidR="00000000" w:rsidRDefault="006C7B9F">
      <w:pPr>
        <w:jc w:val="center"/>
        <w:rPr>
          <w:ins w:id="360" w:author="Rodrigo Riquelme" w:date="2010-12-23T00:40:00Z"/>
        </w:rPr>
      </w:pPr>
      <w:ins w:id="361" w:author="Rodrigo Riquelme" w:date="2010-12-23T00:24:00Z">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362" w:author="Rodrigo Riquelme" w:date="2010-12-23T00:21:00Z"/>
        </w:rPr>
        <w:pPrChange w:id="363" w:author="Rodrigo Riquelme" w:date="2010-12-23T00:52:00Z">
          <w:pPr>
            <w:pStyle w:val="Subttulo"/>
            <w:outlineLvl w:val="1"/>
          </w:pPr>
        </w:pPrChange>
      </w:pPr>
      <w:ins w:id="364" w:author="Rodrigo Riquelme" w:date="2010-12-23T00:40:00Z">
        <w:r>
          <w:t xml:space="preserve">Ilustración </w:t>
        </w:r>
        <w:r w:rsidR="00FA7227">
          <w:fldChar w:fldCharType="begin"/>
        </w:r>
        <w:r>
          <w:instrText xml:space="preserve"> SEQ Ilustración \* ARABIC </w:instrText>
        </w:r>
      </w:ins>
      <w:r w:rsidR="00FA7227">
        <w:fldChar w:fldCharType="separate"/>
      </w:r>
      <w:ins w:id="365" w:author="Rodrigo Riquelme" w:date="2010-12-23T00:40:00Z">
        <w:r>
          <w:rPr>
            <w:noProof/>
          </w:rPr>
          <w:t>45</w:t>
        </w:r>
        <w:r w:rsidR="00FA7227">
          <w:fldChar w:fldCharType="end"/>
        </w:r>
        <w:r>
          <w:t xml:space="preserve"> - Código QR sitio de producción</w:t>
        </w:r>
      </w:ins>
      <w:ins w:id="366" w:author="Rodrigo Riquelme" w:date="2010-12-23T00:53:00Z">
        <w:r w:rsidR="00015DCC">
          <w:t xml:space="preserve"> </w:t>
        </w:r>
        <w:r w:rsidR="00FA7227">
          <w:fldChar w:fldCharType="begin"/>
        </w:r>
        <w:r w:rsidR="00015DCC">
          <w:instrText xml:space="preserve"> HYPERLINK "http://umacms.no-ip.org" </w:instrText>
        </w:r>
        <w:r w:rsidR="00FA7227">
          <w:fldChar w:fldCharType="separate"/>
        </w:r>
        <w:r w:rsidR="00015DCC" w:rsidRPr="00B66F26">
          <w:rPr>
            <w:rStyle w:val="Hipervnculo"/>
          </w:rPr>
          <w:t>http://umacms.no-ip.org</w:t>
        </w:r>
        <w:r w:rsidR="00FA7227">
          <w:fldChar w:fldCharType="end"/>
        </w:r>
      </w:ins>
    </w:p>
    <w:p w:rsidR="00000000" w:rsidRDefault="00015DCC">
      <w:pPr>
        <w:suppressAutoHyphens w:val="0"/>
        <w:spacing w:before="0" w:after="0" w:line="240" w:lineRule="auto"/>
        <w:jc w:val="left"/>
        <w:rPr>
          <w:ins w:id="367" w:author="Rodrigo Riquelme" w:date="2010-12-23T01:10:00Z"/>
        </w:rPr>
        <w:pPrChange w:id="368" w:author="Rodrigo Riquelme" w:date="2010-12-23T00:53:00Z">
          <w:pPr>
            <w:pStyle w:val="Subttulo"/>
            <w:outlineLvl w:val="1"/>
          </w:pPr>
        </w:pPrChange>
      </w:pPr>
      <w:ins w:id="369" w:author="Rodrigo Riquelme" w:date="2010-12-23T00:53:00Z">
        <w:r>
          <w:lastRenderedPageBreak/>
          <w:t>La URL del</w:t>
        </w:r>
      </w:ins>
      <w:ins w:id="370" w:author="Rodrigo Riquelme" w:date="2010-12-23T00:21:00Z">
        <w:r w:rsidR="00234F6C">
          <w:t xml:space="preserve"> admin </w:t>
        </w:r>
      </w:ins>
      <w:ins w:id="371" w:author="Rodrigo Riquelme" w:date="2010-12-23T00:53:00Z">
        <w:r>
          <w:t xml:space="preserve">es </w:t>
        </w:r>
      </w:ins>
      <w:ins w:id="372" w:author="Rodrigo Riquelme" w:date="2010-12-23T00:54:00Z">
        <w:r w:rsidR="00FA7227">
          <w:fldChar w:fldCharType="begin"/>
        </w:r>
        <w:r>
          <w:instrText xml:space="preserve"> HYPERLINK "</w:instrText>
        </w:r>
      </w:ins>
      <w:ins w:id="373" w:author="Rodrigo Riquelme" w:date="2010-12-23T00:53:00Z">
        <w:r>
          <w:instrText>http://umacms.no-ip.org</w:instrText>
        </w:r>
      </w:ins>
      <w:ins w:id="374" w:author="Rodrigo Riquelme" w:date="2010-12-23T00:54:00Z">
        <w:r>
          <w:instrText xml:space="preserve">" </w:instrText>
        </w:r>
        <w:r w:rsidR="00FA7227">
          <w:fldChar w:fldCharType="separate"/>
        </w:r>
      </w:ins>
      <w:ins w:id="375" w:author="Rodrigo Riquelme" w:date="2010-12-23T00:53:00Z">
        <w:r w:rsidRPr="00B66F26">
          <w:rPr>
            <w:rStyle w:val="Hipervnculo"/>
          </w:rPr>
          <w:t>http://umacms.no-ip.org</w:t>
        </w:r>
      </w:ins>
      <w:ins w:id="376" w:author="Rodrigo Riquelme" w:date="2010-12-23T00:54:00Z">
        <w:r w:rsidR="00FA7227">
          <w:fldChar w:fldCharType="end"/>
        </w:r>
      </w:ins>
      <w:ins w:id="377" w:author="Rodrigo Riquelme" w:date="2010-12-23T00:53:00Z">
        <w:r>
          <w:t xml:space="preserve"> </w:t>
        </w:r>
      </w:ins>
    </w:p>
    <w:p w:rsidR="00000000" w:rsidRDefault="006C7B9F">
      <w:pPr>
        <w:suppressAutoHyphens w:val="0"/>
        <w:spacing w:before="0" w:after="0" w:line="240" w:lineRule="auto"/>
        <w:jc w:val="left"/>
        <w:rPr>
          <w:ins w:id="378" w:author="Rodrigo Riquelme" w:date="2010-12-23T00:54:00Z"/>
        </w:rPr>
        <w:pPrChange w:id="379" w:author="Rodrigo Riquelme" w:date="2010-12-23T00:53:00Z">
          <w:pPr>
            <w:pStyle w:val="Subttulo"/>
            <w:outlineLvl w:val="1"/>
          </w:pPr>
        </w:pPrChange>
      </w:pPr>
    </w:p>
    <w:p w:rsidR="00000000" w:rsidRDefault="00015DCC">
      <w:pPr>
        <w:suppressAutoHyphens w:val="0"/>
        <w:spacing w:before="0" w:after="0" w:line="240" w:lineRule="auto"/>
        <w:jc w:val="left"/>
        <w:rPr>
          <w:ins w:id="380" w:author="Rodrigo Riquelme" w:date="2010-12-23T00:54:00Z"/>
        </w:rPr>
        <w:pPrChange w:id="381" w:author="Rodrigo Riquelme" w:date="2010-12-23T00:53:00Z">
          <w:pPr>
            <w:pStyle w:val="Subttulo"/>
            <w:outlineLvl w:val="1"/>
          </w:pPr>
        </w:pPrChange>
      </w:pPr>
      <w:ins w:id="382" w:author="Rodrigo Riquelme" w:date="2010-12-23T00:54:00Z">
        <w:r>
          <w:t>User:admin</w:t>
        </w:r>
      </w:ins>
    </w:p>
    <w:p w:rsidR="00000000" w:rsidRDefault="00015DCC">
      <w:pPr>
        <w:suppressAutoHyphens w:val="0"/>
        <w:spacing w:before="0" w:after="0" w:line="240" w:lineRule="auto"/>
        <w:jc w:val="left"/>
        <w:rPr>
          <w:ins w:id="383" w:author="Rodrigo Riquelme" w:date="2010-12-23T01:10:00Z"/>
        </w:rPr>
        <w:pPrChange w:id="384" w:author="Rodrigo Riquelme" w:date="2010-12-23T00:53:00Z">
          <w:pPr>
            <w:pStyle w:val="Subttulo"/>
            <w:outlineLvl w:val="1"/>
          </w:pPr>
        </w:pPrChange>
      </w:pPr>
      <w:ins w:id="385" w:author="Rodrigo Riquelme" w:date="2010-12-23T00:54:00Z">
        <w:r>
          <w:t>Password:admin</w:t>
        </w:r>
      </w:ins>
    </w:p>
    <w:p w:rsidR="00000000" w:rsidRDefault="006C7B9F">
      <w:pPr>
        <w:suppressAutoHyphens w:val="0"/>
        <w:spacing w:before="0" w:after="0" w:line="240" w:lineRule="auto"/>
        <w:jc w:val="left"/>
        <w:rPr>
          <w:ins w:id="386" w:author="Rodrigo Riquelme" w:date="2010-12-23T00:21:00Z"/>
        </w:rPr>
        <w:pPrChange w:id="387" w:author="Rodrigo Riquelme" w:date="2010-12-23T00:53:00Z">
          <w:pPr>
            <w:pStyle w:val="Subttulo"/>
            <w:outlineLvl w:val="1"/>
          </w:pPr>
        </w:pPrChange>
      </w:pPr>
    </w:p>
    <w:p w:rsidR="00000000" w:rsidRDefault="00234F6C">
      <w:pPr>
        <w:rPr>
          <w:ins w:id="388" w:author="Rodrigo Riquelme" w:date="2010-12-23T01:10:00Z"/>
        </w:rPr>
        <w:pPrChange w:id="389" w:author="Rodrigo Riquelme" w:date="2010-12-23T00:10:00Z">
          <w:pPr>
            <w:pStyle w:val="Subttulo"/>
            <w:outlineLvl w:val="1"/>
          </w:pPr>
        </w:pPrChange>
      </w:pPr>
      <w:ins w:id="390" w:author="Rodrigo Riquelme" w:date="2010-12-23T00:21:00Z">
        <w:r>
          <w:t xml:space="preserve">La documentación phpDoc está en la URL </w:t>
        </w:r>
      </w:ins>
      <w:ins w:id="391" w:author="Rodrigo Riquelme" w:date="2010-12-23T01:10:00Z">
        <w:r w:rsidR="00FA7227">
          <w:fldChar w:fldCharType="begin"/>
        </w:r>
        <w:r w:rsidR="00A874E9">
          <w:instrText xml:space="preserve"> HYPERLINK "</w:instrText>
        </w:r>
      </w:ins>
      <w:ins w:id="392" w:author="Rodrigo Riquelme" w:date="2010-12-23T00:21:00Z">
        <w:r w:rsidR="00A874E9">
          <w:instrText>http://</w:instrText>
        </w:r>
      </w:ins>
      <w:ins w:id="393" w:author="Rodrigo Riquelme" w:date="2010-12-23T01:10:00Z">
        <w:r w:rsidR="00A874E9">
          <w:instrText xml:space="preserve">umacms.no-ip.org/docs/phpdoc" </w:instrText>
        </w:r>
        <w:r w:rsidR="00FA7227">
          <w:fldChar w:fldCharType="separate"/>
        </w:r>
      </w:ins>
      <w:ins w:id="394" w:author="Rodrigo Riquelme" w:date="2010-12-23T00:21:00Z">
        <w:r w:rsidR="00A874E9" w:rsidRPr="00B66F26">
          <w:rPr>
            <w:rStyle w:val="Hipervnculo"/>
          </w:rPr>
          <w:t>http://</w:t>
        </w:r>
      </w:ins>
      <w:ins w:id="395" w:author="Rodrigo Riquelme" w:date="2010-12-23T01:10:00Z">
        <w:r w:rsidR="00A874E9" w:rsidRPr="00B66F26">
          <w:rPr>
            <w:rStyle w:val="Hipervnculo"/>
          </w:rPr>
          <w:t>umacms.no-ip.org/docs/phpdoc</w:t>
        </w:r>
        <w:r w:rsidR="00FA7227">
          <w:fldChar w:fldCharType="end"/>
        </w:r>
      </w:ins>
    </w:p>
    <w:p w:rsidR="00000000" w:rsidRDefault="0098171F">
      <w:pPr>
        <w:rPr>
          <w:ins w:id="396" w:author="Rodrigo Riquelme" w:date="2010-12-23T01:15:00Z"/>
        </w:rPr>
        <w:pPrChange w:id="397" w:author="Rodrigo Riquelme" w:date="2010-12-23T00:10:00Z">
          <w:pPr>
            <w:pStyle w:val="Subttulo"/>
            <w:outlineLvl w:val="1"/>
          </w:pPr>
        </w:pPrChange>
      </w:pPr>
      <w:ins w:id="398" w:author="Rodrigo Riquelme" w:date="2010-12-23T01:10:00Z">
        <w:r>
          <w:t xml:space="preserve">Los componentes XML de los formularios del admin </w:t>
        </w:r>
      </w:ins>
      <w:ins w:id="399" w:author="Rodrigo Riquelme" w:date="2010-12-23T01:15:00Z">
        <w:r w:rsidR="00FA7227">
          <w:fldChar w:fldCharType="begin"/>
        </w:r>
        <w:r>
          <w:instrText xml:space="preserve"> HYPERLINK "</w:instrText>
        </w:r>
      </w:ins>
      <w:ins w:id="400" w:author="Rodrigo Riquelme" w:date="2010-12-23T01:10:00Z">
        <w:r>
          <w:instrText>http://umacms.no-ip.org/admin/xml</w:instrText>
        </w:r>
      </w:ins>
      <w:ins w:id="401" w:author="Rodrigo Riquelme" w:date="2010-12-23T01:15:00Z">
        <w:r>
          <w:instrText xml:space="preserve">" </w:instrText>
        </w:r>
        <w:r w:rsidR="00FA7227">
          <w:fldChar w:fldCharType="separate"/>
        </w:r>
      </w:ins>
      <w:ins w:id="402" w:author="Rodrigo Riquelme" w:date="2010-12-23T01:10:00Z">
        <w:r w:rsidRPr="00B66F26">
          <w:rPr>
            <w:rStyle w:val="Hipervnculo"/>
          </w:rPr>
          <w:t>http://umacms.no-ip.org/admin/xml</w:t>
        </w:r>
      </w:ins>
      <w:ins w:id="403" w:author="Rodrigo Riquelme" w:date="2010-12-23T01:15:00Z">
        <w:r w:rsidR="00FA7227">
          <w:fldChar w:fldCharType="end"/>
        </w:r>
      </w:ins>
      <w:ins w:id="404" w:author="Rodrigo Riquelme" w:date="2010-12-23T01:10:00Z">
        <w:r>
          <w:t xml:space="preserve"> </w:t>
        </w:r>
      </w:ins>
      <w:ins w:id="405" w:author="Rodrigo Riquelme" w:date="2010-12-23T01:15:00Z">
        <w:r>
          <w:t>, se ha dejado intencionalmente abierto para ser explorados.</w:t>
        </w:r>
      </w:ins>
    </w:p>
    <w:p w:rsidR="00000000" w:rsidRDefault="0098171F">
      <w:pPr>
        <w:rPr>
          <w:ins w:id="406" w:author="Rodrigo Riquelme" w:date="2010-12-23T01:19:00Z"/>
        </w:rPr>
        <w:pPrChange w:id="407" w:author="Rodrigo Riquelme" w:date="2010-12-23T00:10:00Z">
          <w:pPr>
            <w:pStyle w:val="Subttulo"/>
            <w:outlineLvl w:val="1"/>
          </w:pPr>
        </w:pPrChange>
      </w:pPr>
      <w:ins w:id="408" w:author="Rodrigo Riquelme" w:date="2010-12-23T01:15:00Z">
        <w:r>
          <w:t xml:space="preserve">Los </w:t>
        </w:r>
      </w:ins>
      <w:ins w:id="409" w:author="Rodrigo Riquelme" w:date="2010-12-23T01:16:00Z">
        <w:r>
          <w:t>documentación</w:t>
        </w:r>
      </w:ins>
      <w:ins w:id="410" w:author="Rodrigo Riquelme" w:date="2010-12-23T01:15:00Z">
        <w:r>
          <w:t xml:space="preserve"> </w:t>
        </w:r>
      </w:ins>
      <w:ins w:id="411" w:author="Rodrigo Riquelme" w:date="2010-12-23T01:17:00Z">
        <w:r>
          <w:t>con los links para</w:t>
        </w:r>
      </w:ins>
      <w:ins w:id="412" w:author="Rodrigo Riquelme" w:date="2010-12-23T01:16:00Z">
        <w:r>
          <w:t xml:space="preserve"> </w:t>
        </w:r>
      </w:ins>
      <w:ins w:id="413" w:author="Rodrigo Riquelme" w:date="2010-12-23T01:17:00Z">
        <w:r>
          <w:t>explorar</w:t>
        </w:r>
      </w:ins>
      <w:ins w:id="414" w:author="Rodrigo Riquelme" w:date="2010-12-23T01:16:00Z">
        <w:r>
          <w:t xml:space="preserve"> ver los componentes </w:t>
        </w:r>
      </w:ins>
      <w:ins w:id="415" w:author="Rodrigo Riquelme" w:date="2010-12-23T00:21:00Z">
        <w:r w:rsidR="00234F6C">
          <w:t xml:space="preserve"> </w:t>
        </w:r>
      </w:ins>
      <w:ins w:id="416" w:author="Rodrigo Riquelme" w:date="2010-12-23T01:18:00Z">
        <w:r>
          <w:t xml:space="preserve">MVC están en </w:t>
        </w:r>
      </w:ins>
      <w:ins w:id="417" w:author="Rodrigo Riquelme" w:date="2010-12-23T01:19:00Z">
        <w:r w:rsidR="00FA7227">
          <w:fldChar w:fldCharType="begin"/>
        </w:r>
        <w:r>
          <w:instrText xml:space="preserve"> HYPERLINK "</w:instrText>
        </w:r>
      </w:ins>
      <w:ins w:id="418" w:author="Rodrigo Riquelme" w:date="2010-12-23T01:18:00Z">
        <w:r>
          <w:instrText>http://umacms.no-ip.org/docs/components</w:instrText>
        </w:r>
      </w:ins>
      <w:ins w:id="419" w:author="Rodrigo Riquelme" w:date="2010-12-23T01:19:00Z">
        <w:r>
          <w:instrText xml:space="preserve">" </w:instrText>
        </w:r>
        <w:r w:rsidR="00FA7227">
          <w:fldChar w:fldCharType="separate"/>
        </w:r>
      </w:ins>
      <w:ins w:id="420" w:author="Rodrigo Riquelme" w:date="2010-12-23T01:18:00Z">
        <w:r w:rsidRPr="00B66F26">
          <w:rPr>
            <w:rStyle w:val="Hipervnculo"/>
          </w:rPr>
          <w:t>http://umacms.no-ip.org/docs/components</w:t>
        </w:r>
      </w:ins>
      <w:ins w:id="421" w:author="Rodrigo Riquelme" w:date="2010-12-23T01:19:00Z">
        <w:r w:rsidR="00FA7227">
          <w:fldChar w:fldCharType="end"/>
        </w:r>
      </w:ins>
    </w:p>
    <w:p w:rsidR="00000000" w:rsidRDefault="0098171F">
      <w:pPr>
        <w:rPr>
          <w:ins w:id="422" w:author="Rodrigo Riquelme" w:date="2010-12-23T01:20:00Z"/>
        </w:rPr>
        <w:pPrChange w:id="423" w:author="Rodrigo Riquelme" w:date="2010-12-23T00:10:00Z">
          <w:pPr>
            <w:pStyle w:val="Subttulo"/>
            <w:outlineLvl w:val="1"/>
          </w:pPr>
        </w:pPrChange>
      </w:pPr>
      <w:ins w:id="424" w:author="Rodrigo Riquelme" w:date="2010-12-23T01:19:00Z">
        <w:r>
          <w:t xml:space="preserve">Los scripts de creación de base de datos e instalación de ffmpeg en Ubuntu 10.04 están en </w:t>
        </w:r>
      </w:ins>
      <w:ins w:id="425" w:author="Rodrigo Riquelme" w:date="2010-12-23T01:20:00Z">
        <w:r w:rsidR="00FA7227">
          <w:fldChar w:fldCharType="begin"/>
        </w:r>
        <w:r w:rsidR="00786814">
          <w:instrText xml:space="preserve"> HYPERLINK "</w:instrText>
        </w:r>
      </w:ins>
      <w:ins w:id="426" w:author="Rodrigo Riquelme" w:date="2010-12-23T01:19:00Z">
        <w:r w:rsidR="00FA7227" w:rsidRPr="00FA7227">
          <w:rPr>
            <w:rPrChange w:id="427" w:author="Rodrigo Riquelme" w:date="2010-12-23T01:20:00Z">
              <w:rPr>
                <w:rStyle w:val="Hipervnculo"/>
                <w:b w:val="0"/>
              </w:rPr>
            </w:rPrChange>
          </w:rPr>
          <w:instrText>http://umacms.no-ip.</w:instrText>
        </w:r>
      </w:ins>
      <w:ins w:id="428" w:author="Rodrigo Riquelme" w:date="2010-12-23T01:20:00Z">
        <w:r w:rsidR="00FA7227" w:rsidRPr="00FA7227">
          <w:rPr>
            <w:rPrChange w:id="429" w:author="Rodrigo Riquelme" w:date="2010-12-23T01:20:00Z">
              <w:rPr>
                <w:b w:val="0"/>
                <w:color w:val="0000FF"/>
                <w:u w:val="single"/>
              </w:rPr>
            </w:rPrChange>
          </w:rPr>
          <w:instrText>org/scripts</w:instrText>
        </w:r>
        <w:r w:rsidR="00786814">
          <w:instrText xml:space="preserve">" </w:instrText>
        </w:r>
        <w:r w:rsidR="00FA7227">
          <w:fldChar w:fldCharType="separate"/>
        </w:r>
      </w:ins>
      <w:ins w:id="430" w:author="Rodrigo Riquelme" w:date="2010-12-23T01:19:00Z">
        <w:r w:rsidR="00FA7227" w:rsidRPr="00FA7227">
          <w:rPr>
            <w:rStyle w:val="Hipervnculo"/>
          </w:rPr>
          <w:t>http://umacms.no-ip.</w:t>
        </w:r>
      </w:ins>
      <w:ins w:id="431" w:author="Rodrigo Riquelme" w:date="2010-12-23T01:20:00Z">
        <w:r w:rsidR="00FA7227" w:rsidRPr="00FA7227">
          <w:rPr>
            <w:rStyle w:val="Hipervnculo"/>
            <w:rPrChange w:id="432" w:author="Rodrigo Riquelme" w:date="2010-12-23T01:20:00Z">
              <w:rPr>
                <w:b w:val="0"/>
                <w:color w:val="0000FF"/>
                <w:u w:val="single"/>
              </w:rPr>
            </w:rPrChange>
          </w:rPr>
          <w:t>org/scripts</w:t>
        </w:r>
        <w:r w:rsidR="00FA7227">
          <w:fldChar w:fldCharType="end"/>
        </w:r>
      </w:ins>
    </w:p>
    <w:p w:rsidR="00000000" w:rsidRDefault="00786814">
      <w:pPr>
        <w:rPr>
          <w:ins w:id="433" w:author="Rodrigo Riquelme" w:date="2010-12-23T01:20:00Z"/>
        </w:rPr>
        <w:pPrChange w:id="434" w:author="Rodrigo Riquelme" w:date="2010-12-23T00:10:00Z">
          <w:pPr>
            <w:pStyle w:val="Subttulo"/>
            <w:outlineLvl w:val="1"/>
          </w:pPr>
        </w:pPrChange>
      </w:pPr>
      <w:ins w:id="435" w:author="Rodrigo Riquelme" w:date="2010-12-23T01:20:00Z">
        <w:r>
          <w:t>Repositorio en Google Code</w:t>
        </w:r>
      </w:ins>
    </w:p>
    <w:p w:rsidR="00000000" w:rsidRDefault="00786814">
      <w:pPr>
        <w:rPr>
          <w:ins w:id="436" w:author="Rodrigo Riquelme" w:date="2010-12-23T01:21:00Z"/>
        </w:rPr>
        <w:pPrChange w:id="437" w:author="Rodrigo Riquelme" w:date="2010-12-23T00:10:00Z">
          <w:pPr>
            <w:pStyle w:val="Subttulo"/>
            <w:outlineLvl w:val="1"/>
          </w:pPr>
        </w:pPrChange>
      </w:pPr>
      <w:ins w:id="438" w:author="Rodrigo Riquelme" w:date="2010-12-23T01:21:00Z">
        <w:r>
          <w:t xml:space="preserve">El código fuente se puede descargar con la licencia GNU GLP v2 en la URL </w:t>
        </w:r>
        <w:r w:rsidR="00FA7227">
          <w:fldChar w:fldCharType="begin"/>
        </w:r>
        <w:r>
          <w:instrText xml:space="preserve"> HYPERLINK "</w:instrText>
        </w:r>
        <w:r w:rsidRPr="00786814">
          <w:instrText>http://code.google.com/p/uma-cms/</w:instrText>
        </w:r>
        <w:r>
          <w:instrText xml:space="preserve">" </w:instrText>
        </w:r>
        <w:r w:rsidR="00FA7227">
          <w:fldChar w:fldCharType="separate"/>
        </w:r>
        <w:r w:rsidRPr="00B66F26">
          <w:rPr>
            <w:rStyle w:val="Hipervnculo"/>
          </w:rPr>
          <w:t>http://code.google.com/p/uma-cms/</w:t>
        </w:r>
        <w:r w:rsidR="00FA7227">
          <w:fldChar w:fldCharType="end"/>
        </w:r>
        <w:r>
          <w:t xml:space="preserve"> </w:t>
        </w:r>
      </w:ins>
    </w:p>
    <w:p w:rsidR="00000000" w:rsidRDefault="006C7B9F">
      <w:pPr>
        <w:rPr>
          <w:ins w:id="439" w:author="Rodrigo Riquelme" w:date="2010-12-23T01:20:00Z"/>
        </w:rPr>
        <w:pPrChange w:id="440" w:author="Rodrigo Riquelme" w:date="2010-12-23T00:10:00Z">
          <w:pPr>
            <w:pStyle w:val="Subttulo"/>
            <w:outlineLvl w:val="1"/>
          </w:pPr>
        </w:pPrChange>
      </w:pPr>
    </w:p>
    <w:p w:rsidR="00000000" w:rsidRDefault="006C7B9F">
      <w:pPr>
        <w:rPr>
          <w:ins w:id="441" w:author="Rodrigo Riquelme" w:date="2010-12-23T00:10:00Z"/>
        </w:rPr>
        <w:pPrChange w:id="442" w:author="Rodrigo Riquelme" w:date="2010-12-23T00:10:00Z">
          <w:pPr>
            <w:pStyle w:val="Subttulo"/>
            <w:outlineLvl w:val="1"/>
          </w:pPr>
        </w:pPrChange>
      </w:pPr>
    </w:p>
    <w:p w:rsidR="00C43BA3" w:rsidRPr="001175CC" w:rsidRDefault="00C43BA3" w:rsidP="0031339F">
      <w:pPr>
        <w:pStyle w:val="Subttulo"/>
        <w:outlineLvl w:val="1"/>
        <w:rPr>
          <w:del w:id="443" w:author="Rodrigo Riquelme" w:date="2010-12-05T11:46:00Z"/>
        </w:rPr>
      </w:pPr>
    </w:p>
    <w:p w:rsidR="00C43BA3" w:rsidRPr="001175CC" w:rsidRDefault="00C43BA3" w:rsidP="0031339F">
      <w:pPr>
        <w:pStyle w:val="Subttulo"/>
        <w:outlineLvl w:val="1"/>
        <w:rPr>
          <w:del w:id="444" w:author="Rodrigo Riquelme" w:date="2010-12-05T11:46:00Z"/>
        </w:rPr>
      </w:pPr>
    </w:p>
    <w:p w:rsidR="00C43BA3" w:rsidRPr="001175CC" w:rsidRDefault="00C43BA3" w:rsidP="0031339F">
      <w:pPr>
        <w:pStyle w:val="Subttulo"/>
        <w:outlineLvl w:val="1"/>
        <w:rPr>
          <w:del w:id="445" w:author="Rodrigo Riquelme" w:date="2010-12-05T11:46:00Z"/>
        </w:rPr>
      </w:pPr>
    </w:p>
    <w:p w:rsidR="00C43BA3" w:rsidRPr="001175CC" w:rsidRDefault="00C43BA3" w:rsidP="0031339F">
      <w:pPr>
        <w:pStyle w:val="Subttulo"/>
        <w:outlineLvl w:val="1"/>
        <w:rPr>
          <w:del w:id="446" w:author="Rodrigo Riquelme" w:date="2010-12-05T11:46:00Z"/>
        </w:rPr>
      </w:pPr>
    </w:p>
    <w:p w:rsidR="00C43BA3" w:rsidRPr="001175CC" w:rsidRDefault="00C43BA3" w:rsidP="0031339F">
      <w:pPr>
        <w:pStyle w:val="Subttulo"/>
        <w:outlineLvl w:val="1"/>
        <w:rPr>
          <w:del w:id="447" w:author="Rodrigo Riquelme" w:date="2010-12-05T11:46:00Z"/>
        </w:rPr>
      </w:pPr>
    </w:p>
    <w:p w:rsidR="00C43BA3" w:rsidRPr="001175CC" w:rsidRDefault="00C43BA3" w:rsidP="0031339F">
      <w:pPr>
        <w:pStyle w:val="Subttulo"/>
        <w:outlineLvl w:val="1"/>
        <w:rPr>
          <w:del w:id="448" w:author="Rodrigo Riquelme" w:date="2010-12-05T11:46:00Z"/>
        </w:rPr>
      </w:pPr>
    </w:p>
    <w:p w:rsidR="00C43BA3" w:rsidRPr="001175CC" w:rsidRDefault="00C43BA3" w:rsidP="0031339F">
      <w:pPr>
        <w:pStyle w:val="Subttulo"/>
        <w:outlineLvl w:val="1"/>
        <w:rPr>
          <w:del w:id="449" w:author="Rodrigo Riquelme" w:date="2010-12-05T11:46:00Z"/>
        </w:rPr>
      </w:pPr>
    </w:p>
    <w:p w:rsidR="00C43BA3" w:rsidRPr="001175CC" w:rsidRDefault="00C43BA3" w:rsidP="0031339F">
      <w:pPr>
        <w:pStyle w:val="Subttulo"/>
        <w:outlineLvl w:val="1"/>
        <w:rPr>
          <w:del w:id="450" w:author="Rodrigo Riquelme" w:date="2010-12-05T11:46:00Z"/>
        </w:rPr>
      </w:pPr>
    </w:p>
    <w:p w:rsidR="00C43BA3" w:rsidRPr="001175CC" w:rsidRDefault="00C43BA3" w:rsidP="0031339F">
      <w:pPr>
        <w:pStyle w:val="Subttulo"/>
        <w:outlineLvl w:val="1"/>
        <w:rPr>
          <w:del w:id="451" w:author="Rodrigo Riquelme" w:date="2010-12-05T11:46:00Z"/>
        </w:rPr>
      </w:pPr>
    </w:p>
    <w:p w:rsidR="00C43BA3" w:rsidRPr="001175CC" w:rsidRDefault="00C43BA3" w:rsidP="0031339F">
      <w:pPr>
        <w:pStyle w:val="Subttulo"/>
        <w:outlineLvl w:val="1"/>
        <w:rPr>
          <w:del w:id="452" w:author="Rodrigo Riquelme" w:date="2010-12-05T11:46:00Z"/>
        </w:rPr>
      </w:pPr>
    </w:p>
    <w:p w:rsidR="00C43BA3" w:rsidRPr="001175CC" w:rsidRDefault="00C43BA3" w:rsidP="0031339F">
      <w:pPr>
        <w:pStyle w:val="Subttulo"/>
        <w:outlineLvl w:val="1"/>
        <w:rPr>
          <w:del w:id="453" w:author="Rodrigo Riquelme" w:date="2010-12-05T11:46:00Z"/>
        </w:rPr>
      </w:pPr>
    </w:p>
    <w:p w:rsidR="00C43BA3" w:rsidRPr="001175CC" w:rsidRDefault="00C43BA3" w:rsidP="0031339F">
      <w:pPr>
        <w:pStyle w:val="Subttulo"/>
        <w:outlineLvl w:val="1"/>
        <w:rPr>
          <w:del w:id="454" w:author="Rodrigo Riquelme" w:date="2010-12-05T11:46:00Z"/>
        </w:rPr>
      </w:pPr>
    </w:p>
    <w:p w:rsidR="00C43BA3" w:rsidRPr="001175CC" w:rsidRDefault="00C43BA3" w:rsidP="0031339F">
      <w:pPr>
        <w:pStyle w:val="Subttulo"/>
        <w:outlineLvl w:val="1"/>
        <w:rPr>
          <w:del w:id="455" w:author="Rodrigo Riquelme" w:date="2010-12-05T11:46:00Z"/>
        </w:rPr>
      </w:pPr>
    </w:p>
    <w:p w:rsidR="00E42D27" w:rsidRPr="001175CC" w:rsidRDefault="0031339F" w:rsidP="0031339F">
      <w:pPr>
        <w:pStyle w:val="Subttulo"/>
        <w:outlineLvl w:val="1"/>
        <w:rPr>
          <w:del w:id="456" w:author="Rodrigo Riquelme" w:date="2010-12-05T11:46:00Z"/>
        </w:rPr>
      </w:pPr>
      <w:del w:id="45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C7B9F" w:rsidP="0031339F">
      <w:pPr>
        <w:rPr>
          <w:del w:id="458" w:author="Rodrigo Riquelme" w:date="2010-12-05T11:46:00Z"/>
        </w:rPr>
      </w:pPr>
      <w:del w:id="459" w:author="Rodrigo Riquelme" w:date="2010-12-05T11:46:00Z">
        <w:r>
          <w:rPr>
            <w:noProof/>
            <w:lang w:eastAsia="es-CL"/>
            <w:rPrChange w:id="4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61" w:author="Rodrigo Riquelme" w:date="2010-12-05T11:46:00Z"/>
        </w:rPr>
      </w:pPr>
      <w:del w:id="462" w:author="Rodrigo Riquelme" w:date="2010-12-05T11:46:00Z">
        <w:r w:rsidRPr="001175CC">
          <w:delText>Ilustración 38 – Login Uma-CMS</w:delText>
        </w:r>
      </w:del>
    </w:p>
    <w:p w:rsidR="0031339F" w:rsidRPr="001175CC" w:rsidRDefault="006C7B9F" w:rsidP="0031339F">
      <w:pPr>
        <w:rPr>
          <w:del w:id="463" w:author="Rodrigo Riquelme" w:date="2010-12-05T11:46:00Z"/>
        </w:rPr>
      </w:pPr>
      <w:del w:id="464" w:author="Rodrigo Riquelme" w:date="2010-12-05T11:46:00Z">
        <w:r>
          <w:rPr>
            <w:noProof/>
            <w:lang w:eastAsia="es-CL"/>
            <w:rPrChange w:id="46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66" w:author="Rodrigo Riquelme" w:date="2010-12-05T11:46:00Z"/>
        </w:rPr>
      </w:pPr>
      <w:del w:id="467" w:author="Rodrigo Riquelme" w:date="2010-12-05T11:46:00Z">
        <w:r w:rsidRPr="001175CC">
          <w:delText>Ilustración 39 – Menú principal Uma-CMS</w:delText>
        </w:r>
      </w:del>
    </w:p>
    <w:p w:rsidR="0031339F" w:rsidRPr="001175CC" w:rsidRDefault="006C7B9F" w:rsidP="0031339F">
      <w:pPr>
        <w:rPr>
          <w:del w:id="468" w:author="Rodrigo Riquelme" w:date="2010-12-05T11:46:00Z"/>
        </w:rPr>
      </w:pPr>
      <w:del w:id="469" w:author="Rodrigo Riquelme" w:date="2010-12-05T11:46:00Z">
        <w:r>
          <w:rPr>
            <w:noProof/>
            <w:lang w:eastAsia="es-CL"/>
            <w:rPrChange w:id="47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71" w:author="Rodrigo Riquelme" w:date="2010-12-05T11:46:00Z"/>
        </w:rPr>
      </w:pPr>
      <w:del w:id="472" w:author="Rodrigo Riquelme" w:date="2010-12-05T11:46:00Z">
        <w:r w:rsidRPr="001175CC">
          <w:delText>Ilustración 40 – Pantalla configuración del sistema</w:delText>
        </w:r>
      </w:del>
    </w:p>
    <w:p w:rsidR="0031339F" w:rsidRPr="001175CC" w:rsidRDefault="0031339F" w:rsidP="0031339F">
      <w:pPr>
        <w:rPr>
          <w:del w:id="473" w:author="Rodrigo Riquelme" w:date="2010-12-05T11:46:00Z"/>
        </w:rPr>
      </w:pPr>
    </w:p>
    <w:p w:rsidR="0031339F" w:rsidRPr="001175CC" w:rsidRDefault="006C7B9F" w:rsidP="0031339F">
      <w:pPr>
        <w:rPr>
          <w:del w:id="474" w:author="Rodrigo Riquelme" w:date="2010-12-05T11:46:00Z"/>
        </w:rPr>
      </w:pPr>
      <w:del w:id="475" w:author="Rodrigo Riquelme" w:date="2010-12-05T11:46:00Z">
        <w:r>
          <w:rPr>
            <w:noProof/>
            <w:lang w:eastAsia="es-CL"/>
            <w:rPrChange w:id="47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77" w:author="Rodrigo Riquelme" w:date="2010-12-05T11:46:00Z"/>
        </w:rPr>
      </w:pPr>
      <w:del w:id="478" w:author="Rodrigo Riquelme" w:date="2010-12-05T11:46:00Z">
        <w:r w:rsidRPr="001175CC">
          <w:delText>Ilustración 41 – Pantalla Configuración del Sitio</w:delText>
        </w:r>
      </w:del>
    </w:p>
    <w:p w:rsidR="0031339F" w:rsidRPr="001175CC" w:rsidRDefault="006C7B9F" w:rsidP="0031339F">
      <w:pPr>
        <w:rPr>
          <w:del w:id="479" w:author="Rodrigo Riquelme" w:date="2010-12-05T11:46:00Z"/>
        </w:rPr>
      </w:pPr>
      <w:del w:id="480" w:author="Rodrigo Riquelme" w:date="2010-12-05T11:46:00Z">
        <w:r>
          <w:rPr>
            <w:noProof/>
            <w:lang w:eastAsia="es-CL"/>
            <w:rPrChange w:id="48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82" w:author="Rodrigo Riquelme" w:date="2010-12-05T11:46:00Z"/>
        </w:rPr>
      </w:pPr>
      <w:del w:id="483" w:author="Rodrigo Riquelme" w:date="2010-12-05T11:46:00Z">
        <w:r w:rsidRPr="001175CC">
          <w:delText>Ilustración 42 – Pantalla contenido Menú</w:delText>
        </w:r>
      </w:del>
    </w:p>
    <w:p w:rsidR="0031339F" w:rsidRPr="001175CC" w:rsidRDefault="0031339F" w:rsidP="0031339F">
      <w:pPr>
        <w:rPr>
          <w:del w:id="484" w:author="Rodrigo Riquelme" w:date="2010-12-05T11:46:00Z"/>
        </w:rPr>
      </w:pPr>
    </w:p>
    <w:p w:rsidR="0031339F" w:rsidRPr="001175CC" w:rsidRDefault="006C7B9F" w:rsidP="0031339F">
      <w:pPr>
        <w:rPr>
          <w:del w:id="485" w:author="Rodrigo Riquelme" w:date="2010-12-05T11:46:00Z"/>
        </w:rPr>
      </w:pPr>
      <w:del w:id="486" w:author="Rodrigo Riquelme" w:date="2010-12-05T11:46:00Z">
        <w:r>
          <w:rPr>
            <w:noProof/>
            <w:lang w:eastAsia="es-CL"/>
            <w:rPrChange w:id="4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88" w:author="Rodrigo Riquelme" w:date="2010-12-05T11:46:00Z"/>
        </w:rPr>
      </w:pPr>
      <w:del w:id="489" w:author="Rodrigo Riquelme" w:date="2010-12-05T11:46:00Z">
        <w:r w:rsidRPr="001175CC">
          <w:delText>Ilustración 43 –Pantalla contenido paginas</w:delText>
        </w:r>
      </w:del>
    </w:p>
    <w:p w:rsidR="00C43BA3" w:rsidRPr="001175CC" w:rsidRDefault="00C43BA3" w:rsidP="0031339F">
      <w:pPr>
        <w:rPr>
          <w:del w:id="490" w:author="Rodrigo Riquelme" w:date="2010-12-05T11:46:00Z"/>
        </w:rPr>
      </w:pPr>
    </w:p>
    <w:p w:rsidR="0031339F" w:rsidRPr="001175CC" w:rsidRDefault="0031339F" w:rsidP="0031339F">
      <w:pPr>
        <w:rPr>
          <w:del w:id="491" w:author="Rodrigo Riquelme" w:date="2010-12-05T11:46:00Z"/>
        </w:rPr>
      </w:pPr>
    </w:p>
    <w:p w:rsidR="0031339F" w:rsidRPr="001175CC" w:rsidRDefault="006C7B9F" w:rsidP="0031339F">
      <w:pPr>
        <w:rPr>
          <w:del w:id="492" w:author="Rodrigo Riquelme" w:date="2010-12-05T11:46:00Z"/>
        </w:rPr>
      </w:pPr>
      <w:del w:id="493" w:author="Rodrigo Riquelme" w:date="2010-12-05T11:46:00Z">
        <w:r>
          <w:rPr>
            <w:noProof/>
            <w:lang w:eastAsia="es-CL"/>
            <w:rPrChange w:id="49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95" w:author="Rodrigo Riquelme" w:date="2010-12-05T11:46:00Z"/>
        </w:rPr>
      </w:pPr>
      <w:del w:id="496" w:author="Rodrigo Riquelme" w:date="2010-12-05T11:46:00Z">
        <w:r w:rsidRPr="001175CC">
          <w:delText>Ilustración 44 – Pantalla Videos opción Videos</w:delText>
        </w:r>
      </w:del>
    </w:p>
    <w:p w:rsidR="0031339F" w:rsidRPr="001175CC" w:rsidRDefault="006C7B9F" w:rsidP="0031339F">
      <w:pPr>
        <w:rPr>
          <w:del w:id="497" w:author="Rodrigo Riquelme" w:date="2010-12-05T11:46:00Z"/>
        </w:rPr>
      </w:pPr>
      <w:del w:id="498" w:author="Rodrigo Riquelme" w:date="2010-12-05T11:46:00Z">
        <w:r>
          <w:rPr>
            <w:noProof/>
            <w:lang w:eastAsia="es-CL"/>
            <w:rPrChange w:id="49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00" w:author="Rodrigo Riquelme" w:date="2010-12-05T11:46:00Z"/>
        </w:rPr>
      </w:pPr>
      <w:del w:id="501" w:author="Rodrigo Riquelme" w:date="2010-12-05T11:46:00Z">
        <w:r w:rsidRPr="001175CC">
          <w:delText>Ilustración 45 –Pantalla video Opción Tipo Videos</w:delText>
        </w:r>
      </w:del>
    </w:p>
    <w:p w:rsidR="0031339F" w:rsidRPr="001175CC" w:rsidRDefault="006C7B9F" w:rsidP="0031339F">
      <w:pPr>
        <w:rPr>
          <w:del w:id="502" w:author="Rodrigo Riquelme" w:date="2010-12-05T11:46:00Z"/>
        </w:rPr>
      </w:pPr>
      <w:del w:id="503" w:author="Rodrigo Riquelme" w:date="2010-12-05T11:46:00Z">
        <w:r>
          <w:rPr>
            <w:noProof/>
            <w:lang w:eastAsia="es-CL"/>
            <w:rPrChange w:id="50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05" w:author="Rodrigo Riquelme" w:date="2010-12-05T11:46:00Z"/>
        </w:rPr>
      </w:pPr>
      <w:del w:id="506" w:author="Rodrigo Riquelme" w:date="2010-12-05T11:46:00Z">
        <w:r w:rsidRPr="001175CC">
          <w:delText>Ilustración 46 – Pantalla Videos Opción categorías</w:delText>
        </w:r>
      </w:del>
    </w:p>
    <w:p w:rsidR="0031339F" w:rsidRPr="001175CC" w:rsidRDefault="0031339F" w:rsidP="0031339F">
      <w:pPr>
        <w:rPr>
          <w:del w:id="507" w:author="Rodrigo Riquelme" w:date="2010-12-05T11:46:00Z"/>
        </w:rPr>
      </w:pPr>
    </w:p>
    <w:p w:rsidR="0031339F" w:rsidRPr="001175CC" w:rsidRDefault="006C7B9F" w:rsidP="0031339F">
      <w:pPr>
        <w:rPr>
          <w:del w:id="508" w:author="Rodrigo Riquelme" w:date="2010-12-05T11:46:00Z"/>
        </w:rPr>
      </w:pPr>
      <w:del w:id="509" w:author="Rodrigo Riquelme" w:date="2010-12-05T11:46:00Z">
        <w:r>
          <w:rPr>
            <w:noProof/>
            <w:lang w:eastAsia="es-CL"/>
            <w:rPrChange w:id="510">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11" w:author="Rodrigo Riquelme" w:date="2010-12-05T11:46:00Z"/>
        </w:rPr>
      </w:pPr>
      <w:del w:id="512" w:author="Rodrigo Riquelme" w:date="2010-12-05T11:46:00Z">
        <w:r w:rsidRPr="001175CC">
          <w:delText>Ilustración 47– Pantalla Videos Opción Etiquetas</w:delText>
        </w:r>
      </w:del>
    </w:p>
    <w:p w:rsidR="0031339F" w:rsidRPr="001175CC" w:rsidRDefault="0031339F" w:rsidP="0031339F">
      <w:pPr>
        <w:rPr>
          <w:del w:id="513" w:author="Rodrigo Riquelme" w:date="2010-12-05T11:46:00Z"/>
        </w:rPr>
      </w:pPr>
    </w:p>
    <w:p w:rsidR="0031339F" w:rsidRPr="001175CC" w:rsidRDefault="006C7B9F" w:rsidP="0031339F">
      <w:pPr>
        <w:rPr>
          <w:del w:id="514" w:author="Rodrigo Riquelme" w:date="2010-12-05T11:46:00Z"/>
        </w:rPr>
      </w:pPr>
      <w:del w:id="515" w:author="Rodrigo Riquelme" w:date="2010-12-05T11:46:00Z">
        <w:r>
          <w:rPr>
            <w:noProof/>
            <w:lang w:eastAsia="es-CL"/>
            <w:rPrChange w:id="51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17" w:author="Rodrigo Riquelme" w:date="2010-12-05T11:46:00Z"/>
        </w:rPr>
      </w:pPr>
      <w:del w:id="518" w:author="Rodrigo Riquelme" w:date="2010-12-05T11:46:00Z">
        <w:r w:rsidRPr="001175CC">
          <w:delText>Ilustración 48 – Pantalla Videos opción Miniaturas</w:delText>
        </w:r>
      </w:del>
    </w:p>
    <w:p w:rsidR="0031339F" w:rsidRPr="001175CC" w:rsidRDefault="0031339F" w:rsidP="0031339F">
      <w:pPr>
        <w:rPr>
          <w:del w:id="519" w:author="Rodrigo Riquelme" w:date="2010-12-05T11:46:00Z"/>
        </w:rPr>
      </w:pPr>
    </w:p>
    <w:p w:rsidR="00000000" w:rsidRDefault="006C7B9F">
      <w:pPr>
        <w:suppressAutoHyphens w:val="0"/>
        <w:autoSpaceDE w:val="0"/>
        <w:autoSpaceDN w:val="0"/>
        <w:adjustRightInd w:val="0"/>
        <w:spacing w:before="0" w:after="0" w:line="240" w:lineRule="auto"/>
        <w:jc w:val="left"/>
        <w:pPrChange w:id="520" w:author="Rodrigo Riquelme" w:date="2010-12-05T11:46:00Z">
          <w:pPr/>
        </w:pPrChange>
      </w:pPr>
    </w:p>
    <w:p w:rsidR="001175CC" w:rsidRDefault="001175CC" w:rsidP="001175CC">
      <w:pPr>
        <w:pStyle w:val="Ttulo"/>
        <w:pageBreakBefore/>
        <w:outlineLvl w:val="0"/>
      </w:pPr>
      <w:bookmarkStart w:id="521" w:name="_Toc280545962"/>
      <w:commentRangeStart w:id="522"/>
      <w:r w:rsidRPr="001175CC">
        <w:lastRenderedPageBreak/>
        <w:t xml:space="preserve">5. </w:t>
      </w:r>
      <w:r>
        <w:t>Conclusiones</w:t>
      </w:r>
      <w:bookmarkEnd w:id="521"/>
      <w:commentRangeEnd w:id="522"/>
      <w:r w:rsidR="0070187F">
        <w:rPr>
          <w:rStyle w:val="Refdecomentario"/>
          <w:b w:val="0"/>
          <w:bCs w:val="0"/>
          <w:color w:val="auto"/>
          <w:kern w:val="0"/>
          <w:szCs w:val="20"/>
          <w:lang w:eastAsia="en-US"/>
        </w:rPr>
        <w:commentReference w:id="522"/>
      </w:r>
    </w:p>
    <w:p w:rsidR="001175CC" w:rsidRDefault="001175CC" w:rsidP="001175CC">
      <w:pPr>
        <w:pStyle w:val="Encabezado"/>
        <w:rPr>
          <w:ins w:id="523" w:author="Dahianna Vega Leiva" w:date="2010-12-22T12:44:00Z"/>
        </w:rPr>
      </w:pPr>
    </w:p>
    <w:p w:rsidR="0070187F" w:rsidRDefault="0070187F" w:rsidP="0070187F">
      <w:pPr>
        <w:pStyle w:val="Encabezado"/>
        <w:rPr>
          <w:ins w:id="524" w:author="Dahianna Vega Leiva" w:date="2010-12-22T12:44:00Z"/>
        </w:rPr>
      </w:pPr>
      <w:ins w:id="525" w:author="Dahianna Vega Leiva" w:date="2010-12-22T12:44:00Z">
        <w:r>
          <w:t>Las conclusiones deben estar divididas por distintas secciones o concluir sobre distintos temas:</w:t>
        </w:r>
      </w:ins>
    </w:p>
    <w:p w:rsidR="0070187F" w:rsidRDefault="0070187F" w:rsidP="0070187F">
      <w:pPr>
        <w:pStyle w:val="Encabezado"/>
        <w:rPr>
          <w:ins w:id="526" w:author="Dahianna Vega Leiva" w:date="2010-12-22T12:44:00Z"/>
        </w:rPr>
      </w:pPr>
      <w:ins w:id="527" w:author="Dahianna Vega Leiva" w:date="2010-12-22T12:44:00Z">
        <w:r>
          <w:t>1) Conclusiones sobre la metodología</w:t>
        </w:r>
      </w:ins>
    </w:p>
    <w:p w:rsidR="0070187F" w:rsidRDefault="0070187F" w:rsidP="0070187F">
      <w:pPr>
        <w:pStyle w:val="Encabezado"/>
        <w:rPr>
          <w:ins w:id="528" w:author="Dahianna Vega Leiva" w:date="2010-12-22T12:44:00Z"/>
        </w:rPr>
      </w:pPr>
      <w:ins w:id="529" w:author="Dahianna Vega Leiva" w:date="2010-12-22T12:44:00Z">
        <w:r>
          <w:t>2) Conclusiones sobre la implementación de Cacti</w:t>
        </w:r>
      </w:ins>
    </w:p>
    <w:p w:rsidR="0070187F" w:rsidRDefault="0070187F" w:rsidP="0070187F">
      <w:pPr>
        <w:pStyle w:val="Encabezado"/>
        <w:rPr>
          <w:ins w:id="530" w:author="Dahianna Vega Leiva" w:date="2010-12-22T12:44:00Z"/>
        </w:rPr>
      </w:pPr>
      <w:ins w:id="531" w:author="Dahianna Vega Leiva" w:date="2010-12-22T12:44:00Z">
        <w:r>
          <w:t xml:space="preserve">3) Conclusiones sobre el trabajo realizado. </w:t>
        </w:r>
      </w:ins>
    </w:p>
    <w:p w:rsidR="0070187F" w:rsidRDefault="0070187F" w:rsidP="0070187F">
      <w:pPr>
        <w:pStyle w:val="Encabezado"/>
        <w:rPr>
          <w:ins w:id="532" w:author="Dahianna Vega Leiva" w:date="2010-12-22T12:44:00Z"/>
        </w:rPr>
      </w:pPr>
      <w:ins w:id="533" w:author="Dahianna Vega Leiva" w:date="2010-12-22T12:44:00Z">
        <w:r>
          <w:t>4) Conclusiones sobre el aprendizaje obtenido</w:t>
        </w:r>
      </w:ins>
    </w:p>
    <w:p w:rsidR="0070187F" w:rsidRDefault="0070187F" w:rsidP="0070187F">
      <w:pPr>
        <w:pStyle w:val="Encabezado"/>
        <w:rPr>
          <w:ins w:id="534" w:author="Dahianna Vega Leiva" w:date="2010-12-22T12:44:00Z"/>
        </w:rPr>
      </w:pPr>
      <w:ins w:id="535" w:author="Dahianna Vega Leiva" w:date="2010-12-22T12:44:00Z">
        <w:r>
          <w:t>5) Conclusiones sobre las dificultades que hayan tenido al momento de desarrollar su tesis</w:t>
        </w:r>
      </w:ins>
    </w:p>
    <w:p w:rsidR="0070187F" w:rsidRDefault="0070187F" w:rsidP="0070187F">
      <w:pPr>
        <w:pStyle w:val="Encabezado"/>
        <w:rPr>
          <w:ins w:id="536" w:author="Dahianna Vega Leiva" w:date="2010-12-22T12:44:00Z"/>
        </w:rPr>
      </w:pPr>
      <w:ins w:id="537"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538" w:author="Dahianna Vega Leiva" w:date="2010-12-22T12:44:00Z"/>
        </w:rPr>
      </w:pPr>
    </w:p>
    <w:p w:rsidR="0070187F" w:rsidRDefault="0070187F" w:rsidP="0070187F">
      <w:pPr>
        <w:pStyle w:val="Encabezado"/>
        <w:rPr>
          <w:ins w:id="539" w:author="Dahianna Vega Leiva" w:date="2010-12-22T12:44:00Z"/>
        </w:rPr>
      </w:pPr>
      <w:ins w:id="540" w:author="Dahianna Vega Leiva" w:date="2010-12-22T12:44:00Z">
        <w:r>
          <w:t>Esa es mas o menos la estructura del capítulo de conclusiones.</w:t>
        </w:r>
      </w:ins>
    </w:p>
    <w:p w:rsidR="0070187F" w:rsidRDefault="0070187F" w:rsidP="001175CC">
      <w:pPr>
        <w:pStyle w:val="Encabezado"/>
        <w:rPr>
          <w:ins w:id="541"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w:t>
      </w:r>
      <w:r>
        <w:lastRenderedPageBreak/>
        <w:t>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542" w:author="copesa" w:date="2010-12-22T14:03:00Z">
        <w:r w:rsidR="00885C91">
          <w:t>ó</w:t>
        </w:r>
      </w:ins>
      <w:bookmarkStart w:id="543" w:name="_GoBack"/>
      <w:bookmarkEnd w:id="543"/>
      <w:del w:id="544"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545" w:name="_Toc280545965"/>
      <w:r w:rsidRPr="00134FCB">
        <w:rPr>
          <w:lang w:val="en-US"/>
        </w:rPr>
        <w:lastRenderedPageBreak/>
        <w:t>6</w:t>
      </w:r>
      <w:r w:rsidR="00CC20D5" w:rsidRPr="00134FCB">
        <w:rPr>
          <w:lang w:val="en-US"/>
        </w:rPr>
        <w:t xml:space="preserve">. </w:t>
      </w:r>
      <w:r w:rsidR="00DF02B6" w:rsidRPr="00134FCB">
        <w:rPr>
          <w:lang w:val="en-US"/>
        </w:rPr>
        <w:t>Bibliografía</w:t>
      </w:r>
      <w:bookmarkEnd w:id="54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A7227" w:rsidRPr="00FA7227">
        <w:rPr>
          <w:lang w:val="es-ES"/>
          <w:rPrChange w:id="546"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547" w:author="Rodrigo Riquelme" w:date="2010-12-23T01:32:00Z">
        <w:r w:rsidR="0077272B">
          <w:rPr>
            <w:rStyle w:val="Hipervnculo"/>
            <w:b/>
            <w:color w:val="000000"/>
            <w:u w:val="none"/>
            <w:lang w:val="en-US"/>
          </w:rPr>
          <w:t xml:space="preserve"> </w:t>
        </w:r>
      </w:ins>
      <w:hyperlink r:id="rId10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548" w:author="Rodrigo Riquelme" w:date="2010-12-23T01:32:00Z">
        <w:r w:rsidR="0077272B">
          <w:rPr>
            <w:rStyle w:val="Hipervnculo"/>
            <w:b/>
            <w:color w:val="000000"/>
            <w:u w:val="none"/>
          </w:rPr>
          <w:t xml:space="preserve"> </w:t>
        </w:r>
      </w:ins>
      <w:hyperlink r:id="rId108" w:history="1">
        <w:r w:rsidRPr="00754E0D">
          <w:rPr>
            <w:rStyle w:val="Hipervnculo"/>
          </w:rPr>
          <w:t>http://es.wikipedia.org/wiki/IPTV</w:t>
        </w:r>
      </w:hyperlink>
    </w:p>
    <w:p w:rsidR="009A106D" w:rsidRDefault="00483602" w:rsidP="00460025">
      <w:pPr>
        <w:pStyle w:val="Continuarlista21"/>
        <w:ind w:left="708" w:hanging="708"/>
        <w:rPr>
          <w:ins w:id="549" w:author="Rodrigo Riquelme" w:date="2010-12-23T01:33:00Z"/>
        </w:rPr>
      </w:pPr>
      <w:r w:rsidRPr="00460025">
        <w:rPr>
          <w:rStyle w:val="Hipervnculo"/>
          <w:b/>
          <w:color w:val="000000"/>
          <w:u w:val="none"/>
          <w:lang w:val="en-US"/>
        </w:rPr>
        <w:t>Google TV</w:t>
      </w:r>
      <w:ins w:id="550" w:author="Rodrigo Riquelme" w:date="2010-12-23T01:32:00Z">
        <w:r w:rsidR="0077272B">
          <w:rPr>
            <w:rStyle w:val="Hipervnculo"/>
            <w:b/>
            <w:color w:val="000000"/>
            <w:u w:val="none"/>
            <w:lang w:val="en-US"/>
          </w:rPr>
          <w:t xml:space="preserve"> </w:t>
        </w:r>
      </w:ins>
      <w:hyperlink r:id="rId109" w:history="1">
        <w:r w:rsidR="00CD2AC2" w:rsidRPr="00FC49A8">
          <w:rPr>
            <w:rStyle w:val="Hipervnculo"/>
            <w:lang w:val="en-US"/>
          </w:rPr>
          <w:t>http://www.google.com/tv/</w:t>
        </w:r>
      </w:hyperlink>
    </w:p>
    <w:p w:rsidR="00000000" w:rsidRDefault="00FA7227">
      <w:pPr>
        <w:pStyle w:val="Continuarlista21"/>
        <w:ind w:left="708" w:hanging="708"/>
        <w:rPr>
          <w:ins w:id="551" w:author="Rodrigo Riquelme" w:date="2010-12-23T01:34:00Z"/>
          <w:rStyle w:val="Hipervnculo"/>
          <w:color w:val="000000"/>
          <w:u w:val="none"/>
          <w:lang w:val="en-US"/>
        </w:rPr>
      </w:pPr>
      <w:ins w:id="552" w:author="Rodrigo Riquelme" w:date="2010-12-23T01:33:00Z">
        <w:r w:rsidRPr="00FA7227">
          <w:rPr>
            <w:rStyle w:val="Hipervnculo"/>
            <w:b/>
            <w:color w:val="000000"/>
            <w:u w:val="none"/>
            <w:lang w:val="en-US"/>
            <w:rPrChange w:id="553"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554"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555" w:author="Rodrigo Riquelme" w:date="2010-12-23T01:33:00Z">
        <w:r w:rsidR="00583F65" w:rsidRPr="007517AA">
          <w:rPr>
            <w:rStyle w:val="Hipervnculo"/>
            <w:color w:val="000000"/>
            <w:u w:val="none"/>
            <w:lang w:val="en-US"/>
          </w:rPr>
          <w:instrText>http://diveintohtml5.org/video.html</w:instrText>
        </w:r>
      </w:ins>
      <w:ins w:id="556"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557" w:author="Rodrigo Riquelme" w:date="2010-12-23T01:33:00Z">
        <w:r w:rsidR="00583F65" w:rsidRPr="00B66F26">
          <w:rPr>
            <w:rStyle w:val="Hipervnculo"/>
            <w:lang w:val="en-US"/>
          </w:rPr>
          <w:t>http://diveintohtml5.org/video.html</w:t>
        </w:r>
      </w:ins>
      <w:ins w:id="558" w:author="Rodrigo Riquelme" w:date="2010-12-23T01:34:00Z">
        <w:r>
          <w:rPr>
            <w:rStyle w:val="Hipervnculo"/>
            <w:color w:val="000000"/>
            <w:u w:val="none"/>
            <w:lang w:val="en-US"/>
          </w:rPr>
          <w:fldChar w:fldCharType="end"/>
        </w:r>
      </w:ins>
    </w:p>
    <w:p w:rsidR="00000000" w:rsidRDefault="006C7B9F">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559" w:name="_Toc280545966"/>
      <w:r>
        <w:lastRenderedPageBreak/>
        <w:t>Glosario</w:t>
      </w:r>
      <w:bookmarkEnd w:id="559"/>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60" w:name="_Toc280545967"/>
      <w:r w:rsidRPr="0064191E">
        <w:rPr>
          <w:lang w:val="en-US"/>
        </w:rPr>
        <w:lastRenderedPageBreak/>
        <w:t>Acrónimos</w:t>
      </w:r>
      <w:bookmarkEnd w:id="560"/>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AD2221" w:rsidRDefault="00FA7227" w:rsidP="00770BE8">
      <w:pPr>
        <w:rPr>
          <w:rStyle w:val="nfasis"/>
          <w:lang w:val="es-ES"/>
          <w:rPrChange w:id="561" w:author="Dahianna Vega Leiva" w:date="2010-12-22T12:29:00Z">
            <w:rPr>
              <w:rStyle w:val="nfasis"/>
              <w:lang w:val="en-US"/>
            </w:rPr>
          </w:rPrChange>
        </w:rPr>
      </w:pPr>
      <w:r w:rsidRPr="00FA7227">
        <w:rPr>
          <w:b/>
          <w:szCs w:val="24"/>
          <w:lang w:val="es-ES"/>
          <w:rPrChange w:id="562" w:author="Dahianna Vega Leiva" w:date="2010-12-22T12:29:00Z">
            <w:rPr>
              <w:b/>
              <w:i/>
              <w:szCs w:val="24"/>
              <w:lang w:val="en-US"/>
            </w:rPr>
          </w:rPrChange>
        </w:rPr>
        <w:t>REST:</w:t>
      </w:r>
      <w:r w:rsidRPr="00FA7227">
        <w:rPr>
          <w:szCs w:val="24"/>
          <w:lang w:val="es-ES"/>
          <w:rPrChange w:id="563" w:author="Dahianna Vega Leiva" w:date="2010-12-22T12:29:00Z">
            <w:rPr>
              <w:i/>
              <w:szCs w:val="24"/>
              <w:lang w:val="en-US"/>
            </w:rPr>
          </w:rPrChange>
        </w:rPr>
        <w:t>RepresentationalState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10"/>
      <w:headerReference w:type="default" r:id="rId111"/>
      <w:footerReference w:type="even" r:id="rId112"/>
      <w:footerReference w:type="default" r:id="rId113"/>
      <w:headerReference w:type="first" r:id="rId114"/>
      <w:footerReference w:type="first" r:id="rId11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83" w:author="Dahianna Vega Leiva" w:date="2010-12-22T12:42:00Z" w:initials="DVL">
    <w:p w:rsidR="00DD4F4F" w:rsidRDefault="00DD4F4F">
      <w:pPr>
        <w:pStyle w:val="Textocomentario"/>
      </w:pPr>
      <w:r>
        <w:rPr>
          <w:rStyle w:val="Refdecomentario"/>
        </w:rPr>
        <w:annotationRef/>
      </w:r>
      <w:r>
        <w:t xml:space="preserve">Redactar mejor este párrafo, no se entiende y no puedo arreglarlo. </w:t>
      </w:r>
    </w:p>
  </w:comment>
  <w:comment w:id="314" w:author="Dahianna Vega Leiva" w:date="2010-12-22T12:43:00Z" w:initials="DVL">
    <w:p w:rsidR="00DD4F4F" w:rsidRDefault="00DD4F4F">
      <w:pPr>
        <w:pStyle w:val="Textocomentario"/>
      </w:pPr>
      <w:r>
        <w:rPr>
          <w:rStyle w:val="Refdecomentario"/>
        </w:rPr>
        <w:annotationRef/>
      </w:r>
      <w:r>
        <w:t xml:space="preserve">Se deben introducir las imágenes, no solo mostrarlas, ir explicando que va sucediendo. </w:t>
      </w:r>
    </w:p>
  </w:comment>
  <w:comment w:id="522" w:author="Dahianna Vega Leiva" w:date="2010-12-22T12:44:00Z" w:initials="DVL">
    <w:p w:rsidR="00DD4F4F" w:rsidRDefault="00DD4F4F">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7B9F" w:rsidRDefault="006C7B9F">
      <w:pPr>
        <w:spacing w:before="0" w:after="0" w:line="240" w:lineRule="auto"/>
      </w:pPr>
      <w:r>
        <w:separator/>
      </w:r>
    </w:p>
  </w:endnote>
  <w:endnote w:type="continuationSeparator" w:id="1">
    <w:p w:rsidR="006C7B9F" w:rsidRDefault="006C7B9F">
      <w:pPr>
        <w:spacing w:before="0" w:after="0" w:line="240" w:lineRule="auto"/>
      </w:pPr>
      <w:r>
        <w:continuationSeparator/>
      </w:r>
    </w:p>
  </w:endnote>
  <w:endnote w:type="continuationNotice" w:id="2">
    <w:p w:rsidR="006C7B9F" w:rsidRDefault="006C7B9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Bdr>
        <w:bottom w:val="single" w:sz="8" w:space="1" w:color="000000"/>
      </w:pBdr>
    </w:pPr>
  </w:p>
  <w:tbl>
    <w:tblPr>
      <w:tblW w:w="0" w:type="auto"/>
      <w:tblLayout w:type="fixed"/>
      <w:tblLook w:val="0000"/>
    </w:tblPr>
    <w:tblGrid>
      <w:gridCol w:w="1242"/>
      <w:gridCol w:w="7668"/>
    </w:tblGrid>
    <w:tr w:rsidR="00DD4F4F">
      <w:tc>
        <w:tcPr>
          <w:tcW w:w="1242" w:type="dxa"/>
          <w:shd w:val="clear" w:color="auto" w:fill="auto"/>
        </w:tcPr>
        <w:p w:rsidR="00DD4F4F" w:rsidRDefault="00DD4F4F">
          <w:pPr>
            <w:pStyle w:val="Piedepgina"/>
            <w:snapToGrid w:val="0"/>
            <w:rPr>
              <w:b/>
              <w:sz w:val="16"/>
              <w:szCs w:val="16"/>
            </w:rPr>
          </w:pPr>
          <w:r>
            <w:rPr>
              <w:b/>
              <w:sz w:val="16"/>
              <w:szCs w:val="16"/>
            </w:rPr>
            <w:t>Profesor:</w:t>
          </w:r>
        </w:p>
      </w:tc>
      <w:tc>
        <w:tcPr>
          <w:tcW w:w="7668" w:type="dxa"/>
          <w:shd w:val="clear" w:color="auto" w:fill="auto"/>
        </w:tcPr>
        <w:p w:rsidR="00DD4F4F" w:rsidRDefault="00DD4F4F" w:rsidP="0048078F">
          <w:pPr>
            <w:pStyle w:val="Piedepgina"/>
            <w:snapToGrid w:val="0"/>
            <w:jc w:val="left"/>
            <w:rPr>
              <w:sz w:val="16"/>
              <w:szCs w:val="16"/>
            </w:rPr>
          </w:pPr>
          <w:r>
            <w:rPr>
              <w:sz w:val="16"/>
              <w:szCs w:val="16"/>
            </w:rPr>
            <w:t xml:space="preserve">Dahianna Vega L.                                                                                                                                                Página   </w:t>
          </w:r>
          <w:r w:rsidR="00FA7227">
            <w:rPr>
              <w:sz w:val="16"/>
              <w:szCs w:val="16"/>
            </w:rPr>
            <w:fldChar w:fldCharType="begin"/>
          </w:r>
          <w:r>
            <w:rPr>
              <w:sz w:val="16"/>
              <w:szCs w:val="16"/>
            </w:rPr>
            <w:instrText xml:space="preserve"> PAGE </w:instrText>
          </w:r>
          <w:r w:rsidR="00FA7227">
            <w:rPr>
              <w:sz w:val="16"/>
              <w:szCs w:val="16"/>
            </w:rPr>
            <w:fldChar w:fldCharType="separate"/>
          </w:r>
          <w:r w:rsidR="00097C5F">
            <w:rPr>
              <w:noProof/>
              <w:sz w:val="16"/>
              <w:szCs w:val="16"/>
            </w:rPr>
            <w:t>110</w:t>
          </w:r>
          <w:r w:rsidR="00FA7227">
            <w:rPr>
              <w:sz w:val="16"/>
              <w:szCs w:val="16"/>
            </w:rPr>
            <w:fldChar w:fldCharType="end"/>
          </w:r>
          <w:r>
            <w:rPr>
              <w:sz w:val="16"/>
              <w:szCs w:val="16"/>
            </w:rPr>
            <w:t xml:space="preserve"> de </w:t>
          </w:r>
          <w:fldSimple w:instr=" NUMPAGES   \* MERGEFORMAT ">
            <w:r w:rsidR="00097C5F" w:rsidRPr="00097C5F">
              <w:rPr>
                <w:noProof/>
                <w:sz w:val="16"/>
                <w:szCs w:val="16"/>
              </w:rPr>
              <w:t>137</w:t>
            </w:r>
          </w:fldSimple>
        </w:p>
      </w:tc>
    </w:tr>
    <w:tr w:rsidR="00DD4F4F">
      <w:tc>
        <w:tcPr>
          <w:tcW w:w="1242" w:type="dxa"/>
          <w:shd w:val="clear" w:color="auto" w:fill="auto"/>
        </w:tcPr>
        <w:p w:rsidR="00DD4F4F" w:rsidRDefault="00DD4F4F">
          <w:pPr>
            <w:pStyle w:val="Piedepgina"/>
            <w:snapToGrid w:val="0"/>
            <w:rPr>
              <w:b/>
              <w:sz w:val="16"/>
              <w:szCs w:val="16"/>
            </w:rPr>
          </w:pPr>
          <w:r>
            <w:rPr>
              <w:b/>
              <w:sz w:val="16"/>
              <w:szCs w:val="16"/>
            </w:rPr>
            <w:t>Alumnos:</w:t>
          </w:r>
        </w:p>
      </w:tc>
      <w:tc>
        <w:tcPr>
          <w:tcW w:w="7668" w:type="dxa"/>
          <w:shd w:val="clear" w:color="auto" w:fill="auto"/>
        </w:tcPr>
        <w:p w:rsidR="00DD4F4F" w:rsidRDefault="00DD4F4F">
          <w:pPr>
            <w:pStyle w:val="Piedepgina"/>
            <w:snapToGrid w:val="0"/>
            <w:rPr>
              <w:sz w:val="16"/>
              <w:szCs w:val="16"/>
            </w:rPr>
          </w:pPr>
          <w:r>
            <w:rPr>
              <w:sz w:val="16"/>
              <w:szCs w:val="16"/>
            </w:rPr>
            <w:t>Rogelio Elías, Rodrigo Riquelme, Manuel Canales</w:t>
          </w:r>
        </w:p>
      </w:tc>
    </w:tr>
    <w:tr w:rsidR="00DD4F4F">
      <w:tc>
        <w:tcPr>
          <w:tcW w:w="1242" w:type="dxa"/>
          <w:shd w:val="clear" w:color="auto" w:fill="auto"/>
        </w:tcPr>
        <w:p w:rsidR="00DD4F4F" w:rsidRDefault="00DD4F4F">
          <w:pPr>
            <w:pStyle w:val="Piedepgina"/>
            <w:snapToGrid w:val="0"/>
            <w:rPr>
              <w:b/>
              <w:sz w:val="16"/>
              <w:szCs w:val="16"/>
            </w:rPr>
          </w:pPr>
          <w:r>
            <w:rPr>
              <w:b/>
              <w:sz w:val="16"/>
              <w:szCs w:val="16"/>
            </w:rPr>
            <w:t>Tema:</w:t>
          </w:r>
        </w:p>
      </w:tc>
      <w:tc>
        <w:tcPr>
          <w:tcW w:w="7668" w:type="dxa"/>
          <w:shd w:val="clear" w:color="auto" w:fill="auto"/>
        </w:tcPr>
        <w:p w:rsidR="00DD4F4F" w:rsidRDefault="00DD4F4F">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D4F4F" w:rsidRDefault="00DD4F4F">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7B9F" w:rsidRDefault="006C7B9F">
      <w:pPr>
        <w:spacing w:before="0" w:after="0" w:line="240" w:lineRule="auto"/>
      </w:pPr>
      <w:r>
        <w:separator/>
      </w:r>
    </w:p>
  </w:footnote>
  <w:footnote w:type="continuationSeparator" w:id="1">
    <w:p w:rsidR="006C7B9F" w:rsidRDefault="006C7B9F">
      <w:pPr>
        <w:spacing w:before="0" w:after="0" w:line="240" w:lineRule="auto"/>
      </w:pPr>
      <w:r>
        <w:continuationSeparator/>
      </w:r>
    </w:p>
  </w:footnote>
  <w:footnote w:type="continuationNotice" w:id="2">
    <w:p w:rsidR="006C7B9F" w:rsidRDefault="006C7B9F">
      <w:pPr>
        <w:spacing w:before="0" w:after="0" w:line="240" w:lineRule="auto"/>
      </w:pPr>
    </w:p>
  </w:footnote>
  <w:footnote w:id="3">
    <w:p w:rsidR="00DD4F4F" w:rsidRDefault="00DD4F4F"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DD4F4F" w:rsidRPr="00E06820" w:rsidRDefault="00DD4F4F"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DD4F4F" w:rsidRPr="00750000" w:rsidRDefault="00DD4F4F"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DD4F4F" w:rsidRPr="007C34C3" w:rsidRDefault="00DD4F4F"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D4F4F" w:rsidRPr="007C34C3" w:rsidRDefault="00DD4F4F" w:rsidP="007C0EE8">
      <w:pPr>
        <w:pStyle w:val="Textonotapie"/>
        <w:rPr>
          <w:lang w:val="en-US"/>
        </w:rPr>
      </w:pPr>
    </w:p>
  </w:footnote>
  <w:footnote w:id="7">
    <w:p w:rsidR="00DD4F4F" w:rsidRPr="00FF7249" w:rsidRDefault="00DD4F4F"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DD4F4F" w:rsidRPr="00894735" w:rsidRDefault="00DD4F4F"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DD4F4F" w:rsidRPr="007C0EE8" w:rsidRDefault="00DD4F4F"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DD4F4F" w:rsidRPr="00621B28" w:rsidRDefault="00DD4F4F"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D4F4F" w:rsidRDefault="00DD4F4F" w:rsidP="007C0EE8">
      <w:pPr>
        <w:pStyle w:val="Textonotapie"/>
      </w:pPr>
    </w:p>
    <w:p w:rsidR="00DD4F4F" w:rsidRPr="00621B28" w:rsidRDefault="00DD4F4F" w:rsidP="007C0EE8">
      <w:pPr>
        <w:pStyle w:val="Textonotapie"/>
      </w:pPr>
    </w:p>
  </w:footnote>
  <w:footnote w:id="11">
    <w:p w:rsidR="00DD4F4F" w:rsidRDefault="00DD4F4F"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DD4F4F" w:rsidRPr="00460025" w:rsidRDefault="00DD4F4F">
      <w:pPr>
        <w:pStyle w:val="Textonotapie"/>
        <w:rPr>
          <w:lang w:val="en-US"/>
        </w:rPr>
      </w:pPr>
      <w:r>
        <w:rPr>
          <w:rStyle w:val="Refdenotaalpie"/>
        </w:rPr>
        <w:footnoteRef/>
      </w:r>
      <w:r w:rsidRPr="00460025">
        <w:rPr>
          <w:lang w:val="en-US"/>
        </w:rPr>
        <w:t>The Cathedral &amp; the Bazaar - Eric S. Raymond - O'Reilly Media 2001</w:t>
      </w:r>
    </w:p>
  </w:footnote>
  <w:footnote w:id="13">
    <w:p w:rsidR="00DD4F4F" w:rsidRDefault="00DD4F4F">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DD4F4F" w:rsidRPr="00621B28" w:rsidRDefault="00DD4F4F"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tbl>
    <w:tblPr>
      <w:tblW w:w="0" w:type="auto"/>
      <w:tblLayout w:type="fixed"/>
      <w:tblLook w:val="0000"/>
    </w:tblPr>
    <w:tblGrid>
      <w:gridCol w:w="2277"/>
      <w:gridCol w:w="4377"/>
      <w:gridCol w:w="2277"/>
    </w:tblGrid>
    <w:tr w:rsidR="00DD4F4F">
      <w:trPr>
        <w:trHeight w:val="899"/>
      </w:trPr>
      <w:tc>
        <w:tcPr>
          <w:tcW w:w="2277" w:type="dxa"/>
          <w:shd w:val="clear" w:color="auto" w:fill="auto"/>
        </w:tcPr>
        <w:p w:rsidR="00DD4F4F" w:rsidRDefault="00DD4F4F">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D4F4F" w:rsidRDefault="00DD4F4F">
          <w:pPr>
            <w:pStyle w:val="Encabezado"/>
            <w:snapToGrid w:val="0"/>
            <w:jc w:val="center"/>
            <w:rPr>
              <w:sz w:val="16"/>
              <w:szCs w:val="16"/>
            </w:rPr>
          </w:pPr>
          <w:r>
            <w:rPr>
              <w:sz w:val="16"/>
              <w:szCs w:val="16"/>
            </w:rPr>
            <w:t>Universidad de Viña del Mar</w:t>
          </w:r>
        </w:p>
        <w:p w:rsidR="00DD4F4F" w:rsidRDefault="00DD4F4F">
          <w:pPr>
            <w:pStyle w:val="Encabezado"/>
            <w:jc w:val="center"/>
            <w:rPr>
              <w:sz w:val="16"/>
              <w:szCs w:val="16"/>
            </w:rPr>
          </w:pPr>
          <w:r>
            <w:rPr>
              <w:sz w:val="16"/>
              <w:szCs w:val="16"/>
            </w:rPr>
            <w:t>Ingeniería en Informática</w:t>
          </w:r>
        </w:p>
        <w:p w:rsidR="00DD4F4F" w:rsidRDefault="00DD4F4F">
          <w:pPr>
            <w:pStyle w:val="Encabezado"/>
            <w:jc w:val="center"/>
            <w:rPr>
              <w:sz w:val="16"/>
              <w:szCs w:val="16"/>
            </w:rPr>
          </w:pPr>
          <w:r>
            <w:rPr>
              <w:sz w:val="16"/>
              <w:szCs w:val="16"/>
            </w:rPr>
            <w:t>Propuesta Proyecto de Titulo –  Septiembre 2010</w:t>
          </w:r>
        </w:p>
        <w:p w:rsidR="00DD4F4F" w:rsidRDefault="00DD4F4F">
          <w:pPr>
            <w:pStyle w:val="Encabezado"/>
            <w:jc w:val="center"/>
          </w:pPr>
        </w:p>
      </w:tc>
      <w:tc>
        <w:tcPr>
          <w:tcW w:w="2277" w:type="dxa"/>
          <w:shd w:val="clear" w:color="auto" w:fill="auto"/>
        </w:tcPr>
        <w:p w:rsidR="00DD4F4F" w:rsidRDefault="00DD4F4F">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D4F4F" w:rsidRDefault="00DD4F4F"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8">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0">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4"/>
  </w:num>
  <w:num w:numId="13">
    <w:abstractNumId w:val="25"/>
  </w:num>
  <w:num w:numId="14">
    <w:abstractNumId w:val="34"/>
  </w:num>
  <w:num w:numId="15">
    <w:abstractNumId w:val="32"/>
  </w:num>
  <w:num w:numId="16">
    <w:abstractNumId w:val="8"/>
  </w:num>
  <w:num w:numId="17">
    <w:abstractNumId w:val="18"/>
  </w:num>
  <w:num w:numId="18">
    <w:abstractNumId w:val="22"/>
  </w:num>
  <w:num w:numId="19">
    <w:abstractNumId w:val="9"/>
  </w:num>
  <w:num w:numId="20">
    <w:abstractNumId w:val="35"/>
  </w:num>
  <w:num w:numId="21">
    <w:abstractNumId w:val="28"/>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0"/>
  </w:num>
  <w:num w:numId="25">
    <w:abstractNumId w:val="6"/>
  </w:num>
  <w:num w:numId="26">
    <w:abstractNumId w:val="31"/>
  </w:num>
  <w:num w:numId="27">
    <w:abstractNumId w:val="26"/>
  </w:num>
  <w:num w:numId="28">
    <w:abstractNumId w:val="16"/>
  </w:num>
  <w:num w:numId="29">
    <w:abstractNumId w:val="27"/>
  </w:num>
  <w:num w:numId="30">
    <w:abstractNumId w:val="21"/>
  </w:num>
  <w:num w:numId="31">
    <w:abstractNumId w:val="7"/>
  </w:num>
  <w:num w:numId="32">
    <w:abstractNumId w:val="23"/>
  </w:num>
  <w:num w:numId="33">
    <w:abstractNumId w:val="14"/>
  </w:num>
  <w:num w:numId="34">
    <w:abstractNumId w:val="33"/>
  </w:num>
  <w:num w:numId="35">
    <w:abstractNumId w:val="20"/>
  </w:num>
  <w:num w:numId="3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stylePaneFormatFilter w:val="000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8194"/>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7AF"/>
    <w:rsid w:val="0000442E"/>
    <w:rsid w:val="00004F17"/>
    <w:rsid w:val="000051F5"/>
    <w:rsid w:val="00005BC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97C5F"/>
    <w:rsid w:val="000A0447"/>
    <w:rsid w:val="000A1BB0"/>
    <w:rsid w:val="000A7912"/>
    <w:rsid w:val="000A7B9F"/>
    <w:rsid w:val="000B0263"/>
    <w:rsid w:val="000B0972"/>
    <w:rsid w:val="000B1D9F"/>
    <w:rsid w:val="000B21CC"/>
    <w:rsid w:val="000B2AA4"/>
    <w:rsid w:val="000B4A00"/>
    <w:rsid w:val="000B4B81"/>
    <w:rsid w:val="000B5660"/>
    <w:rsid w:val="000B6CE0"/>
    <w:rsid w:val="000C64E2"/>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C7B9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4ED"/>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4D16"/>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6F6"/>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221"/>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4D9F"/>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243C"/>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A7227"/>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footer" Target="footer2.xml"/><Relationship Id="rId16" Type="http://schemas.openxmlformats.org/officeDocument/2006/relationships/hyperlink" Target="http://es.wikipedia.org/wiki/Archivo:Sistema_UMA.gif" TargetMode="External"/><Relationship Id="rId107" Type="http://schemas.openxmlformats.org/officeDocument/2006/relationships/hyperlink" Target="http://code.google.com/intl/es/webtoolkit/"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0.png"/><Relationship Id="rId102" Type="http://schemas.openxmlformats.org/officeDocument/2006/relationships/hyperlink" Target="http://www.ffmpeg.org/" TargetMode="External"/><Relationship Id="rId110" Type="http://schemas.openxmlformats.org/officeDocument/2006/relationships/header" Target="header2.xml"/><Relationship Id="rId115"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hyperlink" Target="http://es.wikipedia.org/wiki/Acceso_Multimedia_Universal" TargetMode="External"/><Relationship Id="rId113"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fontTable" Target="fontTable.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www.dosideas.com/wiki/Agil" TargetMode="External"/><Relationship Id="rId114" Type="http://schemas.openxmlformats.org/officeDocument/2006/relationships/header" Target="head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comments" Target="comments.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yperlink" Target="http://www.google.com/tv/"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hyperlink" Target="http://es.wikipedia.org/wiki/Acceso_Multimedia_Universa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391D27B-C0EE-4E97-BB67-5FAB14DB5688}">
  <ds:schemaRefs>
    <ds:schemaRef ds:uri="http://schemas.openxmlformats.org/officeDocument/2006/bibliography"/>
  </ds:schemaRefs>
</ds:datastoreItem>
</file>

<file path=customXml/itemProps2.xml><?xml version="1.0" encoding="utf-8"?>
<ds:datastoreItem xmlns:ds="http://schemas.openxmlformats.org/officeDocument/2006/customXml" ds:itemID="{B998470A-73F6-474C-92E8-5A70B864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137</Pages>
  <Words>15468</Words>
  <Characters>85079</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100347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16</cp:revision>
  <cp:lastPrinted>2010-12-05T19:57:00Z</cp:lastPrinted>
  <dcterms:created xsi:type="dcterms:W3CDTF">2010-12-23T01:25:00Z</dcterms:created>
  <dcterms:modified xsi:type="dcterms:W3CDTF">2010-12-23T23:51:00Z</dcterms:modified>
</cp:coreProperties>
</file>